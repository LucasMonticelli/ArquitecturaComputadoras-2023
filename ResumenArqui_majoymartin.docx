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5F957" w14:textId="58522BF7" w:rsidR="007B0199" w:rsidRPr="007478E2" w:rsidRDefault="1B66A3FD" w:rsidP="007B0199">
      <w:r>
        <w:t xml:space="preserve">V </w:t>
      </w:r>
      <w:r w:rsidR="007B0199" w:rsidRPr="007478E2">
        <w:rPr>
          <w:noProof/>
        </w:rPr>
        <mc:AlternateContent>
          <mc:Choice Requires="wpg">
            <w:drawing>
              <wp:inline distT="0" distB="0" distL="0" distR="0" wp14:anchorId="51D1C0D2" wp14:editId="76DF0D7B">
                <wp:extent cx="6858000" cy="1082040"/>
                <wp:effectExtent l="0" t="0" r="0" b="3810"/>
                <wp:docPr id="5" name="Group 5" descr="decorative element"/>
                <wp:cNvGraphicFramePr/>
                <a:graphic xmlns:a="http://schemas.openxmlformats.org/drawingml/2006/main">
                  <a:graphicData uri="http://schemas.microsoft.com/office/word/2010/wordprocessingGroup">
                    <wpg:wgp>
                      <wpg:cNvGrpSpPr/>
                      <wpg:grpSpPr>
                        <a:xfrm>
                          <a:off x="0" y="0"/>
                          <a:ext cx="6858000" cy="1082040"/>
                          <a:chOff x="0" y="0"/>
                          <a:chExt cx="7086600" cy="1082040"/>
                        </a:xfrm>
                      </wpg:grpSpPr>
                      <wps:wsp>
                        <wps:cNvPr id="2" name="Rectangle 2"/>
                        <wps:cNvSpPr/>
                        <wps:spPr>
                          <a:xfrm>
                            <a:off x="0" y="0"/>
                            <a:ext cx="7086600" cy="108204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163512" y="95255"/>
                            <a:ext cx="6726239" cy="885075"/>
                            <a:chOff x="-607460" y="32070"/>
                            <a:chExt cx="7547820" cy="993141"/>
                          </a:xfrm>
                        </wpg:grpSpPr>
                        <wps:wsp>
                          <wps:cNvPr id="9" name="Text Box 9"/>
                          <wps:cNvSpPr txBox="1">
                            <a:spLocks noChangeArrowheads="1"/>
                          </wps:cNvSpPr>
                          <wps:spPr bwMode="auto">
                            <a:xfrm>
                              <a:off x="385680" y="104740"/>
                              <a:ext cx="6554680" cy="863590"/>
                            </a:xfrm>
                            <a:prstGeom prst="rect">
                              <a:avLst/>
                            </a:prstGeom>
                            <a:noFill/>
                            <a:ln w="9525">
                              <a:noFill/>
                              <a:miter lim="800000"/>
                              <a:headEnd/>
                              <a:tailEnd/>
                            </a:ln>
                          </wps:spPr>
                          <wps:txbx>
                            <w:txbxContent>
                              <w:p w14:paraId="384C4F69" w14:textId="77777777" w:rsidR="007B0199" w:rsidRPr="00172CFC" w:rsidRDefault="007B0199" w:rsidP="007B0199">
                                <w:pPr>
                                  <w:pStyle w:val="Ttulo"/>
                                </w:pPr>
                                <w:r w:rsidRPr="00FE4467">
                                  <w:t>ARQUITECTURA</w:t>
                                </w:r>
                              </w:p>
                            </w:txbxContent>
                          </wps:txbx>
                          <wps:bodyPr rot="0" vert="horz" wrap="square" lIns="91440" tIns="45720" rIns="91440" bIns="45720" anchor="ctr" anchorCtr="0">
                            <a:noAutofit/>
                          </wps:bodyPr>
                        </wps:wsp>
                        <pic:pic xmlns:pic="http://schemas.openxmlformats.org/drawingml/2006/picture">
                          <pic:nvPicPr>
                            <pic:cNvPr id="3" name="Graphic 3" descr="Contract"/>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07460" y="32070"/>
                              <a:ext cx="993140" cy="993141"/>
                            </a:xfrm>
                            <a:prstGeom prst="rect">
                              <a:avLst/>
                            </a:prstGeom>
                          </pic:spPr>
                        </pic:pic>
                      </wpg:grpSp>
                    </wpg:wgp>
                  </a:graphicData>
                </a:graphic>
              </wp:inline>
            </w:drawing>
          </mc:Choice>
          <mc:Fallback>
            <w:pict>
              <v:group w14:anchorId="51D1C0D2" id="Group 5" o:spid="_x0000_s1026" alt="decorative element" style="width:540pt;height:85.2pt;mso-position-horizontal-relative:char;mso-position-vertical-relative:line" coordsize="70866,1082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">
                <v:rect id="Rectangle 2" o:spid="_x0000_s1027" style="position:absolute;width:70866;height:10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" fillcolor="#593470 [1604]" stroked="f" strokeweight="1pt"/>
                <v:group id="Group 6" o:spid="_x0000_s1028" style="position:absolute;left:1635;top:952;width:67262;height:8851" coordorigin="-6074,320" coordsize="75478,9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202" coordsize="21600,21600" o:spt="202" path="m,l,21600r21600,l21600,xe">
                    <v:stroke joinstyle="miter"/>
                    <v:path gradientshapeok="t" o:connecttype="rect"/>
                  </v:shapetype>
                  <v:shape id="Text Box 9" o:spid="_x0000_s1029" type="#_x0000_t202" style="position:absolute;left:3856;top:1047;width:65547;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" filled="f" stroked="f">
                    <v:textbox>
                      <w:txbxContent>
                        <w:p w14:paraId="384C4F69" w14:textId="77777777" w:rsidR="007B0199" w:rsidRPr="00172CFC" w:rsidRDefault="007B0199" w:rsidP="007B0199">
                          <w:pPr>
                            <w:pStyle w:val="Ttulo"/>
                          </w:pPr>
                          <w:r w:rsidRPr="00FE4467">
                            <w:t>ARQUITECTURA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30" type="#_x0000_t75" alt="Contract" style="position:absolute;left:-6074;top:320;width:9930;height: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">
                    <v:imagedata r:id="rId13" o:title="Contract"/>
                  </v:shape>
                </v:group>
                <w10:anchorlock/>
              </v:group>
            </w:pict>
          </mc:Fallback>
        </mc:AlternateContent>
      </w:r>
      <w:del w:id="0" w:author="María Jose OJEDA">
        <w:r w:rsidR="008F7BE4">
          <w:rPr>
            <w:rStyle w:val="Refdenotaalfinal"/>
          </w:rPr>
          <w:endnoteReference w:id="2"/>
        </w:r>
      </w:del>
    </w:p>
    <w:p w14:paraId="4D7B4F74" w14:textId="77777777" w:rsidR="007B0199" w:rsidRPr="007478E2" w:rsidRDefault="007B0199" w:rsidP="007B0199">
      <w:r w:rsidRPr="007478E2">
        <w:br w:type="page"/>
      </w:r>
    </w:p>
    <w:p w14:paraId="5E786D7D" w14:textId="77777777" w:rsidR="007B0199" w:rsidRPr="007478E2" w:rsidRDefault="007B0199" w:rsidP="00261D68">
      <w:pPr>
        <w:pStyle w:val="Ttulo1"/>
      </w:pPr>
      <w:r w:rsidRPr="007478E2">
        <w:lastRenderedPageBreak/>
        <w:t>GENERACIONES DE COMPUTADORAS</w:t>
      </w:r>
    </w:p>
    <w:p w14:paraId="4D0D31C5" w14:textId="77777777" w:rsidR="007B0199" w:rsidRPr="00AE41F1" w:rsidRDefault="007B0199" w:rsidP="00585B49">
      <w:pPr>
        <w:pStyle w:val="Ttulo2"/>
      </w:pPr>
      <w:r w:rsidRPr="00F0549C">
        <w:rPr>
          <w:rFonts w:ascii="Segoe UI Symbol" w:hAnsi="Segoe UI Symbol"/>
        </w:rPr>
        <w:t>★</w:t>
      </w:r>
      <w:r w:rsidRPr="00F0549C">
        <w:t xml:space="preserve"> </w:t>
      </w:r>
      <w:r w:rsidRPr="00AE41F1">
        <w:t>Primera Generación (1954-1959)</w:t>
      </w:r>
    </w:p>
    <w:p w14:paraId="0E3B38D9" w14:textId="77777777" w:rsidR="007B0199" w:rsidRPr="007478E2" w:rsidRDefault="007B0199" w:rsidP="007B0199">
      <w:pPr>
        <w:rPr>
          <w:lang w:val="es-419"/>
        </w:rPr>
      </w:pPr>
      <w:r w:rsidRPr="007478E2">
        <w:rPr>
          <w:noProof/>
        </w:rPr>
        <mc:AlternateContent>
          <mc:Choice Requires="wps">
            <w:drawing>
              <wp:anchor distT="0" distB="0" distL="114300" distR="114300" simplePos="0" relativeHeight="251658240" behindDoc="1" locked="0" layoutInCell="1" allowOverlap="1" wp14:anchorId="661515AD" wp14:editId="51ED8090">
                <wp:simplePos x="0" y="0"/>
                <wp:positionH relativeFrom="margin">
                  <wp:align>left</wp:align>
                </wp:positionH>
                <wp:positionV relativeFrom="paragraph">
                  <wp:posOffset>393700</wp:posOffset>
                </wp:positionV>
                <wp:extent cx="4991100" cy="1486894"/>
                <wp:effectExtent l="0" t="0" r="19050" b="18415"/>
                <wp:wrapNone/>
                <wp:docPr id="7" name="Rectangle 7" descr="decorative element"/>
                <wp:cNvGraphicFramePr/>
                <a:graphic xmlns:a="http://schemas.openxmlformats.org/drawingml/2006/main">
                  <a:graphicData uri="http://schemas.microsoft.com/office/word/2010/wordprocessingShape">
                    <wps:wsp>
                      <wps:cNvSpPr/>
                      <wps:spPr>
                        <a:xfrm>
                          <a:off x="0" y="0"/>
                          <a:ext cx="4991100" cy="1486894"/>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24F87" id="Rectangle 7" o:spid="_x0000_s1026" alt="decorative element" style="position:absolute;margin-left:0;margin-top:31pt;width:393pt;height:117.1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" fillcolor="#f4ebf9" strokecolor="#593470 [1604]" strokeweight="1pt">
                <v:stroke dashstyle="dash"/>
                <w10:wrap anchorx="margin"/>
              </v:rect>
            </w:pict>
          </mc:Fallback>
        </mc:AlternateContent>
      </w:r>
      <w:r w:rsidRPr="007478E2">
        <w:rPr>
          <w:noProof/>
          <w:lang w:val="es-419"/>
        </w:rPr>
        <w:drawing>
          <wp:anchor distT="0" distB="0" distL="114300" distR="114300" simplePos="0" relativeHeight="251658241" behindDoc="0" locked="0" layoutInCell="1" allowOverlap="1" wp14:anchorId="1F69F1AD" wp14:editId="3E6939C3">
            <wp:simplePos x="0" y="0"/>
            <wp:positionH relativeFrom="margin">
              <wp:posOffset>5448300</wp:posOffset>
            </wp:positionH>
            <wp:positionV relativeFrom="margin">
              <wp:posOffset>1171575</wp:posOffset>
            </wp:positionV>
            <wp:extent cx="1638300" cy="232346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38300" cy="2323465"/>
                    </a:xfrm>
                    <a:prstGeom prst="rect">
                      <a:avLst/>
                    </a:prstGeom>
                  </pic:spPr>
                </pic:pic>
              </a:graphicData>
            </a:graphic>
            <wp14:sizeRelH relativeFrom="margin">
              <wp14:pctWidth>0</wp14:pctWidth>
            </wp14:sizeRelH>
            <wp14:sizeRelV relativeFrom="margin">
              <wp14:pctHeight>0</wp14:pctHeight>
            </wp14:sizeRelV>
          </wp:anchor>
        </w:drawing>
      </w:r>
      <w:r w:rsidRPr="007478E2">
        <w:rPr>
          <w:lang w:val="es-419"/>
        </w:rPr>
        <w:t xml:space="preserve">Las computadoras estaban constituidas por </w:t>
      </w:r>
      <w:r w:rsidRPr="007478E2">
        <w:rPr>
          <w:b/>
          <w:bCs/>
          <w:lang w:val="es-419"/>
        </w:rPr>
        <w:t>válvulas electrónicas de vacío</w:t>
      </w:r>
      <w:r w:rsidRPr="007478E2">
        <w:rPr>
          <w:lang w:val="es-419"/>
        </w:rPr>
        <w:t xml:space="preserve">, que disipaban gran cantidad de calor y ocupaban una amplia superficie. </w:t>
      </w:r>
    </w:p>
    <w:p w14:paraId="11008DFD" w14:textId="77777777" w:rsidR="007B0199" w:rsidRPr="007478E2" w:rsidRDefault="007B0199" w:rsidP="007B0199">
      <w:pPr>
        <w:pStyle w:val="Prrafodelista"/>
        <w:numPr>
          <w:ilvl w:val="0"/>
          <w:numId w:val="1"/>
        </w:numPr>
      </w:pPr>
      <w:r w:rsidRPr="007478E2">
        <w:t xml:space="preserve">Ejecutaban miles de instrucciones por segundo. </w:t>
      </w:r>
    </w:p>
    <w:p w14:paraId="5D53DC61" w14:textId="77777777" w:rsidR="007B0199" w:rsidRPr="007478E2" w:rsidRDefault="007B0199" w:rsidP="007B0199">
      <w:pPr>
        <w:pStyle w:val="Prrafodelista"/>
        <w:numPr>
          <w:ilvl w:val="0"/>
          <w:numId w:val="1"/>
        </w:numPr>
      </w:pPr>
      <w:r w:rsidRPr="007478E2">
        <w:t xml:space="preserve">Almacenaban de 10.000 a 20.000 bytes en su memoria. </w:t>
      </w:r>
    </w:p>
    <w:p w14:paraId="753A5B4A" w14:textId="77777777" w:rsidR="007B0199" w:rsidRPr="007478E2" w:rsidRDefault="007B0199" w:rsidP="007B0199">
      <w:pPr>
        <w:pStyle w:val="Prrafodelista"/>
        <w:numPr>
          <w:ilvl w:val="0"/>
          <w:numId w:val="1"/>
        </w:numPr>
      </w:pPr>
      <w:r w:rsidRPr="007478E2">
        <w:t xml:space="preserve">Los medios de entrada/salida eran tarjetas o cintas perforadas. </w:t>
      </w:r>
    </w:p>
    <w:p w14:paraId="5ACD0EDB" w14:textId="77777777" w:rsidR="007B0199" w:rsidRPr="007478E2" w:rsidRDefault="007B0199" w:rsidP="007B0199">
      <w:pPr>
        <w:pStyle w:val="Prrafodelista"/>
        <w:numPr>
          <w:ilvl w:val="0"/>
          <w:numId w:val="1"/>
        </w:numPr>
      </w:pPr>
      <w:r w:rsidRPr="007478E2">
        <w:t xml:space="preserve">La memoria principal tenía un tiempo de acceso muy grande en                                         comparación con los tiempos de procesamiento de la UCP. </w:t>
      </w:r>
    </w:p>
    <w:p w14:paraId="07BFD3D5" w14:textId="77777777" w:rsidR="007B0199" w:rsidRPr="007478E2" w:rsidRDefault="007B0199" w:rsidP="007B0199">
      <w:pPr>
        <w:pStyle w:val="Prrafodelista"/>
        <w:numPr>
          <w:ilvl w:val="0"/>
          <w:numId w:val="1"/>
        </w:numPr>
      </w:pPr>
      <w:r w:rsidRPr="007478E2">
        <w:t>Se usaban cintas magnéticas como memoria secundaria.</w:t>
      </w:r>
    </w:p>
    <w:p w14:paraId="652E57E9" w14:textId="77777777" w:rsidR="007B0199" w:rsidRPr="007478E2" w:rsidRDefault="007B0199" w:rsidP="007B0199">
      <w:pPr>
        <w:rPr>
          <w:lang w:val="es-419"/>
        </w:rPr>
      </w:pPr>
      <w:r w:rsidRPr="007478E2">
        <w:rPr>
          <w:lang w:val="es-419"/>
        </w:rPr>
        <w:t xml:space="preserve"> Las tareas se ejecutaban de manera puramente </w:t>
      </w:r>
      <w:r w:rsidRPr="007478E2">
        <w:rPr>
          <w:b/>
          <w:bCs/>
          <w:lang w:val="es-419"/>
        </w:rPr>
        <w:t>secuencial</w:t>
      </w:r>
      <w:r w:rsidRPr="007478E2">
        <w:rPr>
          <w:lang w:val="es-419"/>
        </w:rPr>
        <w:t xml:space="preserve">, cada una en tres tiempos: </w:t>
      </w:r>
    </w:p>
    <w:p w14:paraId="3DEF7510" w14:textId="77777777" w:rsidR="007B0199" w:rsidRPr="007478E2" w:rsidRDefault="007B0199" w:rsidP="007B0199">
      <w:pPr>
        <w:pStyle w:val="Prrafodelista"/>
        <w:numPr>
          <w:ilvl w:val="0"/>
          <w:numId w:val="2"/>
        </w:numPr>
      </w:pPr>
      <w:r w:rsidRPr="007478E2">
        <w:t xml:space="preserve">El programa, almacenado en tarjetas o cintas perforadas, era cargado en la memoria principal por un programa llamado cargador. </w:t>
      </w:r>
    </w:p>
    <w:p w14:paraId="266AC47A" w14:textId="77777777" w:rsidR="007B0199" w:rsidRPr="007478E2" w:rsidRDefault="007B0199" w:rsidP="007B0199">
      <w:pPr>
        <w:pStyle w:val="Prrafodelista"/>
        <w:numPr>
          <w:ilvl w:val="0"/>
          <w:numId w:val="2"/>
        </w:numPr>
      </w:pPr>
      <w:r w:rsidRPr="007478E2">
        <w:t xml:space="preserve">Se ejecutaba el programa instrucción por instrucción </w:t>
      </w:r>
    </w:p>
    <w:p w14:paraId="690031BE" w14:textId="77777777" w:rsidR="007B0199" w:rsidRPr="007478E2" w:rsidRDefault="007B0199" w:rsidP="007B0199">
      <w:pPr>
        <w:pStyle w:val="Prrafodelista"/>
        <w:numPr>
          <w:ilvl w:val="0"/>
          <w:numId w:val="2"/>
        </w:numPr>
      </w:pPr>
      <w:r w:rsidRPr="007478E2">
        <w:t>Se imprimían los resultados. Las operaciones de entrada, procesamiento y salida de los datos estaban encadenadas en el tiempo, por lo que la duración de todo el proceso era igual a la suma de todas y cada una de las operaciones.</w:t>
      </w:r>
    </w:p>
    <w:p w14:paraId="4781336B" w14:textId="77777777" w:rsidR="007B0199" w:rsidRPr="007478E2" w:rsidRDefault="007B0199" w:rsidP="007B0199">
      <w:pPr>
        <w:pStyle w:val="Prrafodelista"/>
      </w:pPr>
      <w:r>
        <w:rPr>
          <w:noProof/>
        </w:rPr>
        <w:drawing>
          <wp:inline distT="0" distB="0" distL="0" distR="0" wp14:anchorId="65D9C55B" wp14:editId="6E7513E4">
            <wp:extent cx="5505452" cy="858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505452" cy="858442"/>
                    </a:xfrm>
                    <a:prstGeom prst="rect">
                      <a:avLst/>
                    </a:prstGeom>
                  </pic:spPr>
                </pic:pic>
              </a:graphicData>
            </a:graphic>
          </wp:inline>
        </w:drawing>
      </w:r>
    </w:p>
    <w:p w14:paraId="429E7134" w14:textId="77777777" w:rsidR="007B0199" w:rsidRPr="00F0549C" w:rsidRDefault="007B0199" w:rsidP="00585B49">
      <w:pPr>
        <w:pStyle w:val="Ttulo2"/>
      </w:pPr>
      <w:r w:rsidRPr="00F0549C">
        <w:rPr>
          <w:rFonts w:ascii="Segoe UI Symbol" w:hAnsi="Segoe UI Symbol"/>
        </w:rPr>
        <w:t>★</w:t>
      </w:r>
      <w:r w:rsidRPr="00F0549C">
        <w:t xml:space="preserve"> Segunda Generación (1959-1964)</w:t>
      </w:r>
    </w:p>
    <w:p w14:paraId="5369AFDB" w14:textId="77777777" w:rsidR="007B0199" w:rsidRPr="007478E2" w:rsidRDefault="007B0199" w:rsidP="007B0199">
      <w:pPr>
        <w:rPr>
          <w:lang w:val="es-419"/>
        </w:rPr>
      </w:pPr>
      <w:r w:rsidRPr="007478E2">
        <w:rPr>
          <w:lang w:val="es-419"/>
        </w:rPr>
        <w:t xml:space="preserve">Las computadoras de la 2da generación estaban constituidas por </w:t>
      </w:r>
      <w:r w:rsidRPr="007478E2">
        <w:rPr>
          <w:b/>
          <w:bCs/>
          <w:lang w:val="es-419"/>
        </w:rPr>
        <w:t>transistores</w:t>
      </w:r>
      <w:r w:rsidRPr="007478E2">
        <w:rPr>
          <w:lang w:val="es-419"/>
        </w:rPr>
        <w:t xml:space="preserve">, más confiables, de menor tamaño, menor disipación de calor y más rápidos que las válvulas de vacío para cambiar de estado. </w:t>
      </w:r>
    </w:p>
    <w:p w14:paraId="188C47D7" w14:textId="77777777" w:rsidR="007B0199" w:rsidRPr="007478E2" w:rsidRDefault="007B0199" w:rsidP="007B0199">
      <w:pPr>
        <w:rPr>
          <w:sz w:val="24"/>
          <w:szCs w:val="24"/>
          <w:lang w:val="es-419"/>
        </w:rPr>
      </w:pPr>
      <w:r w:rsidRPr="007478E2">
        <w:rPr>
          <w:noProof/>
        </w:rPr>
        <mc:AlternateContent>
          <mc:Choice Requires="wps">
            <w:drawing>
              <wp:anchor distT="0" distB="0" distL="114300" distR="114300" simplePos="0" relativeHeight="251658242" behindDoc="1" locked="0" layoutInCell="1" allowOverlap="1" wp14:anchorId="1C88F7E2" wp14:editId="4D9A5BDD">
                <wp:simplePos x="0" y="0"/>
                <wp:positionH relativeFrom="margin">
                  <wp:align>right</wp:align>
                </wp:positionH>
                <wp:positionV relativeFrom="paragraph">
                  <wp:posOffset>13335</wp:posOffset>
                </wp:positionV>
                <wp:extent cx="6829425" cy="1514475"/>
                <wp:effectExtent l="0" t="0" r="28575" b="28575"/>
                <wp:wrapNone/>
                <wp:docPr id="13" name="Rectangle 13" descr="decorative element"/>
                <wp:cNvGraphicFramePr/>
                <a:graphic xmlns:a="http://schemas.openxmlformats.org/drawingml/2006/main">
                  <a:graphicData uri="http://schemas.microsoft.com/office/word/2010/wordprocessingShape">
                    <wps:wsp>
                      <wps:cNvSpPr/>
                      <wps:spPr>
                        <a:xfrm>
                          <a:off x="0" y="0"/>
                          <a:ext cx="6829425" cy="151447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9B33" id="Rectangle 13" o:spid="_x0000_s1026" alt="decorative element" style="position:absolute;margin-left:486.55pt;margin-top:1.05pt;width:537.75pt;height:119.25pt;z-index:-25165823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" fillcolor="#f4ebf9" strokecolor="#593470 [1604]" strokeweight="1pt">
                <v:stroke dashstyle="dash"/>
                <w10:wrap anchorx="margin"/>
              </v:rect>
            </w:pict>
          </mc:Fallback>
        </mc:AlternateContent>
      </w:r>
    </w:p>
    <w:p w14:paraId="58ACD06E" w14:textId="77777777" w:rsidR="007B0199" w:rsidRPr="007478E2" w:rsidRDefault="007B0199" w:rsidP="007B0199">
      <w:pPr>
        <w:pStyle w:val="Prrafodelista"/>
        <w:numPr>
          <w:ilvl w:val="0"/>
          <w:numId w:val="3"/>
        </w:numPr>
      </w:pPr>
      <w:r w:rsidRPr="007478E2">
        <w:t xml:space="preserve">Velocidades de procesamiento de centenares de miles de instrucciones por segundo. </w:t>
      </w:r>
    </w:p>
    <w:p w14:paraId="78C4F72E" w14:textId="77777777" w:rsidR="007B0199" w:rsidRPr="007478E2" w:rsidRDefault="007B0199" w:rsidP="007B0199">
      <w:pPr>
        <w:pStyle w:val="Prrafodelista"/>
        <w:numPr>
          <w:ilvl w:val="0"/>
          <w:numId w:val="3"/>
        </w:numPr>
      </w:pPr>
      <w:r w:rsidRPr="007478E2">
        <w:t xml:space="preserve">Simultaneidad entre un cálculo y una operación de E/S, aunque el encadenamiento de los trabajos seguía siendo secuencial. </w:t>
      </w:r>
    </w:p>
    <w:p w14:paraId="374B9D24" w14:textId="77777777" w:rsidR="007B0199" w:rsidRPr="007478E2" w:rsidRDefault="007B0199" w:rsidP="007B0199">
      <w:pPr>
        <w:pStyle w:val="Prrafodelista"/>
        <w:numPr>
          <w:ilvl w:val="0"/>
          <w:numId w:val="3"/>
        </w:numPr>
      </w:pPr>
      <w:proofErr w:type="spellStart"/>
      <w:r w:rsidRPr="007478E2">
        <w:t>Desproporcion</w:t>
      </w:r>
      <w:proofErr w:type="spellEnd"/>
      <w:r w:rsidRPr="007478E2">
        <w:t xml:space="preserve"> entre las velocidades de cálculo interno y las velocidades de E/S (lectura de tarjetas o impresión)</w:t>
      </w:r>
    </w:p>
    <w:p w14:paraId="6AD84A9D" w14:textId="77777777" w:rsidR="007B0199" w:rsidRPr="007478E2" w:rsidRDefault="007B0199" w:rsidP="007B0199">
      <w:pPr>
        <w:rPr>
          <w:lang w:val="es-419"/>
        </w:rPr>
      </w:pPr>
      <w:r w:rsidRPr="007478E2">
        <w:rPr>
          <w:lang w:val="es-419"/>
        </w:rPr>
        <w:t xml:space="preserve">Esta desproporción </w:t>
      </w:r>
      <w:proofErr w:type="spellStart"/>
      <w:r w:rsidRPr="007478E2">
        <w:rPr>
          <w:lang w:val="es-419"/>
        </w:rPr>
        <w:t>hacia</w:t>
      </w:r>
      <w:proofErr w:type="spellEnd"/>
      <w:r w:rsidRPr="007478E2">
        <w:rPr>
          <w:lang w:val="es-419"/>
        </w:rPr>
        <w:t xml:space="preserve"> que la CPU no se usara más que un pequeño porcentaje de tiempo. La solución a esto fue que las operaciones de E/S se realizaran usando como soporte de almacenamiento unidades de cinta magnética, mucho más rápidas que las lectoras de tarjetas y las impresoras. Para lograr esto, se copiaba la información contenida en el soporte tarjeta a soporte cinta magnética y de cinta magnética a impresora, usando para esto una computadora auxiliar. La computadora principal no conocía ni operaba más que con las cintas magnéticas. Esto se llamó </w:t>
      </w:r>
      <w:r w:rsidRPr="007478E2">
        <w:rPr>
          <w:b/>
          <w:bCs/>
          <w:lang w:val="es-419"/>
        </w:rPr>
        <w:t>procesamiento por lotes</w:t>
      </w:r>
      <w:r w:rsidRPr="007478E2">
        <w:rPr>
          <w:lang w:val="es-419"/>
        </w:rPr>
        <w:t>, ya que era necesario esperar a que el lote de trabajos cargados en la cinta magnética se procese por completo antes de poder obtener los resultados de cualquiera de ellos.</w:t>
      </w:r>
    </w:p>
    <w:p w14:paraId="06B34F64" w14:textId="1EC86A3B" w:rsidR="007B0199" w:rsidRPr="007478E2" w:rsidRDefault="00833D58" w:rsidP="00833D58">
      <w:pPr>
        <w:jc w:val="center"/>
        <w:rPr>
          <w:lang w:val="es-419"/>
        </w:rPr>
      </w:pPr>
      <w:r w:rsidRPr="00833D58">
        <w:rPr>
          <w:noProof/>
          <w:lang w:val="es-419"/>
        </w:rPr>
        <w:lastRenderedPageBreak/>
        <w:drawing>
          <wp:inline distT="0" distB="0" distL="0" distR="0" wp14:anchorId="09A00D10" wp14:editId="112861AA">
            <wp:extent cx="4641890" cy="2988861"/>
            <wp:effectExtent l="0" t="0" r="6350" b="2540"/>
            <wp:docPr id="49501456" name="Picture 4950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4511" cy="2996987"/>
                    </a:xfrm>
                    <a:prstGeom prst="rect">
                      <a:avLst/>
                    </a:prstGeom>
                  </pic:spPr>
                </pic:pic>
              </a:graphicData>
            </a:graphic>
          </wp:inline>
        </w:drawing>
      </w:r>
    </w:p>
    <w:p w14:paraId="27F9679A" w14:textId="77777777" w:rsidR="007B0199" w:rsidRPr="007478E2" w:rsidRDefault="007B0199" w:rsidP="00585B49">
      <w:pPr>
        <w:pStyle w:val="Ttulo2"/>
      </w:pPr>
      <w:r w:rsidRPr="007478E2">
        <w:rPr>
          <w:rFonts w:ascii="Segoe UI Symbol" w:hAnsi="Segoe UI Symbol"/>
        </w:rPr>
        <w:t>★</w:t>
      </w:r>
      <w:r w:rsidRPr="007478E2">
        <w:t xml:space="preserve"> Tercera Generación (1964-1971)</w:t>
      </w:r>
    </w:p>
    <w:p w14:paraId="2608423C" w14:textId="77777777" w:rsidR="007B0199" w:rsidRPr="007478E2" w:rsidRDefault="007B0199" w:rsidP="007B0199">
      <w:pPr>
        <w:rPr>
          <w:lang w:val="es-419"/>
        </w:rPr>
      </w:pPr>
      <w:r w:rsidRPr="007478E2">
        <w:rPr>
          <w:noProof/>
        </w:rPr>
        <mc:AlternateContent>
          <mc:Choice Requires="wps">
            <w:drawing>
              <wp:anchor distT="0" distB="0" distL="114300" distR="114300" simplePos="0" relativeHeight="251658243" behindDoc="1" locked="0" layoutInCell="1" allowOverlap="1" wp14:anchorId="14D043DC" wp14:editId="14C7FECE">
                <wp:simplePos x="0" y="0"/>
                <wp:positionH relativeFrom="margin">
                  <wp:align>right</wp:align>
                </wp:positionH>
                <wp:positionV relativeFrom="paragraph">
                  <wp:posOffset>372110</wp:posOffset>
                </wp:positionV>
                <wp:extent cx="6829425" cy="1407381"/>
                <wp:effectExtent l="0" t="0" r="28575" b="21590"/>
                <wp:wrapNone/>
                <wp:docPr id="15" name="Rectangle 15" descr="decorative element"/>
                <wp:cNvGraphicFramePr/>
                <a:graphic xmlns:a="http://schemas.openxmlformats.org/drawingml/2006/main">
                  <a:graphicData uri="http://schemas.microsoft.com/office/word/2010/wordprocessingShape">
                    <wps:wsp>
                      <wps:cNvSpPr/>
                      <wps:spPr>
                        <a:xfrm>
                          <a:off x="0" y="0"/>
                          <a:ext cx="6829425" cy="1407381"/>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2E9B6" id="Rectangle 15" o:spid="_x0000_s1026" alt="decorative element" style="position:absolute;margin-left:486.55pt;margin-top:29.3pt;width:537.75pt;height:110.8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" fillcolor="#f4ebf9" strokecolor="#593470 [1604]" strokeweight="1pt">
                <v:stroke dashstyle="dash"/>
                <w10:wrap anchorx="margin"/>
              </v:rect>
            </w:pict>
          </mc:Fallback>
        </mc:AlternateContent>
      </w:r>
      <w:r w:rsidRPr="007478E2">
        <w:rPr>
          <w:lang w:val="es-419"/>
        </w:rPr>
        <w:t xml:space="preserve">Utilizaban tecnología de </w:t>
      </w:r>
      <w:r w:rsidRPr="007478E2">
        <w:rPr>
          <w:b/>
          <w:bCs/>
          <w:lang w:val="es-419"/>
        </w:rPr>
        <w:t>circuitos integrados</w:t>
      </w:r>
      <w:r w:rsidRPr="007478E2">
        <w:rPr>
          <w:lang w:val="es-419"/>
        </w:rPr>
        <w:t xml:space="preserve">, (miles de componentes electrónicos incluidos en una sola pastilla de silicio). </w:t>
      </w:r>
    </w:p>
    <w:p w14:paraId="25E1AF9F" w14:textId="77777777" w:rsidR="007B0199" w:rsidRPr="007478E2" w:rsidRDefault="007B0199" w:rsidP="007B0199">
      <w:pPr>
        <w:pStyle w:val="Prrafodelista"/>
        <w:numPr>
          <w:ilvl w:val="0"/>
          <w:numId w:val="4"/>
        </w:numPr>
      </w:pPr>
      <w:r w:rsidRPr="007478E2">
        <w:t>Estos circuitos eran de pequeña y mediana escala de integración (</w:t>
      </w:r>
      <w:r w:rsidRPr="007478E2">
        <w:rPr>
          <w:b/>
        </w:rPr>
        <w:t>SSI y MSI</w:t>
      </w:r>
      <w:r w:rsidRPr="007478E2">
        <w:t>)</w:t>
      </w:r>
    </w:p>
    <w:p w14:paraId="5E1B2699" w14:textId="77777777" w:rsidR="007B0199" w:rsidRPr="007478E2" w:rsidRDefault="007B0199" w:rsidP="007B0199">
      <w:pPr>
        <w:pStyle w:val="Prrafodelista"/>
        <w:numPr>
          <w:ilvl w:val="0"/>
          <w:numId w:val="4"/>
        </w:numPr>
      </w:pPr>
      <w:r w:rsidRPr="007478E2">
        <w:t xml:space="preserve"> Incremento de la velocidad interna de la computadora y la reducción de la energía que usaban. </w:t>
      </w:r>
    </w:p>
    <w:p w14:paraId="52A4B27E" w14:textId="77777777" w:rsidR="007B0199" w:rsidRPr="007478E2" w:rsidRDefault="007B0199" w:rsidP="007B0199">
      <w:pPr>
        <w:pStyle w:val="Prrafodelista"/>
        <w:numPr>
          <w:ilvl w:val="0"/>
          <w:numId w:val="4"/>
        </w:numPr>
      </w:pPr>
      <w:r w:rsidRPr="007478E2">
        <w:t xml:space="preserve">Permite multiprogramación, que consiste en que varios programas puedan residir simultáneamente en memoria. </w:t>
      </w:r>
    </w:p>
    <w:p w14:paraId="13606FBB" w14:textId="77777777" w:rsidR="007B0199" w:rsidRPr="007478E2" w:rsidRDefault="007B0199" w:rsidP="007B0199">
      <w:pPr>
        <w:pStyle w:val="Prrafodelista"/>
        <w:numPr>
          <w:ilvl w:val="0"/>
          <w:numId w:val="4"/>
        </w:numPr>
      </w:pPr>
      <w:r w:rsidRPr="007478E2">
        <w:t>Dividen su memoria en 2 zonas: una reservada a los “trabajos de usuario” y la otra a la “conversión de soportes y carga”.</w:t>
      </w:r>
    </w:p>
    <w:p w14:paraId="75AB183F" w14:textId="17760856" w:rsidR="007B0199" w:rsidRPr="007478E2" w:rsidRDefault="007B0199" w:rsidP="007B0199">
      <w:pPr>
        <w:rPr>
          <w:lang w:val="es-419"/>
        </w:rPr>
      </w:pPr>
      <w:r w:rsidRPr="007478E2">
        <w:rPr>
          <w:lang w:val="es-419"/>
        </w:rPr>
        <w:t xml:space="preserve">Se pueden alojar varios procesos en </w:t>
      </w:r>
      <w:proofErr w:type="gramStart"/>
      <w:r w:rsidRPr="007478E2">
        <w:rPr>
          <w:lang w:val="es-419"/>
        </w:rPr>
        <w:t>memoria</w:t>
      </w:r>
      <w:proofErr w:type="gramEnd"/>
      <w:r w:rsidRPr="007478E2">
        <w:rPr>
          <w:lang w:val="es-419"/>
        </w:rPr>
        <w:t xml:space="preserve"> pero en un instante dado solo uno de ellos utiliza la CPU, de igual manera los otros pueden efectuar operaciones de E/S en forma simultánea. Cuando el programa que utiliza la CPU se detiene en espera de una operación de E/S, otro programa toma su lugar dejando al primero suspendido y evitando así tiempos inactivos en la CPU. </w:t>
      </w:r>
      <w:r w:rsidR="0058007A">
        <w:rPr>
          <w:lang w:val="es-419"/>
        </w:rPr>
        <w:t>Mmmmmmmmmwq,.zzzas1||||||||||||||||||||||||||||||||||||||||||||||||||</w:t>
      </w:r>
      <w:r w:rsidR="00FE0DD4">
        <w:rPr>
          <w:lang w:val="es-419"/>
        </w:rPr>
        <w:t>67loooooooooooo5</w:t>
      </w:r>
      <w:r w:rsidR="00211CDA">
        <w:rPr>
          <w:lang w:val="es-419"/>
        </w:rPr>
        <w:t>,</w:t>
      </w:r>
    </w:p>
    <w:p w14:paraId="3FCE1562" w14:textId="77777777" w:rsidR="007B0199" w:rsidRPr="007478E2" w:rsidRDefault="007B0199" w:rsidP="007B0199">
      <w:pPr>
        <w:rPr>
          <w:lang w:val="es-419"/>
        </w:rPr>
      </w:pPr>
      <w:proofErr w:type="gramStart"/>
      <w:r w:rsidRPr="007478E2">
        <w:rPr>
          <w:lang w:val="es-419"/>
        </w:rPr>
        <w:t>Los trabajos de usuario es</w:t>
      </w:r>
      <w:proofErr w:type="gramEnd"/>
      <w:r w:rsidRPr="007478E2">
        <w:rPr>
          <w:lang w:val="es-419"/>
        </w:rPr>
        <w:t xml:space="preserve"> similar a la computadora principal y la conversión de soportes y carga a la computadora auxiliar de la generación anterior. Sin embargo, hay una diferencia importante</w:t>
      </w:r>
      <w:r w:rsidRPr="007478E2">
        <w:rPr>
          <w:b/>
          <w:bCs/>
          <w:i/>
          <w:iCs/>
          <w:lang w:val="es-419"/>
        </w:rPr>
        <w:t>: la “carga por lotes” se sustituye por la “carga continua” de los trabajos a medida que se presentan</w:t>
      </w:r>
      <w:r w:rsidRPr="007478E2">
        <w:rPr>
          <w:lang w:val="es-419"/>
        </w:rPr>
        <w:t>. Los trabajos son puestos en cola de espera en un disco magnético y el sistema operativo es el que se encarga de cargarlos en memoria para ejecutarlos según su nivel de prioridad. Los resultados son transferidos al disco, de donde serán extraídos más tarde a través de la impresora. No tenemos que esperar a que se procese todo un lote de programas para obtener el resultado de uno de ellos.</w:t>
      </w:r>
    </w:p>
    <w:p w14:paraId="60172B0A" w14:textId="0BBAE80E" w:rsidR="007B0199" w:rsidRPr="007478E2" w:rsidRDefault="00384C18" w:rsidP="0063603F">
      <w:pPr>
        <w:jc w:val="center"/>
        <w:rPr>
          <w:lang w:val="es-419"/>
        </w:rPr>
      </w:pPr>
      <w:r w:rsidRPr="00384C18">
        <w:rPr>
          <w:noProof/>
          <w:lang w:val="es-419"/>
        </w:rPr>
        <w:lastRenderedPageBreak/>
        <w:drawing>
          <wp:inline distT="0" distB="0" distL="0" distR="0" wp14:anchorId="1C651F0E" wp14:editId="7DE266D2">
            <wp:extent cx="5511245" cy="1858515"/>
            <wp:effectExtent l="0" t="0" r="0" b="8890"/>
            <wp:docPr id="49501457" name="Picture 495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3429" cy="1865996"/>
                    </a:xfrm>
                    <a:prstGeom prst="rect">
                      <a:avLst/>
                    </a:prstGeom>
                  </pic:spPr>
                </pic:pic>
              </a:graphicData>
            </a:graphic>
          </wp:inline>
        </w:drawing>
      </w:r>
    </w:p>
    <w:p w14:paraId="73DB01AF" w14:textId="77777777" w:rsidR="007B0199" w:rsidRPr="00F0549C" w:rsidRDefault="007B0199" w:rsidP="007B0199">
      <w:pPr>
        <w:rPr>
          <w:lang w:val="es-AR"/>
        </w:rPr>
      </w:pPr>
      <w:r w:rsidRPr="007478E2">
        <w:rPr>
          <w:lang w:val="es-419"/>
        </w:rPr>
        <w:t xml:space="preserve">Surge la posibilidad de trabajar a distancia o teleprocesamiento, y la posibilidad de trabajar en forma conversacional. </w:t>
      </w:r>
    </w:p>
    <w:p w14:paraId="33DC9BB9" w14:textId="77777777" w:rsidR="007B0199" w:rsidRPr="007478E2" w:rsidRDefault="007B0199" w:rsidP="007B0199">
      <w:pPr>
        <w:rPr>
          <w:lang w:val="es-419"/>
        </w:rPr>
      </w:pPr>
      <w:r w:rsidRPr="007478E2">
        <w:rPr>
          <w:lang w:val="es-419"/>
        </w:rPr>
        <w:t xml:space="preserve">A fin de atender un gran número de procesos o usuarios, una computadora puede asignar en forma alternada una parte del tiempo de CPU a cada uno, lo que producía un efecto de aparente simultaneidad de ejecución. Esta forma de organizar el procesamiento se denominó </w:t>
      </w:r>
      <w:r w:rsidRPr="007478E2">
        <w:rPr>
          <w:b/>
          <w:bCs/>
          <w:lang w:val="es-419"/>
        </w:rPr>
        <w:t xml:space="preserve">tiempo compartido o time </w:t>
      </w:r>
      <w:proofErr w:type="spellStart"/>
      <w:r w:rsidRPr="007478E2">
        <w:rPr>
          <w:b/>
          <w:bCs/>
          <w:lang w:val="es-419"/>
        </w:rPr>
        <w:t>sharing</w:t>
      </w:r>
      <w:proofErr w:type="spellEnd"/>
      <w:r w:rsidRPr="007478E2">
        <w:rPr>
          <w:b/>
          <w:bCs/>
          <w:lang w:val="es-419"/>
        </w:rPr>
        <w:t>, y dio lugar a sistemas multiusuario y multitarea</w:t>
      </w:r>
      <w:r w:rsidRPr="007478E2">
        <w:rPr>
          <w:lang w:val="es-419"/>
        </w:rPr>
        <w:t xml:space="preserve">. </w:t>
      </w:r>
    </w:p>
    <w:p w14:paraId="314ED981" w14:textId="77777777" w:rsidR="007B0199" w:rsidRPr="007478E2" w:rsidRDefault="007B0199" w:rsidP="007B0199">
      <w:pPr>
        <w:rPr>
          <w:lang w:val="es-419"/>
        </w:rPr>
      </w:pPr>
      <w:r w:rsidRPr="007478E2">
        <w:rPr>
          <w:lang w:val="es-419"/>
        </w:rPr>
        <w:t xml:space="preserve">Por último, se desarrolla el concepto de </w:t>
      </w:r>
      <w:r w:rsidRPr="007478E2">
        <w:rPr>
          <w:b/>
          <w:bCs/>
          <w:lang w:val="es-419"/>
        </w:rPr>
        <w:t>máquina virtual</w:t>
      </w:r>
      <w:r w:rsidRPr="007478E2">
        <w:rPr>
          <w:lang w:val="es-419"/>
        </w:rPr>
        <w:t>, que simplifica la labor del programador, ya que éste no conoce más que una máquina ficticia, llamada máquina virtual, creada y controlada por el sistema operativo, que no presenta ni limitaciones de configuración (sobre todo en capacidad de memoria central) ni las limitaciones debidas a la actividad compartida de varios usuarios.</w:t>
      </w:r>
    </w:p>
    <w:p w14:paraId="38FB06C6" w14:textId="77777777" w:rsidR="007B0199" w:rsidRPr="007478E2" w:rsidRDefault="007B0199" w:rsidP="00585B49">
      <w:pPr>
        <w:pStyle w:val="Ttulo2"/>
      </w:pPr>
      <w:r w:rsidRPr="007478E2">
        <w:rPr>
          <w:rFonts w:ascii="Segoe UI Symbol" w:hAnsi="Segoe UI Symbol"/>
        </w:rPr>
        <w:t>★</w:t>
      </w:r>
      <w:r w:rsidRPr="007478E2">
        <w:t xml:space="preserve"> Cuarta Generación (1971-</w:t>
      </w:r>
      <w:proofErr w:type="gramStart"/>
      <w:r w:rsidRPr="007478E2">
        <w:t>198..?</w:t>
      </w:r>
      <w:proofErr w:type="gramEnd"/>
      <w:r w:rsidRPr="007478E2">
        <w:t>)</w:t>
      </w:r>
    </w:p>
    <w:p w14:paraId="113FBCC3" w14:textId="77777777" w:rsidR="007B0199" w:rsidRPr="007478E2" w:rsidRDefault="007B0199" w:rsidP="007B0199">
      <w:pPr>
        <w:rPr>
          <w:lang w:val="es-419"/>
        </w:rPr>
      </w:pPr>
    </w:p>
    <w:p w14:paraId="55394EB8" w14:textId="77777777" w:rsidR="007B0199" w:rsidRPr="007478E2" w:rsidRDefault="007B0199" w:rsidP="007B0199">
      <w:pPr>
        <w:rPr>
          <w:lang w:val="es-419"/>
        </w:rPr>
      </w:pPr>
      <w:r w:rsidRPr="007478E2">
        <w:rPr>
          <w:lang w:val="es-419"/>
        </w:rPr>
        <w:t xml:space="preserve">Circuitos integrados pasaron a ser </w:t>
      </w:r>
      <w:r w:rsidRPr="007478E2">
        <w:rPr>
          <w:b/>
          <w:bCs/>
          <w:i/>
          <w:iCs/>
          <w:lang w:val="es-419"/>
        </w:rPr>
        <w:t>LSI (</w:t>
      </w:r>
      <w:proofErr w:type="spellStart"/>
      <w:r w:rsidRPr="007478E2">
        <w:rPr>
          <w:b/>
          <w:bCs/>
          <w:i/>
          <w:iCs/>
          <w:lang w:val="es-419"/>
        </w:rPr>
        <w:t>Large</w:t>
      </w:r>
      <w:proofErr w:type="spellEnd"/>
      <w:r w:rsidRPr="007478E2">
        <w:rPr>
          <w:b/>
          <w:bCs/>
          <w:i/>
          <w:iCs/>
          <w:lang w:val="es-419"/>
        </w:rPr>
        <w:t xml:space="preserve"> </w:t>
      </w:r>
      <w:proofErr w:type="spellStart"/>
      <w:r w:rsidRPr="007478E2">
        <w:rPr>
          <w:b/>
          <w:bCs/>
          <w:i/>
          <w:iCs/>
          <w:lang w:val="es-419"/>
        </w:rPr>
        <w:t>Scale</w:t>
      </w:r>
      <w:proofErr w:type="spellEnd"/>
      <w:r w:rsidRPr="007478E2">
        <w:rPr>
          <w:b/>
          <w:bCs/>
          <w:i/>
          <w:iCs/>
          <w:lang w:val="es-419"/>
        </w:rPr>
        <w:t xml:space="preserve"> </w:t>
      </w:r>
      <w:proofErr w:type="spellStart"/>
      <w:r w:rsidRPr="007478E2">
        <w:rPr>
          <w:b/>
          <w:bCs/>
          <w:i/>
          <w:iCs/>
          <w:lang w:val="es-419"/>
        </w:rPr>
        <w:t>Integration</w:t>
      </w:r>
      <w:proofErr w:type="spellEnd"/>
      <w:r w:rsidRPr="007478E2">
        <w:rPr>
          <w:b/>
          <w:bCs/>
          <w:i/>
          <w:iCs/>
          <w:lang w:val="es-419"/>
        </w:rPr>
        <w:t>)</w:t>
      </w:r>
      <w:r w:rsidRPr="007478E2">
        <w:rPr>
          <w:lang w:val="es-419"/>
        </w:rPr>
        <w:t xml:space="preserve"> con una mayor miniaturización y más circuitos dentro del chip (millones de transistores)</w:t>
      </w:r>
    </w:p>
    <w:p w14:paraId="128DC66F" w14:textId="77777777" w:rsidR="007B0199" w:rsidRPr="007478E2" w:rsidRDefault="007B0199" w:rsidP="007B0199">
      <w:pPr>
        <w:rPr>
          <w:lang w:val="es-419"/>
        </w:rPr>
      </w:pPr>
      <w:r w:rsidRPr="007478E2">
        <w:rPr>
          <w:noProof/>
        </w:rPr>
        <mc:AlternateContent>
          <mc:Choice Requires="wps">
            <w:drawing>
              <wp:anchor distT="0" distB="0" distL="114300" distR="114300" simplePos="0" relativeHeight="251658244" behindDoc="1" locked="0" layoutInCell="1" allowOverlap="1" wp14:anchorId="23B7EDDD" wp14:editId="622CEC42">
                <wp:simplePos x="0" y="0"/>
                <wp:positionH relativeFrom="margin">
                  <wp:align>left</wp:align>
                </wp:positionH>
                <wp:positionV relativeFrom="paragraph">
                  <wp:posOffset>74930</wp:posOffset>
                </wp:positionV>
                <wp:extent cx="7010400" cy="1149350"/>
                <wp:effectExtent l="0" t="0" r="19050" b="12700"/>
                <wp:wrapNone/>
                <wp:docPr id="16" name="Rectangle 16" descr="decorative element"/>
                <wp:cNvGraphicFramePr/>
                <a:graphic xmlns:a="http://schemas.openxmlformats.org/drawingml/2006/main">
                  <a:graphicData uri="http://schemas.microsoft.com/office/word/2010/wordprocessingShape">
                    <wps:wsp>
                      <wps:cNvSpPr/>
                      <wps:spPr>
                        <a:xfrm>
                          <a:off x="0" y="0"/>
                          <a:ext cx="7010400" cy="11493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E5C3A" id="Rectangle 16" o:spid="_x0000_s1026" alt="decorative element" style="position:absolute;margin-left:0;margin-top:5.9pt;width:552pt;height:90.5pt;z-index:-2516582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" fillcolor="#f4ebf9" strokecolor="#593470 [1604]" strokeweight="1pt">
                <v:stroke dashstyle="dash"/>
                <w10:wrap anchorx="margin"/>
              </v:rect>
            </w:pict>
          </mc:Fallback>
        </mc:AlternateContent>
      </w:r>
    </w:p>
    <w:p w14:paraId="64023EC7" w14:textId="77777777" w:rsidR="007B0199" w:rsidRPr="007478E2" w:rsidRDefault="007B0199" w:rsidP="007B0199">
      <w:pPr>
        <w:pStyle w:val="Prrafodelista"/>
        <w:numPr>
          <w:ilvl w:val="0"/>
          <w:numId w:val="5"/>
        </w:numPr>
      </w:pPr>
      <w:r w:rsidRPr="007478E2">
        <w:t xml:space="preserve">Permitieron incluir una CPU completa en una sola pastilla, que se denominó </w:t>
      </w:r>
      <w:r w:rsidRPr="007478E2">
        <w:rPr>
          <w:b/>
          <w:i/>
        </w:rPr>
        <w:t>microprocesador</w:t>
      </w:r>
      <w:r w:rsidRPr="007478E2">
        <w:t xml:space="preserve">. </w:t>
      </w:r>
    </w:p>
    <w:p w14:paraId="452F49CF" w14:textId="77777777" w:rsidR="007B0199" w:rsidRPr="007478E2" w:rsidRDefault="007B0199" w:rsidP="007B0199">
      <w:pPr>
        <w:pStyle w:val="Prrafodelista"/>
        <w:numPr>
          <w:ilvl w:val="0"/>
          <w:numId w:val="5"/>
        </w:numPr>
      </w:pPr>
      <w:r w:rsidRPr="007478E2">
        <w:t xml:space="preserve">El procesamiento se realiza en mayor medida en </w:t>
      </w:r>
      <w:r w:rsidRPr="007478E2">
        <w:rPr>
          <w:b/>
        </w:rPr>
        <w:t>tiempo real.</w:t>
      </w:r>
    </w:p>
    <w:p w14:paraId="422F6B28" w14:textId="77777777" w:rsidR="007B0199" w:rsidRPr="007478E2" w:rsidRDefault="007B0199" w:rsidP="007B0199">
      <w:pPr>
        <w:pStyle w:val="Prrafodelista"/>
        <w:numPr>
          <w:ilvl w:val="0"/>
          <w:numId w:val="5"/>
        </w:numPr>
      </w:pPr>
      <w:r w:rsidRPr="007478E2">
        <w:t xml:space="preserve">Los </w:t>
      </w:r>
      <w:r w:rsidRPr="007478E2">
        <w:rPr>
          <w:b/>
        </w:rPr>
        <w:t>sistemas interactivos</w:t>
      </w:r>
      <w:r w:rsidRPr="007478E2">
        <w:t>,  hacen posible la consulta y actualización de datos, así como el acceso a grandes bancos de datos conectados en redes.</w:t>
      </w:r>
    </w:p>
    <w:p w14:paraId="302EB905" w14:textId="77777777" w:rsidR="007B0199" w:rsidRPr="007478E2" w:rsidRDefault="007B0199" w:rsidP="007B0199">
      <w:pPr>
        <w:rPr>
          <w:lang w:val="es-419"/>
        </w:rPr>
      </w:pPr>
    </w:p>
    <w:p w14:paraId="0B7CC658" w14:textId="77777777" w:rsidR="007B0199" w:rsidRPr="007478E2" w:rsidRDefault="007B0199" w:rsidP="007B0199">
      <w:pPr>
        <w:rPr>
          <w:lang w:val="es-419"/>
        </w:rPr>
      </w:pPr>
      <w:r w:rsidRPr="007478E2">
        <w:rPr>
          <w:lang w:val="es-419"/>
        </w:rPr>
        <w:t xml:space="preserve">Debido a esto empiezan aparecen las microcomputadoras, es decir las computadoras personales o PC hogareñas, surgiendo gran variedad de periféricos para las mismas </w:t>
      </w:r>
      <w:proofErr w:type="spellStart"/>
      <w:r w:rsidRPr="007478E2">
        <w:rPr>
          <w:lang w:val="es-419"/>
        </w:rPr>
        <w:t>ycomunicándose</w:t>
      </w:r>
      <w:proofErr w:type="spellEnd"/>
      <w:r w:rsidRPr="007478E2">
        <w:rPr>
          <w:lang w:val="es-419"/>
        </w:rPr>
        <w:t xml:space="preserve"> entre sí a través de módems y redes globales.</w:t>
      </w:r>
    </w:p>
    <w:p w14:paraId="4CD1C30F" w14:textId="77777777" w:rsidR="007B0199" w:rsidRPr="007478E2" w:rsidRDefault="007B0199" w:rsidP="007B0199">
      <w:pPr>
        <w:rPr>
          <w:lang w:val="es-419"/>
        </w:rPr>
      </w:pPr>
      <w:r w:rsidRPr="007478E2">
        <w:rPr>
          <w:lang w:val="es-419"/>
        </w:rPr>
        <w:t>Hasta esta etapa, los avances tecnológicos estuvieron concentrados en lograr mejorar el hardware de la computadora y así obtener equipos más pequeños, menos costosos y más rápidos. A partir de entonces, también se puso atención en la necesidad de mejorar el software para que permitiera una mayor velocidad de procesamiento, ya que los avances en el hardware parecían agotados.</w:t>
      </w:r>
    </w:p>
    <w:p w14:paraId="2634ECEB" w14:textId="77777777" w:rsidR="007B0199" w:rsidRPr="007478E2" w:rsidRDefault="007B0199" w:rsidP="007B0199">
      <w:pPr>
        <w:rPr>
          <w:lang w:val="es-419"/>
        </w:rPr>
      </w:pPr>
    </w:p>
    <w:p w14:paraId="5771BE60" w14:textId="77777777" w:rsidR="007B0199" w:rsidRPr="007478E2" w:rsidRDefault="007B0199" w:rsidP="007B0199">
      <w:pPr>
        <w:rPr>
          <w:lang w:val="es-419"/>
        </w:rPr>
      </w:pPr>
      <w:r w:rsidRPr="007478E2">
        <w:rPr>
          <w:lang w:val="es-419"/>
        </w:rPr>
        <w:br w:type="page"/>
      </w:r>
    </w:p>
    <w:tbl>
      <w:tblPr>
        <w:tblStyle w:val="Tablaconcuadrcula5oscura-nfasis5"/>
        <w:tblW w:w="10875" w:type="dxa"/>
        <w:tblLook w:val="04A0" w:firstRow="1" w:lastRow="0" w:firstColumn="1" w:lastColumn="0" w:noHBand="0" w:noVBand="1"/>
      </w:tblPr>
      <w:tblGrid>
        <w:gridCol w:w="1615"/>
        <w:gridCol w:w="1440"/>
        <w:gridCol w:w="3870"/>
        <w:gridCol w:w="3950"/>
      </w:tblGrid>
      <w:tr w:rsidR="007B0199" w:rsidRPr="007478E2" w14:paraId="1606D886" w14:textId="77777777" w:rsidTr="00826C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5" w:type="dxa"/>
          </w:tcPr>
          <w:p w14:paraId="41A13BE5" w14:textId="77777777" w:rsidR="007B0199" w:rsidRPr="007478E2" w:rsidRDefault="007B0199" w:rsidP="00826CBA">
            <w:pPr>
              <w:rPr>
                <w:lang w:val="es-419"/>
              </w:rPr>
            </w:pPr>
            <w:r w:rsidRPr="007478E2">
              <w:rPr>
                <w:lang w:val="es-419"/>
              </w:rPr>
              <w:lastRenderedPageBreak/>
              <w:t>Generación</w:t>
            </w:r>
          </w:p>
        </w:tc>
        <w:tc>
          <w:tcPr>
            <w:tcW w:w="1440" w:type="dxa"/>
          </w:tcPr>
          <w:p w14:paraId="6183A3EB" w14:textId="77777777" w:rsidR="007B0199" w:rsidRPr="007478E2" w:rsidRDefault="007B0199" w:rsidP="00826CBA">
            <w:pPr>
              <w:cnfStyle w:val="100000000000" w:firstRow="1" w:lastRow="0" w:firstColumn="0" w:lastColumn="0" w:oddVBand="0" w:evenVBand="0" w:oddHBand="0" w:evenHBand="0" w:firstRowFirstColumn="0" w:firstRowLastColumn="0" w:lastRowFirstColumn="0" w:lastRowLastColumn="0"/>
              <w:rPr>
                <w:lang w:val="es-419"/>
              </w:rPr>
            </w:pPr>
            <w:r w:rsidRPr="007478E2">
              <w:rPr>
                <w:lang w:val="es-419"/>
              </w:rPr>
              <w:t>Periodo</w:t>
            </w:r>
          </w:p>
        </w:tc>
        <w:tc>
          <w:tcPr>
            <w:tcW w:w="3870" w:type="dxa"/>
          </w:tcPr>
          <w:p w14:paraId="12346583" w14:textId="77777777" w:rsidR="007B0199" w:rsidRPr="007478E2" w:rsidRDefault="007B0199" w:rsidP="00826CBA">
            <w:pPr>
              <w:cnfStyle w:val="100000000000" w:firstRow="1" w:lastRow="0" w:firstColumn="0" w:lastColumn="0" w:oddVBand="0" w:evenVBand="0" w:oddHBand="0" w:evenHBand="0" w:firstRowFirstColumn="0" w:firstRowLastColumn="0" w:lastRowFirstColumn="0" w:lastRowLastColumn="0"/>
              <w:rPr>
                <w:lang w:val="es-419"/>
              </w:rPr>
            </w:pPr>
            <w:r w:rsidRPr="007478E2">
              <w:rPr>
                <w:lang w:val="es-419"/>
              </w:rPr>
              <w:t>Composición</w:t>
            </w:r>
          </w:p>
        </w:tc>
        <w:tc>
          <w:tcPr>
            <w:tcW w:w="3950" w:type="dxa"/>
          </w:tcPr>
          <w:p w14:paraId="7F26FEB8" w14:textId="77777777" w:rsidR="007B0199" w:rsidRPr="007478E2" w:rsidRDefault="007B0199" w:rsidP="00826CBA">
            <w:pPr>
              <w:cnfStyle w:val="100000000000" w:firstRow="1" w:lastRow="0" w:firstColumn="0" w:lastColumn="0" w:oddVBand="0" w:evenVBand="0" w:oddHBand="0" w:evenHBand="0" w:firstRowFirstColumn="0" w:firstRowLastColumn="0" w:lastRowFirstColumn="0" w:lastRowLastColumn="0"/>
              <w:rPr>
                <w:lang w:val="es-419"/>
              </w:rPr>
            </w:pPr>
            <w:r w:rsidRPr="007478E2">
              <w:rPr>
                <w:lang w:val="es-419"/>
              </w:rPr>
              <w:t>Procesamiento</w:t>
            </w:r>
          </w:p>
        </w:tc>
      </w:tr>
      <w:tr w:rsidR="007B0199" w:rsidRPr="007478E2" w14:paraId="6073E0C4" w14:textId="77777777" w:rsidTr="00826CBA">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615" w:type="dxa"/>
          </w:tcPr>
          <w:p w14:paraId="1FAD53F0" w14:textId="77777777" w:rsidR="007B0199" w:rsidRPr="007478E2" w:rsidRDefault="007B0199" w:rsidP="00826CBA">
            <w:pPr>
              <w:rPr>
                <w:lang w:val="es-419"/>
              </w:rPr>
            </w:pPr>
            <w:r w:rsidRPr="007478E2">
              <w:rPr>
                <w:lang w:val="es-419"/>
              </w:rPr>
              <w:t>0</w:t>
            </w:r>
          </w:p>
        </w:tc>
        <w:tc>
          <w:tcPr>
            <w:tcW w:w="1440" w:type="dxa"/>
          </w:tcPr>
          <w:p w14:paraId="5779EE0F"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Hasta 1945</w:t>
            </w:r>
          </w:p>
        </w:tc>
        <w:tc>
          <w:tcPr>
            <w:tcW w:w="3870" w:type="dxa"/>
          </w:tcPr>
          <w:p w14:paraId="7BAEA769" w14:textId="6827A0DB"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 xml:space="preserve">Sistemas mecánicos y </w:t>
            </w:r>
            <w:r w:rsidR="00540985" w:rsidRPr="007478E2">
              <w:rPr>
                <w:lang w:val="es-419"/>
              </w:rPr>
              <w:t>electromecánicos</w:t>
            </w:r>
          </w:p>
        </w:tc>
        <w:tc>
          <w:tcPr>
            <w:tcW w:w="3950" w:type="dxa"/>
          </w:tcPr>
          <w:p w14:paraId="765971E9" w14:textId="3B650FF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 xml:space="preserve">Programa no formaba parte de la </w:t>
            </w:r>
            <w:r w:rsidR="00540985" w:rsidRPr="007478E2">
              <w:rPr>
                <w:lang w:val="es-419"/>
              </w:rPr>
              <w:t>máquina</w:t>
            </w:r>
            <w:r w:rsidRPr="007478E2">
              <w:rPr>
                <w:lang w:val="es-419"/>
              </w:rPr>
              <w:t>. No siguen instrucciones</w:t>
            </w:r>
          </w:p>
        </w:tc>
      </w:tr>
      <w:tr w:rsidR="007B0199" w:rsidRPr="00F84027" w14:paraId="4CD21D15" w14:textId="77777777" w:rsidTr="00826CBA">
        <w:trPr>
          <w:trHeight w:val="802"/>
        </w:trPr>
        <w:tc>
          <w:tcPr>
            <w:cnfStyle w:val="001000000000" w:firstRow="0" w:lastRow="0" w:firstColumn="1" w:lastColumn="0" w:oddVBand="0" w:evenVBand="0" w:oddHBand="0" w:evenHBand="0" w:firstRowFirstColumn="0" w:firstRowLastColumn="0" w:lastRowFirstColumn="0" w:lastRowLastColumn="0"/>
            <w:tcW w:w="1615" w:type="dxa"/>
          </w:tcPr>
          <w:p w14:paraId="5882B969" w14:textId="77777777" w:rsidR="007B0199" w:rsidRPr="007478E2" w:rsidRDefault="007B0199" w:rsidP="00826CBA">
            <w:pPr>
              <w:rPr>
                <w:lang w:val="es-419"/>
              </w:rPr>
            </w:pPr>
            <w:r w:rsidRPr="007478E2">
              <w:rPr>
                <w:lang w:val="es-419"/>
              </w:rPr>
              <w:t>1</w:t>
            </w:r>
          </w:p>
        </w:tc>
        <w:tc>
          <w:tcPr>
            <w:tcW w:w="1440" w:type="dxa"/>
          </w:tcPr>
          <w:p w14:paraId="2A0FD4CD" w14:textId="77777777"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1945-1955</w:t>
            </w:r>
          </w:p>
        </w:tc>
        <w:tc>
          <w:tcPr>
            <w:tcW w:w="3870" w:type="dxa"/>
          </w:tcPr>
          <w:p w14:paraId="3C638647" w14:textId="2FC11B22"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 xml:space="preserve">Tubos al </w:t>
            </w:r>
            <w:r w:rsidR="00540985" w:rsidRPr="007478E2">
              <w:rPr>
                <w:lang w:val="es-419"/>
              </w:rPr>
              <w:t>vacío</w:t>
            </w:r>
          </w:p>
        </w:tc>
        <w:tc>
          <w:tcPr>
            <w:tcW w:w="3950" w:type="dxa"/>
          </w:tcPr>
          <w:p w14:paraId="51232869" w14:textId="77777777"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Resuelve una tarea por vez puramente secuencial</w:t>
            </w:r>
          </w:p>
        </w:tc>
      </w:tr>
      <w:tr w:rsidR="007B0199" w:rsidRPr="007478E2" w14:paraId="4263A46D" w14:textId="77777777" w:rsidTr="00826CBA">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15" w:type="dxa"/>
          </w:tcPr>
          <w:p w14:paraId="33B29FC6" w14:textId="77777777" w:rsidR="007B0199" w:rsidRPr="007478E2" w:rsidRDefault="007B0199" w:rsidP="00826CBA">
            <w:pPr>
              <w:rPr>
                <w:lang w:val="es-419"/>
              </w:rPr>
            </w:pPr>
            <w:r w:rsidRPr="007478E2">
              <w:rPr>
                <w:lang w:val="es-419"/>
              </w:rPr>
              <w:t>2</w:t>
            </w:r>
          </w:p>
        </w:tc>
        <w:tc>
          <w:tcPr>
            <w:tcW w:w="1440" w:type="dxa"/>
          </w:tcPr>
          <w:p w14:paraId="66A82D0B"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1955-1965</w:t>
            </w:r>
          </w:p>
        </w:tc>
        <w:tc>
          <w:tcPr>
            <w:tcW w:w="3870" w:type="dxa"/>
          </w:tcPr>
          <w:p w14:paraId="5CD4EF16"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Transistores</w:t>
            </w:r>
          </w:p>
        </w:tc>
        <w:tc>
          <w:tcPr>
            <w:tcW w:w="3950" w:type="dxa"/>
          </w:tcPr>
          <w:p w14:paraId="6FE51500"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Procesamiento por lotes</w:t>
            </w:r>
          </w:p>
        </w:tc>
      </w:tr>
      <w:tr w:rsidR="007B0199" w:rsidRPr="007478E2" w14:paraId="79C14DDB" w14:textId="77777777" w:rsidTr="00826CBA">
        <w:trPr>
          <w:trHeight w:val="535"/>
        </w:trPr>
        <w:tc>
          <w:tcPr>
            <w:cnfStyle w:val="001000000000" w:firstRow="0" w:lastRow="0" w:firstColumn="1" w:lastColumn="0" w:oddVBand="0" w:evenVBand="0" w:oddHBand="0" w:evenHBand="0" w:firstRowFirstColumn="0" w:firstRowLastColumn="0" w:lastRowFirstColumn="0" w:lastRowLastColumn="0"/>
            <w:tcW w:w="1615" w:type="dxa"/>
          </w:tcPr>
          <w:p w14:paraId="03A7B428" w14:textId="77777777" w:rsidR="007B0199" w:rsidRPr="007478E2" w:rsidRDefault="007B0199" w:rsidP="00826CBA">
            <w:pPr>
              <w:rPr>
                <w:lang w:val="es-419"/>
              </w:rPr>
            </w:pPr>
            <w:r w:rsidRPr="007478E2">
              <w:rPr>
                <w:lang w:val="es-419"/>
              </w:rPr>
              <w:t>3</w:t>
            </w:r>
          </w:p>
        </w:tc>
        <w:tc>
          <w:tcPr>
            <w:tcW w:w="1440" w:type="dxa"/>
          </w:tcPr>
          <w:p w14:paraId="53B70BBE" w14:textId="77777777"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1965-1980</w:t>
            </w:r>
          </w:p>
        </w:tc>
        <w:tc>
          <w:tcPr>
            <w:tcW w:w="3870" w:type="dxa"/>
          </w:tcPr>
          <w:p w14:paraId="304A4E1E" w14:textId="2E999591"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 xml:space="preserve">Circuitos integrados (con </w:t>
            </w:r>
            <w:r w:rsidR="00540985" w:rsidRPr="007478E2">
              <w:rPr>
                <w:lang w:val="es-419"/>
              </w:rPr>
              <w:t>transistores</w:t>
            </w:r>
            <w:r w:rsidRPr="007478E2">
              <w:rPr>
                <w:lang w:val="es-419"/>
              </w:rPr>
              <w:t>)</w:t>
            </w:r>
          </w:p>
        </w:tc>
        <w:tc>
          <w:tcPr>
            <w:tcW w:w="3950" w:type="dxa"/>
          </w:tcPr>
          <w:p w14:paraId="2DA3A36D" w14:textId="77777777" w:rsidR="007B0199" w:rsidRPr="007478E2" w:rsidRDefault="007B0199" w:rsidP="00826CBA">
            <w:pPr>
              <w:cnfStyle w:val="000000000000" w:firstRow="0" w:lastRow="0" w:firstColumn="0" w:lastColumn="0" w:oddVBand="0" w:evenVBand="0" w:oddHBand="0" w:evenHBand="0" w:firstRowFirstColumn="0" w:firstRowLastColumn="0" w:lastRowFirstColumn="0" w:lastRowLastColumn="0"/>
              <w:rPr>
                <w:lang w:val="es-419"/>
              </w:rPr>
            </w:pPr>
            <w:r w:rsidRPr="007478E2">
              <w:rPr>
                <w:lang w:val="es-419"/>
              </w:rPr>
              <w:t>Carga Continua. Multiprogramación</w:t>
            </w:r>
          </w:p>
        </w:tc>
      </w:tr>
      <w:tr w:rsidR="007B0199" w:rsidRPr="007478E2" w14:paraId="05CC8543" w14:textId="77777777" w:rsidTr="00826CBA">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615" w:type="dxa"/>
          </w:tcPr>
          <w:p w14:paraId="07D4D2C8" w14:textId="77777777" w:rsidR="007B0199" w:rsidRPr="007478E2" w:rsidRDefault="007B0199" w:rsidP="00826CBA">
            <w:pPr>
              <w:rPr>
                <w:lang w:val="es-419"/>
              </w:rPr>
            </w:pPr>
            <w:r w:rsidRPr="007478E2">
              <w:rPr>
                <w:lang w:val="es-419"/>
              </w:rPr>
              <w:t>4</w:t>
            </w:r>
          </w:p>
        </w:tc>
        <w:tc>
          <w:tcPr>
            <w:tcW w:w="1440" w:type="dxa"/>
          </w:tcPr>
          <w:p w14:paraId="0AA6FED4"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Desde 1980</w:t>
            </w:r>
          </w:p>
        </w:tc>
        <w:tc>
          <w:tcPr>
            <w:tcW w:w="3870" w:type="dxa"/>
          </w:tcPr>
          <w:p w14:paraId="438AB906"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Chip de silicio con una CPU entera (</w:t>
            </w:r>
            <w:r w:rsidRPr="007478E2">
              <w:rPr>
                <w:b/>
                <w:bCs/>
                <w:lang w:val="es-419"/>
              </w:rPr>
              <w:t>microprocesadores</w:t>
            </w:r>
            <w:r w:rsidRPr="007478E2">
              <w:rPr>
                <w:lang w:val="es-419"/>
              </w:rPr>
              <w:t>)</w:t>
            </w:r>
          </w:p>
          <w:p w14:paraId="3BE8E2E3"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PC.</w:t>
            </w:r>
          </w:p>
        </w:tc>
        <w:tc>
          <w:tcPr>
            <w:tcW w:w="3950" w:type="dxa"/>
          </w:tcPr>
          <w:p w14:paraId="7054F1C8" w14:textId="77777777" w:rsidR="007B0199" w:rsidRPr="007478E2" w:rsidRDefault="007B0199" w:rsidP="00826CBA">
            <w:pPr>
              <w:cnfStyle w:val="000000100000" w:firstRow="0" w:lastRow="0" w:firstColumn="0" w:lastColumn="0" w:oddVBand="0" w:evenVBand="0" w:oddHBand="1" w:evenHBand="0" w:firstRowFirstColumn="0" w:firstRowLastColumn="0" w:lastRowFirstColumn="0" w:lastRowLastColumn="0"/>
              <w:rPr>
                <w:lang w:val="es-419"/>
              </w:rPr>
            </w:pPr>
            <w:r w:rsidRPr="007478E2">
              <w:rPr>
                <w:lang w:val="es-419"/>
              </w:rPr>
              <w:t>Procesamiento en Tiempo Real</w:t>
            </w:r>
          </w:p>
        </w:tc>
      </w:tr>
    </w:tbl>
    <w:p w14:paraId="12211BB5" w14:textId="77777777" w:rsidR="007B0199" w:rsidRDefault="007B0199" w:rsidP="007B0199"/>
    <w:p w14:paraId="1B30A35B" w14:textId="77777777" w:rsidR="007B0199" w:rsidRPr="007478E2" w:rsidRDefault="007B0199" w:rsidP="007B0199">
      <w:pPr>
        <w:rPr>
          <w:lang w:val="es-419"/>
        </w:rPr>
      </w:pPr>
      <w:r w:rsidRPr="007478E2">
        <w:rPr>
          <w:lang w:val="es-419"/>
        </w:rPr>
        <w:br w:type="page"/>
      </w:r>
    </w:p>
    <w:p w14:paraId="50D335B9" w14:textId="77777777" w:rsidR="00540985" w:rsidRDefault="00540985" w:rsidP="0063603F">
      <w:pPr>
        <w:pStyle w:val="Ttulo1"/>
      </w:pPr>
    </w:p>
    <w:p w14:paraId="6C4ED0A5" w14:textId="77777777" w:rsidR="00540985" w:rsidRDefault="00540985">
      <w:pPr>
        <w:rPr>
          <w:sz w:val="28"/>
          <w:szCs w:val="28"/>
          <w:lang w:val="es-419"/>
        </w:rPr>
      </w:pPr>
      <w:r>
        <w:br w:type="page"/>
      </w:r>
    </w:p>
    <w:p w14:paraId="08F831CC" w14:textId="51C0CB94" w:rsidR="007B0199" w:rsidRPr="0063603F" w:rsidRDefault="007B0199" w:rsidP="0063603F">
      <w:pPr>
        <w:pStyle w:val="Ttulo1"/>
      </w:pPr>
      <w:r w:rsidRPr="007478E2">
        <w:lastRenderedPageBreak/>
        <w:t>CIRCUITOS LOGICOS</w:t>
      </w:r>
      <w:r>
        <w:t xml:space="preserve"> DIGITALES</w:t>
      </w:r>
    </w:p>
    <w:p w14:paraId="349B1C67" w14:textId="77777777" w:rsidR="007B0199" w:rsidRPr="007478E2" w:rsidRDefault="007B0199" w:rsidP="00585B49">
      <w:pPr>
        <w:pStyle w:val="Ttulo2"/>
      </w:pPr>
      <w:r w:rsidRPr="007478E2">
        <w:rPr>
          <w:rFonts w:ascii="Segoe UI Symbol" w:hAnsi="Segoe UI Symbol"/>
        </w:rPr>
        <w:t>★</w:t>
      </w:r>
      <w:r w:rsidRPr="007478E2">
        <w:t xml:space="preserve"> SEÑALES LOGICAS</w:t>
      </w:r>
    </w:p>
    <w:p w14:paraId="3D9D6539" w14:textId="77777777" w:rsidR="007B0199" w:rsidRPr="007478E2" w:rsidRDefault="007B0199" w:rsidP="007B0199">
      <w:pPr>
        <w:rPr>
          <w:lang w:val="es-419"/>
        </w:rPr>
      </w:pPr>
    </w:p>
    <w:p w14:paraId="5A411253" w14:textId="77777777" w:rsidR="007B0199" w:rsidRPr="007478E2" w:rsidRDefault="007B0199" w:rsidP="007B0199">
      <w:pPr>
        <w:rPr>
          <w:b/>
          <w:bCs/>
          <w:lang w:val="es-419"/>
        </w:rPr>
      </w:pPr>
      <w:r w:rsidRPr="007478E2">
        <w:rPr>
          <w:lang w:val="es-419"/>
        </w:rPr>
        <w:tab/>
      </w:r>
      <w:r w:rsidRPr="007478E2">
        <w:rPr>
          <w:rFonts w:ascii="Segoe UI Symbol" w:hAnsi="Segoe UI Symbol"/>
          <w:lang w:val="es-419"/>
        </w:rPr>
        <w:t>★</w:t>
      </w:r>
      <w:r w:rsidRPr="007478E2">
        <w:rPr>
          <w:lang w:val="es-419"/>
        </w:rPr>
        <w:t xml:space="preserve"> </w:t>
      </w:r>
      <w:r w:rsidRPr="007478E2">
        <w:rPr>
          <w:b/>
          <w:bCs/>
          <w:lang w:val="es-419"/>
        </w:rPr>
        <w:t xml:space="preserve">Señal de Nivel </w:t>
      </w:r>
      <w:r w:rsidRPr="007478E2">
        <w:rPr>
          <w:rFonts w:ascii="Cambria" w:hAnsi="Cambria" w:cs="Cambria"/>
          <w:color w:val="202124"/>
          <w:sz w:val="28"/>
          <w:szCs w:val="28"/>
          <w:shd w:val="clear" w:color="auto" w:fill="FFFFFF"/>
        </w:rPr>
        <w:t>Φ</w:t>
      </w:r>
      <w:r w:rsidRPr="007478E2">
        <w:rPr>
          <w:lang w:val="es-419"/>
        </w:rPr>
        <w:t xml:space="preserve"> – tiempo entre que termina un impulso y termina el siguiente impulso – Todas las señales que llegan a un bus (salida de un registro S-algo) son de nivel </w:t>
      </w:r>
    </w:p>
    <w:p w14:paraId="0D68D318" w14:textId="77777777" w:rsidR="007B0199" w:rsidRPr="007478E2" w:rsidRDefault="007B0199" w:rsidP="007B0199">
      <w:pPr>
        <w:rPr>
          <w:lang w:val="es-419"/>
        </w:rPr>
      </w:pPr>
      <w:r w:rsidRPr="007478E2">
        <w:rPr>
          <w:b/>
          <w:bCs/>
          <w:lang w:val="es-419"/>
        </w:rPr>
        <w:tab/>
      </w:r>
      <w:r w:rsidRPr="007478E2">
        <w:rPr>
          <w:rFonts w:ascii="Segoe UI Symbol" w:hAnsi="Segoe UI Symbol"/>
          <w:b/>
          <w:bCs/>
          <w:lang w:val="es-419"/>
        </w:rPr>
        <w:t>★</w:t>
      </w:r>
      <w:r w:rsidRPr="007478E2">
        <w:rPr>
          <w:b/>
          <w:bCs/>
          <w:lang w:val="es-419"/>
        </w:rPr>
        <w:t xml:space="preserve"> Señal </w:t>
      </w:r>
      <w:proofErr w:type="spellStart"/>
      <w:proofErr w:type="gramStart"/>
      <w:r w:rsidRPr="007478E2">
        <w:rPr>
          <w:b/>
          <w:bCs/>
          <w:lang w:val="es-419"/>
        </w:rPr>
        <w:t>Impulsional</w:t>
      </w:r>
      <w:proofErr w:type="spellEnd"/>
      <w:r w:rsidRPr="007478E2">
        <w:rPr>
          <w:b/>
          <w:bCs/>
          <w:lang w:val="es-419"/>
        </w:rPr>
        <w:t xml:space="preserve">  </w:t>
      </w:r>
      <w:bookmarkStart w:id="2" w:name="_Hlk60848897"/>
      <w:r w:rsidRPr="007478E2">
        <w:rPr>
          <w:rFonts w:ascii="Cambria" w:hAnsi="Cambria" w:cs="Cambria"/>
          <w:color w:val="202124"/>
          <w:sz w:val="32"/>
          <w:szCs w:val="32"/>
          <w:shd w:val="clear" w:color="auto" w:fill="FFFFFF"/>
        </w:rPr>
        <w:t>θ</w:t>
      </w:r>
      <w:bookmarkEnd w:id="2"/>
      <w:proofErr w:type="gramEnd"/>
      <w:r w:rsidRPr="007478E2">
        <w:rPr>
          <w:rFonts w:cs="Arial"/>
          <w:color w:val="202124"/>
          <w:sz w:val="32"/>
          <w:szCs w:val="32"/>
          <w:shd w:val="clear" w:color="auto" w:fill="FFFFFF"/>
          <w:lang w:val="es-419"/>
        </w:rPr>
        <w:t xml:space="preserve"> </w:t>
      </w:r>
      <w:r w:rsidRPr="007478E2">
        <w:rPr>
          <w:b/>
          <w:bCs/>
          <w:lang w:val="es-419"/>
        </w:rPr>
        <w:t xml:space="preserve"> - </w:t>
      </w:r>
      <w:r w:rsidRPr="007478E2">
        <w:rPr>
          <w:lang w:val="es-419"/>
        </w:rPr>
        <w:t xml:space="preserve">coincide con el batido de </w:t>
      </w:r>
      <w:proofErr w:type="spellStart"/>
      <w:r w:rsidRPr="007478E2">
        <w:rPr>
          <w:lang w:val="es-419"/>
        </w:rPr>
        <w:t>clock</w:t>
      </w:r>
      <w:proofErr w:type="spellEnd"/>
      <w:r w:rsidRPr="007478E2">
        <w:rPr>
          <w:lang w:val="es-419"/>
        </w:rPr>
        <w:t xml:space="preserve"> -  Señales que salen de un bus a un registro (las de entrada EN-algo) son </w:t>
      </w:r>
      <w:proofErr w:type="spellStart"/>
      <w:r w:rsidRPr="007478E2">
        <w:rPr>
          <w:lang w:val="es-419"/>
        </w:rPr>
        <w:t>impulsionales</w:t>
      </w:r>
      <w:proofErr w:type="spellEnd"/>
    </w:p>
    <w:p w14:paraId="09770A80" w14:textId="08D62256" w:rsidR="007B0199" w:rsidRPr="007478E2" w:rsidRDefault="00F37803" w:rsidP="007B0199">
      <w:pPr>
        <w:rPr>
          <w:lang w:val="es-419"/>
        </w:rPr>
      </w:pPr>
      <w:r>
        <w:rPr>
          <w:noProof/>
          <w:lang w:val="es-419"/>
        </w:rPr>
        <w:drawing>
          <wp:inline distT="0" distB="0" distL="0" distR="0" wp14:anchorId="393CD9A5" wp14:editId="72DABBE2">
            <wp:extent cx="2358803" cy="786195"/>
            <wp:effectExtent l="0" t="0" r="3810" b="0"/>
            <wp:docPr id="49501458" name="Picture 4950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187" cy="790323"/>
                    </a:xfrm>
                    <a:prstGeom prst="rect">
                      <a:avLst/>
                    </a:prstGeom>
                    <a:noFill/>
                    <a:ln>
                      <a:noFill/>
                    </a:ln>
                  </pic:spPr>
                </pic:pic>
              </a:graphicData>
            </a:graphic>
          </wp:inline>
        </w:drawing>
      </w:r>
      <w:r w:rsidR="006F36FA">
        <w:rPr>
          <w:noProof/>
          <w:lang w:val="es-419"/>
        </w:rPr>
        <w:drawing>
          <wp:inline distT="0" distB="0" distL="0" distR="0" wp14:anchorId="430BDAD8" wp14:editId="278F7CBD">
            <wp:extent cx="3701210" cy="856158"/>
            <wp:effectExtent l="0" t="0" r="0" b="1270"/>
            <wp:docPr id="49501459" name="Picture 495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2694" cy="858815"/>
                    </a:xfrm>
                    <a:prstGeom prst="rect">
                      <a:avLst/>
                    </a:prstGeom>
                    <a:noFill/>
                    <a:ln>
                      <a:noFill/>
                    </a:ln>
                  </pic:spPr>
                </pic:pic>
              </a:graphicData>
            </a:graphic>
          </wp:inline>
        </w:drawing>
      </w:r>
    </w:p>
    <w:p w14:paraId="36DA8E9E" w14:textId="1744DE7B" w:rsidR="007B0199" w:rsidRPr="007478E2" w:rsidRDefault="00B37B85" w:rsidP="00B37B85">
      <w:pPr>
        <w:jc w:val="center"/>
        <w:rPr>
          <w:lang w:val="es-419"/>
        </w:rPr>
      </w:pPr>
      <w:r>
        <w:rPr>
          <w:noProof/>
          <w:lang w:val="es-419"/>
        </w:rPr>
        <w:drawing>
          <wp:inline distT="0" distB="0" distL="0" distR="0" wp14:anchorId="6C55376D" wp14:editId="437F0242">
            <wp:extent cx="569803" cy="3103725"/>
            <wp:effectExtent l="0" t="9525" r="0" b="0"/>
            <wp:docPr id="49501460" name="Picture 495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575283" cy="3133575"/>
                    </a:xfrm>
                    <a:prstGeom prst="rect">
                      <a:avLst/>
                    </a:prstGeom>
                    <a:noFill/>
                    <a:ln>
                      <a:noFill/>
                    </a:ln>
                  </pic:spPr>
                </pic:pic>
              </a:graphicData>
            </a:graphic>
          </wp:inline>
        </w:drawing>
      </w:r>
    </w:p>
    <w:p w14:paraId="799E0D20" w14:textId="5F51C4B6" w:rsidR="007B0199" w:rsidRPr="007478E2" w:rsidRDefault="007B0199" w:rsidP="007B0199">
      <w:pPr>
        <w:rPr>
          <w:lang w:val="es-419"/>
        </w:rPr>
      </w:pPr>
    </w:p>
    <w:p w14:paraId="3F6A7AA3" w14:textId="77777777" w:rsidR="007B0199" w:rsidRPr="007478E2" w:rsidRDefault="007B0199" w:rsidP="007B0199">
      <w:pPr>
        <w:rPr>
          <w:lang w:val="es-419"/>
        </w:rPr>
      </w:pPr>
    </w:p>
    <w:p w14:paraId="72EF9C59" w14:textId="77777777" w:rsidR="007B0199" w:rsidRDefault="007B0199" w:rsidP="00585B49">
      <w:pPr>
        <w:pStyle w:val="Ttulo2"/>
      </w:pPr>
      <w:r w:rsidRPr="006A4CB5">
        <w:t>ALGEBRA DE BOOLE</w:t>
      </w:r>
    </w:p>
    <w:p w14:paraId="6D4DFA11" w14:textId="77777777" w:rsidR="007B0199" w:rsidRPr="00314BDA" w:rsidRDefault="007B0199" w:rsidP="007B0199">
      <w:pPr>
        <w:rPr>
          <w:lang w:val="es-419"/>
        </w:rPr>
      </w:pPr>
      <w:r w:rsidRPr="00314BDA">
        <w:rPr>
          <w:lang w:val="es-419"/>
        </w:rPr>
        <w:t>Boole definió hacia 1850 un algebra aplicable a razonamientos sobre</w:t>
      </w:r>
      <w:r>
        <w:rPr>
          <w:lang w:val="es-419"/>
        </w:rPr>
        <w:t xml:space="preserve"> </w:t>
      </w:r>
      <w:r w:rsidRPr="00314BDA">
        <w:rPr>
          <w:lang w:val="es-419"/>
        </w:rPr>
        <w:t>proposiciones lógicas: una proposición solo puede ser falsa(0) o verdadera(1). Shannon, en 1938,</w:t>
      </w:r>
      <w:r>
        <w:rPr>
          <w:lang w:val="es-419"/>
        </w:rPr>
        <w:t xml:space="preserve"> </w:t>
      </w:r>
      <w:r w:rsidRPr="00314BDA">
        <w:rPr>
          <w:lang w:val="es-419"/>
        </w:rPr>
        <w:t>aplico este algebra al análisis de circuitos digitales. La corriente pasa o no.</w:t>
      </w:r>
    </w:p>
    <w:p w14:paraId="637F4234" w14:textId="77777777" w:rsidR="007B0199" w:rsidRDefault="007B0199" w:rsidP="007B0199">
      <w:pPr>
        <w:rPr>
          <w:lang w:val="es-419"/>
        </w:rPr>
      </w:pPr>
      <w:r w:rsidRPr="00314BDA">
        <w:rPr>
          <w:b/>
          <w:bCs/>
          <w:lang w:val="es-419"/>
        </w:rPr>
        <w:t>Variable lógica</w:t>
      </w:r>
      <w:r>
        <w:rPr>
          <w:lang w:val="es-419"/>
        </w:rPr>
        <w:t>:</w:t>
      </w:r>
      <w:r w:rsidRPr="00314BDA">
        <w:rPr>
          <w:lang w:val="es-419"/>
        </w:rPr>
        <w:t xml:space="preserve"> se denota como A, B, C, etc. Y puede tomar el</w:t>
      </w:r>
      <w:r>
        <w:rPr>
          <w:lang w:val="es-419"/>
        </w:rPr>
        <w:t xml:space="preserve"> </w:t>
      </w:r>
      <w:r w:rsidRPr="00314BDA">
        <w:rPr>
          <w:lang w:val="es-419"/>
        </w:rPr>
        <w:t>valor 1(verdadero) o 0(falso). Una variable binaria representa a un bit.</w:t>
      </w:r>
      <w:r w:rsidRPr="00314BDA">
        <w:rPr>
          <w:lang w:val="es-419"/>
        </w:rPr>
        <w:cr/>
      </w:r>
    </w:p>
    <w:p w14:paraId="241BB19D" w14:textId="77777777" w:rsidR="007B0199" w:rsidRDefault="007B0199" w:rsidP="00585B49">
      <w:pPr>
        <w:pStyle w:val="Ttulo2"/>
      </w:pPr>
      <w:r>
        <w:t>FUNCIONES Y FORMAS CANONICAS</w:t>
      </w:r>
    </w:p>
    <w:p w14:paraId="55799D04" w14:textId="77777777" w:rsidR="007B0199" w:rsidRPr="00951555" w:rsidRDefault="007B0199" w:rsidP="007B0199">
      <w:pPr>
        <w:rPr>
          <w:lang w:val="es-419"/>
        </w:rPr>
      </w:pPr>
      <w:r w:rsidRPr="007478E2">
        <w:rPr>
          <w:rFonts w:ascii="Segoe UI Symbol" w:hAnsi="Segoe UI Symbol"/>
          <w:b/>
          <w:bCs/>
          <w:lang w:val="es-419"/>
        </w:rPr>
        <w:t>★</w:t>
      </w:r>
      <w:r>
        <w:rPr>
          <w:rFonts w:ascii="Segoe UI Symbol" w:hAnsi="Segoe UI Symbol"/>
          <w:b/>
          <w:bCs/>
          <w:lang w:val="es-419"/>
        </w:rPr>
        <w:t xml:space="preserve"> </w:t>
      </w:r>
      <w:proofErr w:type="spellStart"/>
      <w:r w:rsidRPr="00951555">
        <w:rPr>
          <w:b/>
          <w:bCs/>
          <w:lang w:val="es-419"/>
        </w:rPr>
        <w:t>Minitermino</w:t>
      </w:r>
      <w:proofErr w:type="spellEnd"/>
      <w:r w:rsidRPr="00951555">
        <w:rPr>
          <w:b/>
          <w:bCs/>
          <w:lang w:val="es-419"/>
        </w:rPr>
        <w:t>:</w:t>
      </w:r>
      <w:r w:rsidRPr="00951555">
        <w:rPr>
          <w:lang w:val="es-419"/>
        </w:rPr>
        <w:t xml:space="preserve"> es un producto booleano en el que cada una de las n variables aparece una sola vez (negada o sin negar). </w:t>
      </w:r>
    </w:p>
    <w:p w14:paraId="35897925" w14:textId="77777777" w:rsidR="007B0199" w:rsidRDefault="007B0199" w:rsidP="007B0199">
      <w:pPr>
        <w:rPr>
          <w:lang w:val="es-419"/>
        </w:rPr>
      </w:pPr>
      <w:r w:rsidRPr="00951555">
        <w:rPr>
          <w:rFonts w:ascii="Segoe UI Symbol" w:hAnsi="Segoe UI Symbol"/>
          <w:b/>
          <w:bCs/>
          <w:lang w:val="es-419"/>
        </w:rPr>
        <w:t>★</w:t>
      </w:r>
      <w:r w:rsidRPr="00951555">
        <w:rPr>
          <w:b/>
          <w:bCs/>
          <w:lang w:val="es-419"/>
        </w:rPr>
        <w:t xml:space="preserve"> </w:t>
      </w:r>
      <w:proofErr w:type="spellStart"/>
      <w:r w:rsidRPr="00951555">
        <w:rPr>
          <w:b/>
          <w:bCs/>
          <w:lang w:val="es-419"/>
        </w:rPr>
        <w:t>Maxitermino</w:t>
      </w:r>
      <w:proofErr w:type="spellEnd"/>
      <w:r w:rsidRPr="00951555">
        <w:rPr>
          <w:b/>
          <w:bCs/>
          <w:lang w:val="es-419"/>
        </w:rPr>
        <w:t>:</w:t>
      </w:r>
      <w:r w:rsidRPr="00951555">
        <w:rPr>
          <w:lang w:val="es-419"/>
        </w:rPr>
        <w:t xml:space="preserve"> es una suma booleana en el que cada una de las n variables aparece una sola vez (negada o sin negar).</w:t>
      </w:r>
    </w:p>
    <w:p w14:paraId="75F96059" w14:textId="77777777" w:rsidR="007B0199" w:rsidRDefault="007B0199" w:rsidP="007B0199">
      <w:pPr>
        <w:rPr>
          <w:lang w:val="es-419"/>
        </w:rPr>
      </w:pPr>
      <w:r>
        <w:rPr>
          <w:noProof/>
        </w:rPr>
        <w:drawing>
          <wp:inline distT="0" distB="0" distL="0" distR="0" wp14:anchorId="446BF63C" wp14:editId="7CD227EC">
            <wp:extent cx="3814549" cy="1618005"/>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1">
                      <a:extLst>
                        <a:ext uri="{28A0092B-C50C-407E-A947-70E740481C1C}">
                          <a14:useLocalDpi xmlns:a14="http://schemas.microsoft.com/office/drawing/2010/main" val="0"/>
                        </a:ext>
                      </a:extLst>
                    </a:blip>
                    <a:stretch>
                      <a:fillRect/>
                    </a:stretch>
                  </pic:blipFill>
                  <pic:spPr>
                    <a:xfrm>
                      <a:off x="0" y="0"/>
                      <a:ext cx="3814549" cy="1618005"/>
                    </a:xfrm>
                    <a:prstGeom prst="rect">
                      <a:avLst/>
                    </a:prstGeom>
                  </pic:spPr>
                </pic:pic>
              </a:graphicData>
            </a:graphic>
          </wp:inline>
        </w:drawing>
      </w:r>
    </w:p>
    <w:p w14:paraId="7AF22359" w14:textId="77777777" w:rsidR="007B0199" w:rsidRDefault="007B0199" w:rsidP="007B0199">
      <w:pPr>
        <w:rPr>
          <w:lang w:val="es-419"/>
        </w:rPr>
      </w:pPr>
    </w:p>
    <w:p w14:paraId="364318A0" w14:textId="77777777" w:rsidR="007B0199" w:rsidRPr="00951555" w:rsidRDefault="007B0199" w:rsidP="007B0199">
      <w:pPr>
        <w:rPr>
          <w:lang w:val="es-419"/>
        </w:rPr>
      </w:pPr>
      <w:r w:rsidRPr="00951555">
        <w:rPr>
          <w:b/>
          <w:bCs/>
          <w:lang w:val="es-419"/>
        </w:rPr>
        <w:t xml:space="preserve">Formas Normales:  </w:t>
      </w:r>
      <w:r w:rsidRPr="00951555">
        <w:rPr>
          <w:lang w:val="es-419"/>
        </w:rPr>
        <w:t>Formas normalizadas de escribir formulas en lógica proposicional</w:t>
      </w:r>
    </w:p>
    <w:p w14:paraId="47147F60" w14:textId="77777777" w:rsidR="007B0199" w:rsidRPr="0017514D" w:rsidRDefault="007B0199" w:rsidP="007B0199">
      <w:pPr>
        <w:rPr>
          <w:i/>
          <w:iCs/>
          <w:lang w:val="es-419"/>
        </w:rPr>
      </w:pPr>
      <w:r>
        <w:rPr>
          <w:sz w:val="20"/>
          <w:szCs w:val="20"/>
          <w:lang w:val="es-419"/>
        </w:rPr>
        <w:lastRenderedPageBreak/>
        <w:tab/>
      </w:r>
      <w:r w:rsidRPr="007478E2">
        <w:rPr>
          <w:rFonts w:ascii="Segoe UI Symbol" w:hAnsi="Segoe UI Symbol"/>
          <w:b/>
          <w:bCs/>
          <w:lang w:val="es-419"/>
        </w:rPr>
        <w:t>★</w:t>
      </w:r>
      <w:r>
        <w:rPr>
          <w:rFonts w:ascii="Segoe UI Symbol" w:hAnsi="Segoe UI Symbol"/>
          <w:b/>
          <w:bCs/>
          <w:lang w:val="es-419"/>
        </w:rPr>
        <w:t xml:space="preserve"> </w:t>
      </w:r>
      <w:r w:rsidRPr="0099771D">
        <w:rPr>
          <w:b/>
          <w:bCs/>
          <w:lang w:val="es-419"/>
        </w:rPr>
        <w:t>Forma normal conjuntiva</w:t>
      </w:r>
      <w:r>
        <w:rPr>
          <w:b/>
          <w:bCs/>
          <w:lang w:val="es-419"/>
        </w:rPr>
        <w:t xml:space="preserve">: </w:t>
      </w:r>
      <w:r>
        <w:rPr>
          <w:lang w:val="es-419"/>
        </w:rPr>
        <w:t xml:space="preserve">Conjunción de disyunciones de literales. </w:t>
      </w:r>
      <w:r>
        <w:rPr>
          <w:i/>
          <w:iCs/>
          <w:lang w:val="es-419"/>
        </w:rPr>
        <w:t xml:space="preserve">Producto de sumas. </w:t>
      </w:r>
      <w:r w:rsidRPr="0017514D">
        <w:rPr>
          <w:lang w:val="es-419"/>
        </w:rPr>
        <w:t xml:space="preserve">para hallarla, de las filas donde la función es verdadera, se toma el </w:t>
      </w:r>
      <w:proofErr w:type="spellStart"/>
      <w:r w:rsidRPr="0017514D">
        <w:rPr>
          <w:lang w:val="es-419"/>
        </w:rPr>
        <w:t>minitermino</w:t>
      </w:r>
      <w:proofErr w:type="spellEnd"/>
      <w:r w:rsidRPr="0017514D">
        <w:rPr>
          <w:lang w:val="es-419"/>
        </w:rPr>
        <w:t xml:space="preserve"> correspondiente</w:t>
      </w:r>
    </w:p>
    <w:p w14:paraId="78676A20" w14:textId="77777777" w:rsidR="007B0199" w:rsidRDefault="007B0199" w:rsidP="007B0199">
      <w:pPr>
        <w:rPr>
          <w:lang w:val="es-419"/>
        </w:rPr>
      </w:pPr>
      <w:r w:rsidRPr="0099771D">
        <w:rPr>
          <w:b/>
          <w:bCs/>
          <w:lang w:val="es-419"/>
        </w:rPr>
        <w:tab/>
      </w:r>
      <w:r w:rsidRPr="0099771D">
        <w:rPr>
          <w:rFonts w:ascii="Segoe UI Symbol" w:hAnsi="Segoe UI Symbol"/>
          <w:b/>
          <w:bCs/>
          <w:lang w:val="es-419"/>
        </w:rPr>
        <w:t>★</w:t>
      </w:r>
      <w:r w:rsidRPr="0099771D">
        <w:rPr>
          <w:b/>
          <w:bCs/>
          <w:lang w:val="es-419"/>
        </w:rPr>
        <w:t xml:space="preserve"> F</w:t>
      </w:r>
      <w:r>
        <w:rPr>
          <w:b/>
          <w:bCs/>
          <w:lang w:val="es-419"/>
        </w:rPr>
        <w:t>o</w:t>
      </w:r>
      <w:r w:rsidRPr="0099771D">
        <w:rPr>
          <w:b/>
          <w:bCs/>
          <w:lang w:val="es-419"/>
        </w:rPr>
        <w:t>rma normal disyuntiva</w:t>
      </w:r>
      <w:r>
        <w:rPr>
          <w:b/>
          <w:bCs/>
          <w:lang w:val="es-419"/>
        </w:rPr>
        <w:t xml:space="preserve">: </w:t>
      </w:r>
      <w:r w:rsidRPr="00A90368">
        <w:rPr>
          <w:lang w:val="es-419"/>
        </w:rPr>
        <w:t xml:space="preserve">Disyunción de conjunciones de literales. </w:t>
      </w:r>
      <w:r w:rsidRPr="00A90368">
        <w:rPr>
          <w:i/>
          <w:iCs/>
          <w:lang w:val="es-419"/>
        </w:rPr>
        <w:t>Suma de productos</w:t>
      </w:r>
      <w:r>
        <w:rPr>
          <w:i/>
          <w:iCs/>
          <w:lang w:val="es-419"/>
        </w:rPr>
        <w:t xml:space="preserve">. </w:t>
      </w:r>
      <w:r w:rsidRPr="001F636E">
        <w:rPr>
          <w:lang w:val="es-419"/>
        </w:rPr>
        <w:t xml:space="preserve">para hallarla, de las filas donde la función es falsa, se toma el </w:t>
      </w:r>
      <w:proofErr w:type="spellStart"/>
      <w:r w:rsidRPr="001F636E">
        <w:rPr>
          <w:lang w:val="es-419"/>
        </w:rPr>
        <w:t>maxitermino</w:t>
      </w:r>
      <w:proofErr w:type="spellEnd"/>
      <w:r w:rsidRPr="001F636E">
        <w:rPr>
          <w:lang w:val="es-419"/>
        </w:rPr>
        <w:t xml:space="preserve"> correspondiente.</w:t>
      </w:r>
      <w:r w:rsidRPr="001F636E">
        <w:rPr>
          <w:lang w:val="es-419"/>
        </w:rPr>
        <w:cr/>
      </w:r>
    </w:p>
    <w:p w14:paraId="325F4F2D" w14:textId="77777777" w:rsidR="007B0199" w:rsidRPr="00DE75A7" w:rsidRDefault="007B0199" w:rsidP="007B0199">
      <w:pPr>
        <w:rPr>
          <w:lang w:val="es-419"/>
        </w:rPr>
      </w:pPr>
      <w:r>
        <w:rPr>
          <w:noProof/>
        </w:rPr>
        <w:drawing>
          <wp:inline distT="0" distB="0" distL="0" distR="0" wp14:anchorId="2552778E" wp14:editId="67C14EF0">
            <wp:extent cx="4060209" cy="169889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2">
                      <a:extLst>
                        <a:ext uri="{28A0092B-C50C-407E-A947-70E740481C1C}">
                          <a14:useLocalDpi xmlns:a14="http://schemas.microsoft.com/office/drawing/2010/main" val="0"/>
                        </a:ext>
                      </a:extLst>
                    </a:blip>
                    <a:stretch>
                      <a:fillRect/>
                    </a:stretch>
                  </pic:blipFill>
                  <pic:spPr>
                    <a:xfrm>
                      <a:off x="0" y="0"/>
                      <a:ext cx="4060209" cy="1698897"/>
                    </a:xfrm>
                    <a:prstGeom prst="rect">
                      <a:avLst/>
                    </a:prstGeom>
                  </pic:spPr>
                </pic:pic>
              </a:graphicData>
            </a:graphic>
          </wp:inline>
        </w:drawing>
      </w:r>
    </w:p>
    <w:p w14:paraId="0D6D4D70" w14:textId="77777777" w:rsidR="007B0199" w:rsidRPr="0071405F" w:rsidRDefault="007B0199" w:rsidP="0071405F">
      <w:pPr>
        <w:pStyle w:val="Ttulo2"/>
      </w:pPr>
      <w:r w:rsidRPr="0071405F">
        <w:t>CIRCUITOS COMBINACIONALES Y SECUENCIALES</w:t>
      </w:r>
    </w:p>
    <w:p w14:paraId="35407E3B" w14:textId="77777777" w:rsidR="007B0199" w:rsidRPr="007478E2" w:rsidRDefault="007B0199" w:rsidP="007B0199">
      <w:pPr>
        <w:rPr>
          <w:lang w:val="es-419"/>
        </w:rPr>
      </w:pPr>
    </w:p>
    <w:p w14:paraId="06376E49" w14:textId="77777777" w:rsidR="007B0199" w:rsidRPr="007478E2" w:rsidRDefault="007B0199" w:rsidP="007B0199">
      <w:pPr>
        <w:rPr>
          <w:lang w:val="es-419"/>
        </w:rPr>
      </w:pPr>
      <w:r w:rsidRPr="007478E2">
        <w:rPr>
          <w:rFonts w:ascii="Segoe UI Symbol" w:hAnsi="Segoe UI Symbol"/>
          <w:lang w:val="es-419"/>
        </w:rPr>
        <w:t>★</w:t>
      </w:r>
      <w:r w:rsidRPr="007478E2">
        <w:rPr>
          <w:lang w:val="es-419"/>
        </w:rPr>
        <w:t xml:space="preserve">Circuito Lógico: Circuito que trata señales lógicas </w:t>
      </w:r>
    </w:p>
    <w:p w14:paraId="178E99A0" w14:textId="1A66CEE0" w:rsidR="007B0199" w:rsidRPr="00C01974" w:rsidRDefault="00D74CD9" w:rsidP="007B0199">
      <w:pPr>
        <w:rPr>
          <w:lang w:val="es-419"/>
        </w:rPr>
      </w:pPr>
      <w:r w:rsidRPr="00D74CD9">
        <w:rPr>
          <w:noProof/>
          <w:lang w:val="es-AR"/>
        </w:rPr>
        <w:drawing>
          <wp:anchor distT="0" distB="0" distL="114300" distR="114300" simplePos="0" relativeHeight="251658270" behindDoc="1" locked="0" layoutInCell="1" allowOverlap="1" wp14:anchorId="70A8AFBF" wp14:editId="74D7B739">
            <wp:simplePos x="0" y="0"/>
            <wp:positionH relativeFrom="column">
              <wp:posOffset>5213002</wp:posOffset>
            </wp:positionH>
            <wp:positionV relativeFrom="paragraph">
              <wp:posOffset>872393</wp:posOffset>
            </wp:positionV>
            <wp:extent cx="1974215" cy="1203325"/>
            <wp:effectExtent l="0" t="0" r="6985" b="0"/>
            <wp:wrapTight wrapText="bothSides">
              <wp:wrapPolygon edited="0">
                <wp:start x="0" y="0"/>
                <wp:lineTo x="0" y="21201"/>
                <wp:lineTo x="21468" y="21201"/>
                <wp:lineTo x="21468" y="0"/>
                <wp:lineTo x="0" y="0"/>
              </wp:wrapPolygon>
            </wp:wrapTight>
            <wp:docPr id="49501461" name="Picture 495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74215" cy="1203325"/>
                    </a:xfrm>
                    <a:prstGeom prst="rect">
                      <a:avLst/>
                    </a:prstGeom>
                  </pic:spPr>
                </pic:pic>
              </a:graphicData>
            </a:graphic>
            <wp14:sizeRelH relativeFrom="margin">
              <wp14:pctWidth>0</wp14:pctWidth>
            </wp14:sizeRelH>
            <wp14:sizeRelV relativeFrom="margin">
              <wp14:pctHeight>0</wp14:pctHeight>
            </wp14:sizeRelV>
          </wp:anchor>
        </w:drawing>
      </w:r>
      <w:r w:rsidR="007B0199" w:rsidRPr="00C01974">
        <w:rPr>
          <w:noProof/>
          <w:lang w:val="es-419"/>
        </w:rPr>
        <w:drawing>
          <wp:anchor distT="0" distB="0" distL="114300" distR="114300" simplePos="0" relativeHeight="251658247" behindDoc="0" locked="0" layoutInCell="1" allowOverlap="1" wp14:anchorId="7DFE2A8B" wp14:editId="1AB32324">
            <wp:simplePos x="0" y="0"/>
            <wp:positionH relativeFrom="margin">
              <wp:posOffset>5172378</wp:posOffset>
            </wp:positionH>
            <wp:positionV relativeFrom="margin">
              <wp:posOffset>3729336</wp:posOffset>
            </wp:positionV>
            <wp:extent cx="2012950" cy="768985"/>
            <wp:effectExtent l="0" t="0" r="635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2950" cy="768985"/>
                    </a:xfrm>
                    <a:prstGeom prst="rect">
                      <a:avLst/>
                    </a:prstGeom>
                  </pic:spPr>
                </pic:pic>
              </a:graphicData>
            </a:graphic>
          </wp:anchor>
        </w:drawing>
      </w:r>
      <w:r w:rsidR="007B0199" w:rsidRPr="007478E2">
        <w:rPr>
          <w:lang w:val="es-419"/>
        </w:rPr>
        <w:tab/>
      </w:r>
      <w:r w:rsidR="007B0199" w:rsidRPr="007478E2">
        <w:rPr>
          <w:rFonts w:ascii="Segoe UI Symbol" w:hAnsi="Segoe UI Symbol"/>
          <w:b/>
          <w:bCs/>
          <w:lang w:val="es-419"/>
        </w:rPr>
        <w:t>★</w:t>
      </w:r>
      <w:r w:rsidR="007B0199" w:rsidRPr="007478E2">
        <w:rPr>
          <w:b/>
          <w:bCs/>
          <w:lang w:val="es-419"/>
        </w:rPr>
        <w:t xml:space="preserve"> Combinacional: </w:t>
      </w:r>
      <w:r w:rsidR="007B0199" w:rsidRPr="007478E2">
        <w:rPr>
          <w:lang w:val="es-419"/>
        </w:rPr>
        <w:t xml:space="preserve">Señales de salida no dependen </w:t>
      </w:r>
      <w:proofErr w:type="spellStart"/>
      <w:r w:rsidR="007B0199" w:rsidRPr="007478E2">
        <w:rPr>
          <w:lang w:val="es-419"/>
        </w:rPr>
        <w:t>mas</w:t>
      </w:r>
      <w:proofErr w:type="spellEnd"/>
      <w:r w:rsidR="007B0199" w:rsidRPr="007478E2">
        <w:rPr>
          <w:lang w:val="es-419"/>
        </w:rPr>
        <w:t xml:space="preserve"> </w:t>
      </w:r>
      <w:proofErr w:type="gramStart"/>
      <w:r w:rsidR="007B0199" w:rsidRPr="007478E2">
        <w:rPr>
          <w:lang w:val="es-419"/>
        </w:rPr>
        <w:t>que</w:t>
      </w:r>
      <w:proofErr w:type="gramEnd"/>
      <w:r w:rsidR="007B0199" w:rsidRPr="007478E2">
        <w:rPr>
          <w:lang w:val="es-419"/>
        </w:rPr>
        <w:t xml:space="preserve"> de las entradas</w:t>
      </w:r>
      <w:r w:rsidR="007B0199">
        <w:rPr>
          <w:lang w:val="es-419"/>
        </w:rPr>
        <w:t xml:space="preserve"> en el mismo instante de tiempo, </w:t>
      </w:r>
      <w:r w:rsidR="007B0199">
        <w:rPr>
          <w:b/>
          <w:bCs/>
          <w:lang w:val="es-419"/>
        </w:rPr>
        <w:t>no dependen de las salidas ni el tiempo</w:t>
      </w:r>
      <w:r w:rsidR="007B0199" w:rsidRPr="007478E2">
        <w:rPr>
          <w:lang w:val="es-419"/>
        </w:rPr>
        <w:t>. Basada en Algebra de Boole. Son determinísticos, ante una combinación dada de entradas devuelve la misma salida. Están formados por combinaciones de puertas lógicas que propagan los valores de verdad a través del circuito</w:t>
      </w:r>
      <w:r w:rsidR="007B0199" w:rsidRPr="00C01974">
        <w:rPr>
          <w:noProof/>
          <w:lang w:val="es-419"/>
        </w:rPr>
        <w:t xml:space="preserve"> </w:t>
      </w:r>
    </w:p>
    <w:p w14:paraId="54A83DF4" w14:textId="5A08B078" w:rsidR="007B0199" w:rsidRPr="007478E2" w:rsidRDefault="007B0199" w:rsidP="007B0199">
      <w:pPr>
        <w:rPr>
          <w:lang w:val="es-419"/>
        </w:rPr>
      </w:pPr>
      <w:r w:rsidRPr="007478E2">
        <w:rPr>
          <w:b/>
          <w:bCs/>
          <w:lang w:val="es-419"/>
        </w:rPr>
        <w:tab/>
      </w:r>
      <w:r w:rsidRPr="007478E2">
        <w:rPr>
          <w:rFonts w:ascii="Segoe UI Symbol" w:hAnsi="Segoe UI Symbol"/>
          <w:b/>
          <w:bCs/>
          <w:lang w:val="es-419"/>
        </w:rPr>
        <w:t>★</w:t>
      </w:r>
      <w:r w:rsidRPr="007478E2">
        <w:rPr>
          <w:b/>
          <w:bCs/>
          <w:lang w:val="es-419"/>
        </w:rPr>
        <w:t xml:space="preserve"> Secuencial: </w:t>
      </w:r>
      <w:r w:rsidRPr="007478E2">
        <w:rPr>
          <w:lang w:val="es-419"/>
        </w:rPr>
        <w:t>Salida depende de las entradas y del tiempo</w:t>
      </w:r>
      <w:r w:rsidRPr="007478E2">
        <w:rPr>
          <w:b/>
          <w:bCs/>
          <w:lang w:val="es-419"/>
        </w:rPr>
        <w:t xml:space="preserve">. </w:t>
      </w:r>
      <w:r w:rsidRPr="007478E2">
        <w:rPr>
          <w:lang w:val="es-419"/>
        </w:rPr>
        <w:t>Tiene elementos de retardo o de memoria. Basada en Teoría de Autómatas.</w:t>
      </w:r>
      <w:r w:rsidRPr="00F0549C">
        <w:rPr>
          <w:lang w:val="es-AR"/>
        </w:rPr>
        <w:t xml:space="preserve"> </w:t>
      </w:r>
    </w:p>
    <w:p w14:paraId="2D6B8838" w14:textId="77777777" w:rsidR="00D74CD9" w:rsidRDefault="00D74CD9" w:rsidP="007B0199">
      <w:pPr>
        <w:rPr>
          <w:lang w:val="es-419"/>
        </w:rPr>
      </w:pPr>
    </w:p>
    <w:p w14:paraId="1D1A5328" w14:textId="77777777" w:rsidR="00D74CD9" w:rsidRDefault="00D74CD9" w:rsidP="007B0199">
      <w:pPr>
        <w:rPr>
          <w:lang w:val="es-419"/>
        </w:rPr>
      </w:pPr>
    </w:p>
    <w:p w14:paraId="555DA7A2" w14:textId="1155A151" w:rsidR="007B0199" w:rsidRPr="007478E2" w:rsidRDefault="007B0199" w:rsidP="0071405F">
      <w:pPr>
        <w:pStyle w:val="Ttulo2"/>
      </w:pPr>
      <w:r>
        <w:t>CIRCUITOS SECUENCIALES</w:t>
      </w:r>
    </w:p>
    <w:p w14:paraId="04F4E492" w14:textId="77777777" w:rsidR="007B0199" w:rsidRPr="007478E2" w:rsidRDefault="007B0199" w:rsidP="007B0199">
      <w:pPr>
        <w:rPr>
          <w:lang w:val="es-419"/>
        </w:rPr>
      </w:pPr>
      <w:r w:rsidRPr="007478E2">
        <w:rPr>
          <w:lang w:val="es-419"/>
        </w:rPr>
        <w:tab/>
      </w:r>
      <w:r>
        <w:rPr>
          <w:lang w:val="es-419"/>
        </w:rPr>
        <w:t>A</w:t>
      </w:r>
      <w:r w:rsidRPr="007478E2">
        <w:rPr>
          <w:lang w:val="es-419"/>
        </w:rPr>
        <w:t>utómata Finito</w:t>
      </w:r>
    </w:p>
    <w:p w14:paraId="41F16C09" w14:textId="77777777" w:rsidR="007B0199" w:rsidRPr="00A30CCE" w:rsidRDefault="007B0199" w:rsidP="007B0199">
      <w:pPr>
        <w:rPr>
          <w:lang w:val="es-419"/>
        </w:rPr>
      </w:pPr>
      <w:r w:rsidRPr="00A30CCE">
        <w:rPr>
          <w:lang w:val="es-419"/>
        </w:rPr>
        <w:t>Es un sistema que almacena un conjunto de estados finitos, de manera que su salida es una función de los estímulos externos y de los estados por los cuales debe pasar.</w:t>
      </w:r>
    </w:p>
    <w:p w14:paraId="65CA7B8B" w14:textId="77777777" w:rsidR="007B0199" w:rsidRPr="007478E2" w:rsidRDefault="007B0199" w:rsidP="007B0199">
      <w:pPr>
        <w:rPr>
          <w:lang w:val="es-419"/>
        </w:rPr>
      </w:pPr>
      <w:r w:rsidRPr="007478E2">
        <w:rPr>
          <w:lang w:val="es-419"/>
        </w:rPr>
        <w:t>Los autómatas son entes matemáticos, cuyo estudio permite dar un soporte teórico a numerosos desarrollos relacionados con la informática</w:t>
      </w:r>
      <w:r>
        <w:rPr>
          <w:lang w:val="es-419"/>
        </w:rPr>
        <w:t>.</w:t>
      </w:r>
    </w:p>
    <w:p w14:paraId="23F28161" w14:textId="77777777" w:rsidR="007B0199" w:rsidRPr="007478E2" w:rsidRDefault="007B0199" w:rsidP="007B0199">
      <w:pPr>
        <w:rPr>
          <w:lang w:val="es-419"/>
        </w:rPr>
      </w:pPr>
      <w:r w:rsidRPr="007478E2">
        <w:rPr>
          <w:lang w:val="es-419"/>
        </w:rPr>
        <w:t>Aquí se restringe el estudio del autómata a un ángulo externo tratándolo como una caja negra con entradas y salidas. Siendo:</w:t>
      </w:r>
    </w:p>
    <w:p w14:paraId="295A1FB6" w14:textId="77777777" w:rsidR="007B0199" w:rsidRPr="007478E2" w:rsidRDefault="007B0199" w:rsidP="007B0199">
      <w:pPr>
        <w:rPr>
          <w:lang w:val="es-419"/>
        </w:rPr>
      </w:pPr>
      <w:r w:rsidRPr="007478E2">
        <w:rPr>
          <w:lang w:val="es-419"/>
        </w:rPr>
        <w:t xml:space="preserve"> </w:t>
      </w:r>
      <w:r w:rsidRPr="007478E2">
        <w:rPr>
          <w:b/>
          <w:bCs/>
          <w:lang w:val="es-419"/>
        </w:rPr>
        <w:t>E</w:t>
      </w:r>
      <w:r w:rsidRPr="007478E2">
        <w:rPr>
          <w:lang w:val="es-419"/>
        </w:rPr>
        <w:t xml:space="preserve"> el conjunto de </w:t>
      </w:r>
      <w:r w:rsidRPr="007478E2">
        <w:rPr>
          <w:b/>
          <w:bCs/>
          <w:lang w:val="es-419"/>
        </w:rPr>
        <w:t>entradas</w:t>
      </w:r>
    </w:p>
    <w:p w14:paraId="017F48CF" w14:textId="77777777" w:rsidR="007B0199" w:rsidRPr="007478E2" w:rsidRDefault="007B0199" w:rsidP="007B0199">
      <w:pPr>
        <w:rPr>
          <w:lang w:val="es-419"/>
        </w:rPr>
      </w:pPr>
      <w:r w:rsidRPr="007478E2">
        <w:rPr>
          <w:lang w:val="es-419"/>
        </w:rPr>
        <w:t xml:space="preserve"> </w:t>
      </w:r>
      <w:r w:rsidRPr="007478E2">
        <w:rPr>
          <w:b/>
          <w:bCs/>
          <w:lang w:val="es-419"/>
        </w:rPr>
        <w:t>S</w:t>
      </w:r>
      <w:r w:rsidRPr="007478E2">
        <w:rPr>
          <w:lang w:val="es-419"/>
        </w:rPr>
        <w:t xml:space="preserve"> el conjunto de salidas </w:t>
      </w:r>
    </w:p>
    <w:p w14:paraId="0B18EFD0" w14:textId="77777777" w:rsidR="007B0199" w:rsidRPr="007478E2" w:rsidRDefault="007B0199" w:rsidP="007B0199">
      <w:pPr>
        <w:rPr>
          <w:lang w:val="es-419"/>
        </w:rPr>
      </w:pPr>
      <w:r w:rsidRPr="007478E2">
        <w:rPr>
          <w:lang w:val="es-419"/>
        </w:rPr>
        <w:t xml:space="preserve"> Instantes sucesivos discretos t,t+1,t+2,…</w:t>
      </w:r>
    </w:p>
    <w:p w14:paraId="56B4C465" w14:textId="77777777" w:rsidR="007B0199" w:rsidRPr="007478E2" w:rsidRDefault="007B0199" w:rsidP="007B0199">
      <w:pPr>
        <w:rPr>
          <w:lang w:val="es-419"/>
        </w:rPr>
      </w:pPr>
      <w:r w:rsidRPr="007478E2">
        <w:rPr>
          <w:lang w:val="es-419"/>
        </w:rPr>
        <w:t>Suponemos que una entrada E(t) en el instante t produce una respuesta S(t+1) en el instante t+1. Dicha respuesta depende de E(t) y a su vez también de la función tiempo H(t).</w:t>
      </w:r>
    </w:p>
    <w:p w14:paraId="6FDF471E" w14:textId="77777777" w:rsidR="007B0199" w:rsidRPr="007478E2" w:rsidRDefault="007B0199" w:rsidP="007B0199">
      <w:pPr>
        <w:rPr>
          <w:lang w:val="es-419"/>
        </w:rPr>
      </w:pPr>
      <w:r w:rsidRPr="007478E2">
        <w:rPr>
          <w:lang w:val="es-419"/>
        </w:rPr>
        <w:t xml:space="preserve">La función H(t) está completamente determinada por la historia previa del autómata. </w:t>
      </w:r>
    </w:p>
    <w:p w14:paraId="63B84C1F" w14:textId="77777777" w:rsidR="007B0199" w:rsidRPr="007478E2" w:rsidRDefault="007B0199" w:rsidP="007B0199">
      <w:pPr>
        <w:rPr>
          <w:lang w:val="es-419"/>
        </w:rPr>
      </w:pPr>
      <w:r w:rsidRPr="007478E2">
        <w:rPr>
          <w:noProof/>
        </w:rPr>
        <w:lastRenderedPageBreak/>
        <mc:AlternateContent>
          <mc:Choice Requires="wps">
            <w:drawing>
              <wp:anchor distT="0" distB="0" distL="114300" distR="114300" simplePos="0" relativeHeight="251658245" behindDoc="1" locked="0" layoutInCell="1" allowOverlap="1" wp14:anchorId="70B3F0A5" wp14:editId="4223D35E">
                <wp:simplePos x="0" y="0"/>
                <wp:positionH relativeFrom="margin">
                  <wp:align>right</wp:align>
                </wp:positionH>
                <wp:positionV relativeFrom="paragraph">
                  <wp:posOffset>590550</wp:posOffset>
                </wp:positionV>
                <wp:extent cx="6905625" cy="857250"/>
                <wp:effectExtent l="0" t="0" r="28575" b="19050"/>
                <wp:wrapNone/>
                <wp:docPr id="22" name="Rectangle 22" descr="decorative element"/>
                <wp:cNvGraphicFramePr/>
                <a:graphic xmlns:a="http://schemas.openxmlformats.org/drawingml/2006/main">
                  <a:graphicData uri="http://schemas.microsoft.com/office/word/2010/wordprocessingShape">
                    <wps:wsp>
                      <wps:cNvSpPr/>
                      <wps:spPr>
                        <a:xfrm>
                          <a:off x="0" y="0"/>
                          <a:ext cx="6905625" cy="8572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FACE7" id="Rectangle 22" o:spid="_x0000_s1026" alt="decorative element" style="position:absolute;margin-left:492.55pt;margin-top:46.5pt;width:543.75pt;height:67.5pt;z-index:-25165823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" fillcolor="#f4ebf9" strokecolor="#593470 [1604]" strokeweight="1pt">
                <v:stroke dashstyle="dash"/>
                <w10:wrap anchorx="margin"/>
              </v:rect>
            </w:pict>
          </mc:Fallback>
        </mc:AlternateContent>
      </w:r>
      <w:r w:rsidRPr="007478E2">
        <w:rPr>
          <w:lang w:val="es-419"/>
        </w:rPr>
        <w:t xml:space="preserve">El autómata está constituido por un número finito de elementos, y por consiguiente un número finito de elementos de memoria. Y por lo tanto </w:t>
      </w:r>
      <w:r w:rsidRPr="007478E2">
        <w:rPr>
          <w:b/>
          <w:bCs/>
          <w:lang w:val="es-419"/>
        </w:rPr>
        <w:t>H(t) no puede tomar más que un número finito de valores distintos llamados ESTADOS INTERNOS DEL AUTOMATA</w:t>
      </w:r>
      <w:r w:rsidRPr="007478E2">
        <w:rPr>
          <w:lang w:val="es-419"/>
        </w:rPr>
        <w:t>.</w:t>
      </w:r>
    </w:p>
    <w:p w14:paraId="304D35C7" w14:textId="77777777" w:rsidR="007B0199" w:rsidRPr="007478E2" w:rsidRDefault="007B0199" w:rsidP="007B0199">
      <w:pPr>
        <w:rPr>
          <w:lang w:val="es-419"/>
        </w:rPr>
      </w:pPr>
      <w:r w:rsidRPr="007478E2">
        <w:rPr>
          <w:b/>
          <w:bCs/>
          <w:lang w:val="es-419"/>
        </w:rPr>
        <w:t>Funciones de Transición:</w:t>
      </w:r>
      <w:r w:rsidRPr="007478E2">
        <w:rPr>
          <w:lang w:val="es-419"/>
        </w:rPr>
        <w:t xml:space="preserve"> Si al estado del autómata en el instante t lo denominamos Q(t) entonces:</w:t>
      </w:r>
    </w:p>
    <w:p w14:paraId="1D14D814" w14:textId="77777777" w:rsidR="007B0199" w:rsidRPr="007478E2" w:rsidRDefault="007B0199" w:rsidP="007B0199">
      <w:pPr>
        <w:rPr>
          <w:rFonts w:eastAsiaTheme="minorEastAsia"/>
          <w:lang w:val="es-419"/>
        </w:rPr>
      </w:pPr>
      <m:oMathPara>
        <m:oMath>
          <m:r>
            <w:rPr>
              <w:rFonts w:ascii="Cambria Math" w:hAnsi="Cambria Math"/>
              <w:lang w:val="es-419"/>
            </w:rPr>
            <m:t>S</m:t>
          </m:r>
          <m:d>
            <m:dPr>
              <m:ctrlPr>
                <w:rPr>
                  <w:rFonts w:ascii="Cambria Math" w:hAnsi="Cambria Math"/>
                  <w:lang w:val="es-419"/>
                </w:rPr>
              </m:ctrlPr>
            </m:dPr>
            <m:e>
              <m:r>
                <w:rPr>
                  <w:rFonts w:ascii="Cambria Math" w:hAnsi="Cambria Math"/>
                  <w:lang w:val="es-419"/>
                </w:rPr>
                <m:t>t</m:t>
              </m:r>
              <m:r>
                <m:rPr>
                  <m:sty m:val="p"/>
                </m:rPr>
                <w:rPr>
                  <w:rFonts w:ascii="Cambria Math" w:hAnsi="Cambria Math"/>
                  <w:lang w:val="es-419"/>
                </w:rPr>
                <m:t>+1</m:t>
              </m:r>
            </m:e>
          </m:d>
          <m:r>
            <m:rPr>
              <m:sty m:val="p"/>
            </m:rPr>
            <w:rPr>
              <w:rFonts w:ascii="Cambria Math" w:hAnsi="Cambria Math"/>
              <w:lang w:val="es-419"/>
            </w:rPr>
            <m:t>=</m:t>
          </m:r>
          <m:r>
            <w:rPr>
              <w:rFonts w:ascii="Cambria Math" w:hAnsi="Cambria Math"/>
              <w:lang w:val="es-419"/>
            </w:rPr>
            <m:t>F</m:t>
          </m:r>
          <m:d>
            <m:dPr>
              <m:begChr m:val="["/>
              <m:endChr m:val="]"/>
              <m:ctrlPr>
                <w:rPr>
                  <w:rFonts w:ascii="Cambria Math" w:hAnsi="Cambria Math"/>
                  <w:lang w:val="es-419"/>
                </w:rPr>
              </m:ctrlPr>
            </m:dPr>
            <m:e>
              <m:r>
                <m:rPr>
                  <m:sty m:val="p"/>
                </m:rPr>
                <w:rPr>
                  <w:rFonts w:ascii="Cambria Math" w:hAnsi="Cambria Math"/>
                  <w:lang w:val="es-419"/>
                </w:rPr>
                <m:t xml:space="preserve"> </m:t>
              </m:r>
              <m:r>
                <w:rPr>
                  <w:rFonts w:ascii="Cambria Math" w:hAnsi="Cambria Math"/>
                  <w:lang w:val="es-419"/>
                </w:rPr>
                <m:t>Q</m:t>
              </m:r>
              <m:d>
                <m:dPr>
                  <m:ctrlPr>
                    <w:rPr>
                      <w:rFonts w:ascii="Cambria Math" w:hAnsi="Cambria Math"/>
                      <w:lang w:val="es-419"/>
                    </w:rPr>
                  </m:ctrlPr>
                </m:dPr>
                <m:e>
                  <m:r>
                    <w:rPr>
                      <w:rFonts w:ascii="Cambria Math" w:hAnsi="Cambria Math"/>
                      <w:lang w:val="es-419"/>
                    </w:rPr>
                    <m:t>t</m:t>
                  </m:r>
                </m:e>
              </m:d>
              <m:r>
                <m:rPr>
                  <m:sty m:val="p"/>
                </m:rPr>
                <w:rPr>
                  <w:rFonts w:ascii="Cambria Math" w:hAnsi="Cambria Math"/>
                  <w:lang w:val="es-419"/>
                </w:rPr>
                <m:t xml:space="preserve">, </m:t>
              </m:r>
              <m:r>
                <w:rPr>
                  <w:rFonts w:ascii="Cambria Math" w:hAnsi="Cambria Math"/>
                  <w:lang w:val="es-419"/>
                </w:rPr>
                <m:t>E</m:t>
              </m:r>
              <m:d>
                <m:dPr>
                  <m:ctrlPr>
                    <w:rPr>
                      <w:rFonts w:ascii="Cambria Math" w:hAnsi="Cambria Math"/>
                      <w:lang w:val="es-419"/>
                    </w:rPr>
                  </m:ctrlPr>
                </m:dPr>
                <m:e>
                  <m:r>
                    <w:rPr>
                      <w:rFonts w:ascii="Cambria Math" w:hAnsi="Cambria Math"/>
                      <w:lang w:val="es-419"/>
                    </w:rPr>
                    <m:t>t</m:t>
                  </m:r>
                </m:e>
              </m:d>
            </m:e>
          </m:d>
        </m:oMath>
      </m:oMathPara>
    </w:p>
    <w:p w14:paraId="43B2475D" w14:textId="77777777" w:rsidR="007B0199" w:rsidRPr="007478E2" w:rsidRDefault="007B0199" w:rsidP="007B0199">
      <w:pPr>
        <w:rPr>
          <w:lang w:val="es-419"/>
        </w:rPr>
      </w:pPr>
      <m:oMathPara>
        <m:oMath>
          <m:r>
            <w:rPr>
              <w:rFonts w:ascii="Cambria Math" w:hAnsi="Cambria Math"/>
              <w:lang w:val="es-419"/>
            </w:rPr>
            <m:t>Q</m:t>
          </m:r>
          <m:d>
            <m:dPr>
              <m:ctrlPr>
                <w:rPr>
                  <w:rFonts w:ascii="Cambria Math" w:hAnsi="Cambria Math"/>
                  <w:lang w:val="es-419"/>
                </w:rPr>
              </m:ctrlPr>
            </m:dPr>
            <m:e>
              <m:r>
                <w:rPr>
                  <w:rFonts w:ascii="Cambria Math" w:hAnsi="Cambria Math"/>
                  <w:lang w:val="es-419"/>
                </w:rPr>
                <m:t>t</m:t>
              </m:r>
              <m:r>
                <m:rPr>
                  <m:sty m:val="p"/>
                </m:rPr>
                <w:rPr>
                  <w:rFonts w:ascii="Cambria Math" w:hAnsi="Cambria Math"/>
                  <w:lang w:val="es-419"/>
                </w:rPr>
                <m:t>+1</m:t>
              </m:r>
            </m:e>
          </m:d>
          <m:r>
            <m:rPr>
              <m:sty m:val="p"/>
            </m:rPr>
            <w:rPr>
              <w:rFonts w:ascii="Cambria Math" w:hAnsi="Cambria Math"/>
              <w:lang w:val="es-419"/>
            </w:rPr>
            <m:t>=</m:t>
          </m:r>
          <m:r>
            <w:rPr>
              <w:rFonts w:ascii="Cambria Math" w:hAnsi="Cambria Math"/>
              <w:lang w:val="es-419"/>
            </w:rPr>
            <m:t>G</m:t>
          </m:r>
          <m:r>
            <m:rPr>
              <m:sty m:val="p"/>
            </m:rPr>
            <w:rPr>
              <w:rFonts w:ascii="Cambria Math" w:hAnsi="Cambria Math"/>
              <w:lang w:val="es-419"/>
            </w:rPr>
            <m:t xml:space="preserve">[ </m:t>
          </m:r>
          <m:r>
            <w:rPr>
              <w:rFonts w:ascii="Cambria Math" w:hAnsi="Cambria Math"/>
              <w:lang w:val="es-419"/>
            </w:rPr>
            <m:t>Q</m:t>
          </m:r>
          <m:d>
            <m:dPr>
              <m:ctrlPr>
                <w:rPr>
                  <w:rFonts w:ascii="Cambria Math" w:hAnsi="Cambria Math"/>
                  <w:lang w:val="es-419"/>
                </w:rPr>
              </m:ctrlPr>
            </m:dPr>
            <m:e>
              <m:r>
                <w:rPr>
                  <w:rFonts w:ascii="Cambria Math" w:hAnsi="Cambria Math"/>
                  <w:lang w:val="es-419"/>
                </w:rPr>
                <m:t>t</m:t>
              </m:r>
            </m:e>
          </m:d>
          <m:r>
            <m:rPr>
              <m:sty m:val="p"/>
            </m:rPr>
            <w:rPr>
              <w:rFonts w:ascii="Cambria Math" w:hAnsi="Cambria Math"/>
              <w:lang w:val="es-419"/>
            </w:rPr>
            <m:t xml:space="preserve">, </m:t>
          </m:r>
          <m:r>
            <w:rPr>
              <w:rFonts w:ascii="Cambria Math" w:hAnsi="Cambria Math"/>
              <w:lang w:val="es-419"/>
            </w:rPr>
            <m:t>E</m:t>
          </m:r>
          <m:r>
            <m:rPr>
              <m:sty m:val="p"/>
            </m:rPr>
            <w:rPr>
              <w:rFonts w:ascii="Cambria Math" w:hAnsi="Cambria Math"/>
              <w:lang w:val="es-419"/>
            </w:rPr>
            <m:t>(</m:t>
          </m:r>
          <m:r>
            <w:rPr>
              <w:rFonts w:ascii="Cambria Math" w:hAnsi="Cambria Math"/>
              <w:lang w:val="es-419"/>
            </w:rPr>
            <m:t>t</m:t>
          </m:r>
          <m:r>
            <m:rPr>
              <m:sty m:val="p"/>
            </m:rPr>
            <w:rPr>
              <w:rFonts w:ascii="Cambria Math" w:hAnsi="Cambria Math"/>
              <w:lang w:val="es-419"/>
            </w:rPr>
            <m:t>)]</m:t>
          </m:r>
        </m:oMath>
      </m:oMathPara>
    </w:p>
    <w:p w14:paraId="29689B4B" w14:textId="08D24B6D" w:rsidR="007B0199" w:rsidRPr="007478E2" w:rsidRDefault="007B0199" w:rsidP="007B0199">
      <w:pPr>
        <w:rPr>
          <w:lang w:val="es-419"/>
        </w:rPr>
      </w:pPr>
      <w:r w:rsidRPr="007478E2">
        <w:rPr>
          <w:lang w:val="es-419"/>
        </w:rPr>
        <w:t>Con estas 2 ecuaciones podemos calcular paso a paso el comportamiento del autómata cualquiera sea la sucesión de estímulos.</w:t>
      </w:r>
    </w:p>
    <w:p w14:paraId="2D1A644A" w14:textId="77777777" w:rsidR="007B0199" w:rsidRPr="007478E2" w:rsidRDefault="007B0199" w:rsidP="00851188">
      <w:pPr>
        <w:pStyle w:val="Ttulo3"/>
      </w:pPr>
      <w:r w:rsidRPr="007478E2">
        <w:t>DIAGRAMA DE TRANSICION</w:t>
      </w:r>
    </w:p>
    <w:p w14:paraId="68862EC4" w14:textId="77777777" w:rsidR="007B0199" w:rsidRPr="007478E2" w:rsidRDefault="007B0199" w:rsidP="007B0199">
      <w:pPr>
        <w:rPr>
          <w:lang w:val="es-419"/>
        </w:rPr>
      </w:pPr>
      <w:r w:rsidRPr="007478E2">
        <w:rPr>
          <w:lang w:val="es-419"/>
        </w:rPr>
        <w:t>Grafo orientado que permite ver como se produce cada cambio de estado en función a una entrada y una posible salida. Flechas indican transiciones entre estados indicando primero la entrada y luego salida.</w:t>
      </w:r>
    </w:p>
    <w:p w14:paraId="7EBD04C5" w14:textId="77777777" w:rsidR="007B0199" w:rsidRPr="007478E2" w:rsidRDefault="007B0199" w:rsidP="007B0199">
      <w:pPr>
        <w:rPr>
          <w:b/>
          <w:bCs/>
          <w:lang w:val="es-419"/>
        </w:rPr>
      </w:pPr>
      <w:r w:rsidRPr="007478E2">
        <w:rPr>
          <w:lang w:val="es-419"/>
        </w:rPr>
        <w:t xml:space="preserve">Por ejemplo, la flecha superior del diagrama significa que si el autómata </w:t>
      </w:r>
      <w:proofErr w:type="spellStart"/>
      <w:r w:rsidRPr="007478E2">
        <w:rPr>
          <w:lang w:val="es-419"/>
        </w:rPr>
        <w:t>esta</w:t>
      </w:r>
      <w:proofErr w:type="spellEnd"/>
      <w:r w:rsidRPr="007478E2">
        <w:rPr>
          <w:lang w:val="es-419"/>
        </w:rPr>
        <w:t xml:space="preserve"> en el estado 0 ante una entrada 0 produce una salida 0 y regresa al estado 0</w:t>
      </w:r>
      <w:r w:rsidRPr="007478E2">
        <w:rPr>
          <w:b/>
          <w:bCs/>
          <w:lang w:val="es-419"/>
        </w:rPr>
        <w:tab/>
      </w:r>
    </w:p>
    <w:p w14:paraId="346CE52A" w14:textId="77777777" w:rsidR="007B0199" w:rsidRPr="007478E2" w:rsidRDefault="007B0199" w:rsidP="007B0199">
      <w:pPr>
        <w:rPr>
          <w:lang w:val="es-419"/>
        </w:rPr>
      </w:pPr>
    </w:p>
    <w:p w14:paraId="50A04FCD" w14:textId="77777777" w:rsidR="007B0199" w:rsidRPr="007478E2" w:rsidRDefault="007B0199" w:rsidP="00851188">
      <w:pPr>
        <w:pStyle w:val="Ttulo3"/>
      </w:pPr>
      <w:r w:rsidRPr="007478E2">
        <w:t>ELEMENTOS DE MEMORIA: BIESTABLE (</w:t>
      </w:r>
      <w:proofErr w:type="spellStart"/>
      <w:r w:rsidRPr="007478E2">
        <w:t>Flip-Flops</w:t>
      </w:r>
      <w:proofErr w:type="spellEnd"/>
      <w:r w:rsidRPr="007478E2">
        <w:t>)</w:t>
      </w:r>
    </w:p>
    <w:p w14:paraId="3122599E" w14:textId="77777777" w:rsidR="007B0199" w:rsidRPr="007478E2" w:rsidRDefault="007B0199" w:rsidP="007B0199">
      <w:pPr>
        <w:rPr>
          <w:b/>
          <w:bCs/>
          <w:u w:val="single"/>
          <w:lang w:val="es-419"/>
        </w:rPr>
      </w:pPr>
      <w:r w:rsidRPr="007478E2">
        <w:rPr>
          <w:lang w:val="es-419"/>
        </w:rPr>
        <w:t xml:space="preserve">Es un sistema </w:t>
      </w:r>
      <w:r>
        <w:rPr>
          <w:lang w:val="es-419"/>
        </w:rPr>
        <w:t xml:space="preserve">o circuito lógico </w:t>
      </w:r>
      <w:r w:rsidRPr="007478E2">
        <w:rPr>
          <w:lang w:val="es-419"/>
        </w:rPr>
        <w:t>con dos estados estables. Esta constituido fundamentalmente por 2 circuitos NOT montados en oposición. No puede haber más de dos estados lógicos diferentes que, en ausencia de estímulos exteriores, no tienen por qué cambiar. Por esta razón este circuito funciona como elemento de memoria</w:t>
      </w:r>
      <w:r>
        <w:rPr>
          <w:lang w:val="es-419"/>
        </w:rPr>
        <w:t>, almacenando en cada uno 1 bit</w:t>
      </w:r>
      <w:r w:rsidRPr="007478E2">
        <w:rPr>
          <w:lang w:val="es-419"/>
        </w:rPr>
        <w:t>.</w:t>
      </w:r>
    </w:p>
    <w:p w14:paraId="0DD4DCB1" w14:textId="77777777" w:rsidR="007B0199" w:rsidRPr="007478E2" w:rsidRDefault="007B0199" w:rsidP="007B0199">
      <w:pPr>
        <w:rPr>
          <w:lang w:val="es-419"/>
        </w:rPr>
      </w:pPr>
      <w:r w:rsidRPr="007478E2">
        <w:rPr>
          <w:rFonts w:ascii="Segoe UI Symbol" w:hAnsi="Segoe UI Symbol"/>
          <w:b/>
          <w:bCs/>
          <w:lang w:val="es-419"/>
        </w:rPr>
        <w:t>★</w:t>
      </w:r>
      <w:r w:rsidRPr="007478E2">
        <w:rPr>
          <w:b/>
          <w:bCs/>
          <w:lang w:val="es-419"/>
        </w:rPr>
        <w:t xml:space="preserve"> Síncronos:</w:t>
      </w:r>
      <w:r w:rsidRPr="007478E2">
        <w:rPr>
          <w:lang w:val="es-419"/>
        </w:rPr>
        <w:t xml:space="preserve"> sus entradas modifican o no el estado de este, dependiendo de una señal de sincronización.</w:t>
      </w:r>
    </w:p>
    <w:p w14:paraId="3A23210F" w14:textId="77777777" w:rsidR="007B0199" w:rsidRPr="007478E2" w:rsidRDefault="007B0199" w:rsidP="007B0199">
      <w:pPr>
        <w:rPr>
          <w:lang w:val="es-419"/>
        </w:rPr>
      </w:pPr>
      <w:r w:rsidRPr="007478E2">
        <w:rPr>
          <w:noProof/>
        </w:rPr>
        <mc:AlternateContent>
          <mc:Choice Requires="wps">
            <w:drawing>
              <wp:anchor distT="0" distB="0" distL="114300" distR="114300" simplePos="0" relativeHeight="251658246" behindDoc="1" locked="0" layoutInCell="1" allowOverlap="1" wp14:anchorId="6BF3E2B8" wp14:editId="064DA9AE">
                <wp:simplePos x="0" y="0"/>
                <wp:positionH relativeFrom="margin">
                  <wp:posOffset>-66675</wp:posOffset>
                </wp:positionH>
                <wp:positionV relativeFrom="paragraph">
                  <wp:posOffset>215265</wp:posOffset>
                </wp:positionV>
                <wp:extent cx="2447925" cy="676275"/>
                <wp:effectExtent l="0" t="0" r="28575" b="28575"/>
                <wp:wrapNone/>
                <wp:docPr id="38" name="Rectangle 38" descr="decorative element"/>
                <wp:cNvGraphicFramePr/>
                <a:graphic xmlns:a="http://schemas.openxmlformats.org/drawingml/2006/main">
                  <a:graphicData uri="http://schemas.microsoft.com/office/word/2010/wordprocessingShape">
                    <wps:wsp>
                      <wps:cNvSpPr/>
                      <wps:spPr>
                        <a:xfrm>
                          <a:off x="0" y="0"/>
                          <a:ext cx="2447925" cy="67627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D5829" id="Rectangle 38" o:spid="_x0000_s1026" alt="decorative element" style="position:absolute;margin-left:-5.25pt;margin-top:16.95pt;width:192.75pt;height:53.25pt;z-index:-2516582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" fillcolor="#f4ebf9" strokecolor="#593470 [1604]" strokeweight="1pt">
                <v:stroke dashstyle="dash"/>
                <w10:wrap anchorx="margin"/>
              </v:rect>
            </w:pict>
          </mc:Fallback>
        </mc:AlternateContent>
      </w:r>
      <w:r w:rsidRPr="007478E2">
        <w:rPr>
          <w:rFonts w:ascii="Segoe UI Symbol" w:hAnsi="Segoe UI Symbol"/>
          <w:b/>
          <w:bCs/>
          <w:lang w:val="es-419"/>
        </w:rPr>
        <w:t>★</w:t>
      </w:r>
      <w:r w:rsidRPr="007478E2">
        <w:rPr>
          <w:lang w:val="es-419"/>
        </w:rPr>
        <w:t xml:space="preserve"> </w:t>
      </w:r>
      <w:r w:rsidRPr="007478E2">
        <w:rPr>
          <w:b/>
          <w:bCs/>
          <w:lang w:val="es-419"/>
        </w:rPr>
        <w:t>Asíncronos:</w:t>
      </w:r>
      <w:r w:rsidRPr="007478E2">
        <w:rPr>
          <w:lang w:val="es-419"/>
        </w:rPr>
        <w:t xml:space="preserve"> sus entradas no dependen de una señal de sincronización para modificar el estado.</w:t>
      </w:r>
    </w:p>
    <w:p w14:paraId="70B7FD1C" w14:textId="77777777" w:rsidR="007B0199" w:rsidRPr="007478E2" w:rsidRDefault="007B0199" w:rsidP="007B0199">
      <w:pPr>
        <w:rPr>
          <w:b/>
          <w:bCs/>
          <w:lang w:val="es-419"/>
        </w:rPr>
      </w:pPr>
      <w:r w:rsidRPr="007478E2">
        <w:rPr>
          <w:lang w:val="es-419"/>
        </w:rPr>
        <w:t xml:space="preserve">Entradas al FF </w:t>
      </w:r>
      <w:r w:rsidRPr="007478E2">
        <w:rPr>
          <w:rFonts w:ascii="Wingdings" w:eastAsia="Wingdings" w:hAnsi="Wingdings" w:cs="Wingdings"/>
          <w:lang w:val="es-419"/>
        </w:rPr>
        <w:t>à</w:t>
      </w:r>
      <w:r w:rsidRPr="007478E2">
        <w:rPr>
          <w:lang w:val="es-419"/>
        </w:rPr>
        <w:t xml:space="preserve"> </w:t>
      </w:r>
      <w:r w:rsidRPr="007478E2">
        <w:rPr>
          <w:b/>
          <w:bCs/>
          <w:lang w:val="es-419"/>
        </w:rPr>
        <w:t>señal de nivel</w:t>
      </w:r>
    </w:p>
    <w:p w14:paraId="5D761202" w14:textId="77777777" w:rsidR="007B0199" w:rsidRPr="007478E2" w:rsidRDefault="007B0199" w:rsidP="007B0199">
      <w:pPr>
        <w:rPr>
          <w:lang w:val="es-419"/>
        </w:rPr>
      </w:pPr>
      <w:r w:rsidRPr="007478E2">
        <w:rPr>
          <w:lang w:val="es-419"/>
        </w:rPr>
        <w:t xml:space="preserve">Salidas del FF </w:t>
      </w:r>
      <w:r w:rsidRPr="007478E2">
        <w:rPr>
          <w:rFonts w:ascii="Wingdings" w:eastAsia="Wingdings" w:hAnsi="Wingdings" w:cs="Wingdings"/>
          <w:lang w:val="es-419"/>
        </w:rPr>
        <w:t>à</w:t>
      </w:r>
      <w:r w:rsidRPr="007478E2">
        <w:rPr>
          <w:lang w:val="es-419"/>
        </w:rPr>
        <w:t xml:space="preserve"> señal </w:t>
      </w:r>
      <w:proofErr w:type="spellStart"/>
      <w:r w:rsidRPr="007478E2">
        <w:rPr>
          <w:lang w:val="es-419"/>
        </w:rPr>
        <w:t>impulsional</w:t>
      </w:r>
      <w:proofErr w:type="spellEnd"/>
    </w:p>
    <w:p w14:paraId="159DB3DE" w14:textId="77777777" w:rsidR="007B0199" w:rsidRPr="007478E2" w:rsidRDefault="007B0199" w:rsidP="007B0199">
      <w:pPr>
        <w:rPr>
          <w:lang w:val="es-419"/>
        </w:rPr>
      </w:pPr>
    </w:p>
    <w:p w14:paraId="5E09F6A8" w14:textId="77777777" w:rsidR="007B0199" w:rsidRPr="00993741" w:rsidRDefault="007B0199" w:rsidP="00851188">
      <w:pPr>
        <w:pStyle w:val="Ttulo4"/>
        <w:rPr>
          <w:b w:val="0"/>
        </w:rPr>
      </w:pPr>
      <w:r w:rsidRPr="00993741">
        <w:t>Tabla de estado o funcionamiento:</w:t>
      </w:r>
      <w:r>
        <w:rPr>
          <w:b w:val="0"/>
        </w:rPr>
        <w:t xml:space="preserve"> </w:t>
      </w:r>
    </w:p>
    <w:p w14:paraId="3F486EE9" w14:textId="77777777" w:rsidR="007B0199" w:rsidRDefault="007B0199" w:rsidP="00851188">
      <w:pPr>
        <w:pStyle w:val="Ttulo4"/>
      </w:pPr>
      <w:proofErr w:type="spellStart"/>
      <w:r w:rsidRPr="007478E2">
        <w:t>Flip-flop</w:t>
      </w:r>
      <w:proofErr w:type="spellEnd"/>
      <w:r w:rsidRPr="007478E2">
        <w:t xml:space="preserve"> RS:</w:t>
      </w:r>
    </w:p>
    <w:p w14:paraId="58D3BF5A" w14:textId="77777777" w:rsidR="007B0199" w:rsidRPr="0006252D" w:rsidRDefault="007B0199" w:rsidP="007B0199">
      <w:pPr>
        <w:rPr>
          <w:lang w:val="es-419"/>
        </w:rPr>
      </w:pPr>
      <w:r w:rsidRPr="0006252D">
        <w:rPr>
          <w:lang w:val="es-419"/>
        </w:rPr>
        <w:t>Construido con compuertas NOR o NAND</w:t>
      </w:r>
    </w:p>
    <w:p w14:paraId="4E60D050" w14:textId="77777777" w:rsidR="007B0199" w:rsidRPr="007478E2" w:rsidRDefault="007B0199" w:rsidP="007B0199">
      <w:r w:rsidRPr="007478E2">
        <w:rPr>
          <w:noProof/>
        </w:rPr>
        <w:lastRenderedPageBreak/>
        <w:drawing>
          <wp:inline distT="0" distB="0" distL="0" distR="0" wp14:anchorId="6C731D00" wp14:editId="172C69F6">
            <wp:extent cx="4408227" cy="24435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78" t="7715" r="3046" b="7714"/>
                    <a:stretch/>
                  </pic:blipFill>
                  <pic:spPr bwMode="auto">
                    <a:xfrm>
                      <a:off x="0" y="0"/>
                      <a:ext cx="4421702" cy="2450981"/>
                    </a:xfrm>
                    <a:prstGeom prst="rect">
                      <a:avLst/>
                    </a:prstGeom>
                    <a:noFill/>
                    <a:ln>
                      <a:noFill/>
                    </a:ln>
                    <a:extLst>
                      <a:ext uri="{53640926-AAD7-44D8-BBD7-CCE9431645EC}">
                        <a14:shadowObscured xmlns:a14="http://schemas.microsoft.com/office/drawing/2010/main"/>
                      </a:ext>
                    </a:extLst>
                  </pic:spPr>
                </pic:pic>
              </a:graphicData>
            </a:graphic>
          </wp:inline>
        </w:drawing>
      </w:r>
    </w:p>
    <w:p w14:paraId="73246720" w14:textId="77777777" w:rsidR="007B0199" w:rsidRPr="007478E2" w:rsidRDefault="007B0199" w:rsidP="007B0199">
      <w:r w:rsidRPr="007478E2">
        <w:rPr>
          <w:noProof/>
        </w:rPr>
        <w:drawing>
          <wp:inline distT="0" distB="0" distL="0" distR="0" wp14:anchorId="1DE9B7A5" wp14:editId="2A36EE0A">
            <wp:extent cx="2926474" cy="20002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l="27500" t="36177" r="31250" b="13863"/>
                    <a:stretch/>
                  </pic:blipFill>
                  <pic:spPr bwMode="auto">
                    <a:xfrm>
                      <a:off x="0" y="0"/>
                      <a:ext cx="2934680" cy="2005859"/>
                    </a:xfrm>
                    <a:prstGeom prst="rect">
                      <a:avLst/>
                    </a:prstGeom>
                    <a:noFill/>
                    <a:ln>
                      <a:noFill/>
                    </a:ln>
                    <a:extLst>
                      <a:ext uri="{53640926-AAD7-44D8-BBD7-CCE9431645EC}">
                        <a14:shadowObscured xmlns:a14="http://schemas.microsoft.com/office/drawing/2010/main"/>
                      </a:ext>
                    </a:extLst>
                  </pic:spPr>
                </pic:pic>
              </a:graphicData>
            </a:graphic>
          </wp:inline>
        </w:drawing>
      </w:r>
    </w:p>
    <w:p w14:paraId="56951D33" w14:textId="77777777" w:rsidR="007B0199" w:rsidRDefault="007B0199" w:rsidP="007B0199">
      <w:pPr>
        <w:rPr>
          <w:lang w:val="es-AR"/>
        </w:rPr>
      </w:pPr>
      <w:r w:rsidRPr="00F0549C">
        <w:rPr>
          <w:lang w:val="es-AR"/>
        </w:rPr>
        <w:t>Funciones:</w:t>
      </w:r>
    </w:p>
    <w:p w14:paraId="318E20FE" w14:textId="77777777" w:rsidR="007B0199" w:rsidRPr="00F0549C" w:rsidRDefault="007B0199" w:rsidP="007B0199">
      <w:pPr>
        <w:rPr>
          <w:lang w:val="es-AR"/>
        </w:rPr>
      </w:pPr>
      <w:r>
        <w:rPr>
          <w:lang w:val="es-AR"/>
        </w:rPr>
        <w:t xml:space="preserve">A partir de las funciones que nos dicen como será el estado siguiente ante una cierta combinación de entradas y estado actual ( “Q’ = </w:t>
      </w:r>
      <w:proofErr w:type="gramStart"/>
      <w:r>
        <w:rPr>
          <w:lang w:val="es-AR"/>
        </w:rPr>
        <w:t>“  )</w:t>
      </w:r>
      <w:proofErr w:type="gramEnd"/>
      <w:r>
        <w:rPr>
          <w:lang w:val="es-AR"/>
        </w:rPr>
        <w:t xml:space="preserve"> se pueden construir las tablas de funcionamiento o tablas de estado.</w:t>
      </w:r>
    </w:p>
    <w:p w14:paraId="34948698" w14:textId="4A197318" w:rsidR="007B0199" w:rsidRPr="00CD3CC6" w:rsidRDefault="005E1FA2" w:rsidP="007B0199">
      <w:r w:rsidRPr="005E1FA2">
        <w:rPr>
          <w:noProof/>
        </w:rPr>
        <w:drawing>
          <wp:anchor distT="0" distB="0" distL="114300" distR="114300" simplePos="0" relativeHeight="251658271" behindDoc="0" locked="0" layoutInCell="1" allowOverlap="1" wp14:anchorId="7DBD5BC0" wp14:editId="425BFB39">
            <wp:simplePos x="0" y="0"/>
            <wp:positionH relativeFrom="column">
              <wp:posOffset>2967059</wp:posOffset>
            </wp:positionH>
            <wp:positionV relativeFrom="paragraph">
              <wp:posOffset>70893</wp:posOffset>
            </wp:positionV>
            <wp:extent cx="1520117" cy="1115789"/>
            <wp:effectExtent l="0" t="0" r="4445" b="8255"/>
            <wp:wrapSquare wrapText="bothSides"/>
            <wp:docPr id="49501463" name="Picture 4950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0117" cy="1115789"/>
                    </a:xfrm>
                    <a:prstGeom prst="rect">
                      <a:avLst/>
                    </a:prstGeom>
                  </pic:spPr>
                </pic:pic>
              </a:graphicData>
            </a:graphic>
          </wp:anchor>
        </w:drawing>
      </w:r>
      <w:r w:rsidR="007B0199" w:rsidRPr="00CD3CC6">
        <w:t xml:space="preserve">Q’ </w:t>
      </w:r>
      <w:proofErr w:type="gramStart"/>
      <w:r w:rsidR="007B0199" w:rsidRPr="00CD3CC6">
        <w:t>=  Q</w:t>
      </w:r>
      <w:proofErr w:type="gramEnd"/>
      <w:r w:rsidR="007B0199" w:rsidRPr="00CD3CC6">
        <w:t>(t +1)</w:t>
      </w:r>
    </w:p>
    <w:p w14:paraId="40FC3249" w14:textId="77777777" w:rsidR="007B0199" w:rsidRPr="00CD3CC6" w:rsidRDefault="007B0199" w:rsidP="007B0199">
      <w:r w:rsidRPr="00CD3CC6">
        <w:t>Q = Q(t)</w:t>
      </w:r>
    </w:p>
    <w:p w14:paraId="78902FDC" w14:textId="48EED12C" w:rsidR="005E1FA2" w:rsidRDefault="007B0199" w:rsidP="007B0199">
      <w:r w:rsidRPr="00CD3CC6">
        <w:tab/>
      </w:r>
      <m:oMath>
        <m:r>
          <w:rPr>
            <w:rFonts w:ascii="Cambria Math" w:hAnsi="Cambria Math"/>
          </w:rPr>
          <m:t>Q'=</m:t>
        </m:r>
        <m:d>
          <m:dPr>
            <m:ctrlPr>
              <w:rPr>
                <w:rFonts w:ascii="Cambria Math" w:hAnsi="Cambria Math"/>
              </w:rPr>
            </m:ctrlPr>
          </m:dPr>
          <m:e>
            <m:r>
              <w:rPr>
                <w:rFonts w:ascii="Cambria Math" w:hAnsi="Cambria Math"/>
              </w:rPr>
              <m:t>S+Q</m:t>
            </m:r>
          </m:e>
        </m:d>
        <m:r>
          <w:rPr>
            <w:rFonts w:ascii="Cambria Math" w:hAnsi="Cambria Math"/>
          </w:rPr>
          <m:t xml:space="preserve">. </m:t>
        </m:r>
        <m:acc>
          <m:accPr>
            <m:chr m:val="̅"/>
            <m:ctrlPr>
              <w:rPr>
                <w:rFonts w:ascii="Cambria Math" w:hAnsi="Cambria Math"/>
              </w:rPr>
            </m:ctrlPr>
          </m:accPr>
          <m:e>
            <m:r>
              <w:rPr>
                <w:rFonts w:ascii="Cambria Math" w:hAnsi="Cambria Math"/>
              </w:rPr>
              <m:t>R</m:t>
            </m:r>
          </m:e>
        </m:acc>
      </m:oMath>
      <w:r w:rsidRPr="00CD3CC6">
        <w:t xml:space="preserve">        </w:t>
      </w:r>
    </w:p>
    <w:p w14:paraId="2621F5C9" w14:textId="00168D0E" w:rsidR="007B0199" w:rsidRPr="00CD3CC6" w:rsidRDefault="007B0199" w:rsidP="007B0199">
      <w:r w:rsidRPr="00CD3CC6">
        <w:t xml:space="preserve">  </w:t>
      </w:r>
    </w:p>
    <w:p w14:paraId="7FDEDCA2" w14:textId="77777777" w:rsidR="007B0199" w:rsidRPr="00CD3CC6" w:rsidRDefault="007B0199" w:rsidP="007B0199"/>
    <w:p w14:paraId="23C33108" w14:textId="77777777" w:rsidR="007B0199" w:rsidRPr="003854D4" w:rsidRDefault="007B0199" w:rsidP="00851188">
      <w:pPr>
        <w:pStyle w:val="Ttulo4"/>
        <w:rPr>
          <w:lang w:val="en-US"/>
        </w:rPr>
      </w:pPr>
      <w:r w:rsidRPr="003854D4">
        <w:rPr>
          <w:lang w:val="en-US"/>
        </w:rPr>
        <w:t xml:space="preserve">Flip-flop D (Data </w:t>
      </w:r>
      <w:proofErr w:type="spellStart"/>
      <w:r w:rsidRPr="003854D4">
        <w:rPr>
          <w:lang w:val="en-US"/>
        </w:rPr>
        <w:t>o</w:t>
      </w:r>
      <w:proofErr w:type="spellEnd"/>
      <w:r w:rsidRPr="003854D4">
        <w:rPr>
          <w:lang w:val="en-US"/>
        </w:rPr>
        <w:t xml:space="preserve"> Delay) </w:t>
      </w:r>
      <w:r w:rsidRPr="007478E2">
        <w:rPr>
          <w:rFonts w:ascii="Wingdings" w:eastAsia="Wingdings" w:hAnsi="Wingdings" w:cs="Wingdings"/>
        </w:rPr>
        <w:t>à</w:t>
      </w:r>
      <w:r w:rsidRPr="003854D4">
        <w:rPr>
          <w:lang w:val="en-US"/>
        </w:rPr>
        <w:t xml:space="preserve"> D = 0 RESET | D = 1 SET</w:t>
      </w:r>
    </w:p>
    <w:p w14:paraId="123CD541" w14:textId="77777777" w:rsidR="007B0199" w:rsidRPr="007478E2" w:rsidRDefault="007B0199" w:rsidP="007B0199">
      <w:pPr>
        <w:pStyle w:val="Prrafodelista"/>
        <w:numPr>
          <w:ilvl w:val="0"/>
          <w:numId w:val="7"/>
        </w:numPr>
      </w:pPr>
      <w:proofErr w:type="spellStart"/>
      <w:r w:rsidRPr="007478E2">
        <w:t>Modificacion</w:t>
      </w:r>
      <w:proofErr w:type="spellEnd"/>
      <w:r w:rsidRPr="007478E2">
        <w:t xml:space="preserve"> de RS.</w:t>
      </w:r>
    </w:p>
    <w:p w14:paraId="42CDCDD1" w14:textId="77777777" w:rsidR="007B0199" w:rsidRPr="007478E2" w:rsidRDefault="007B0199" w:rsidP="007B0199">
      <w:pPr>
        <w:pStyle w:val="Prrafodelista"/>
        <w:numPr>
          <w:ilvl w:val="0"/>
          <w:numId w:val="7"/>
        </w:numPr>
      </w:pPr>
      <w:r w:rsidRPr="007478E2">
        <w:t xml:space="preserve">Une las entradas SET y RESET evitando la indeterminación en 1-1. </w:t>
      </w:r>
      <w:r w:rsidRPr="007478E2">
        <w:rPr>
          <w:rFonts w:ascii="Wingdings" w:eastAsia="Wingdings" w:hAnsi="Wingdings" w:cs="Wingdings"/>
        </w:rPr>
        <w:t>à</w:t>
      </w:r>
      <w:r w:rsidRPr="007478E2">
        <w:t xml:space="preserve"> Almacenar un 0 o un 1 en un RS implica tener dos entradas diferentes (una en 0 y la otra en 1); en un FF D solo una entrada es suficiente para almacenar el valor deseado.</w:t>
      </w:r>
    </w:p>
    <w:p w14:paraId="6C5DB566" w14:textId="77777777" w:rsidR="007B0199" w:rsidRPr="007478E2" w:rsidRDefault="007B0199" w:rsidP="007B0199">
      <w:pPr>
        <w:pStyle w:val="Prrafodelista"/>
        <w:numPr>
          <w:ilvl w:val="0"/>
          <w:numId w:val="7"/>
        </w:numPr>
      </w:pPr>
      <w:r w:rsidRPr="007478E2">
        <w:t xml:space="preserve">Solo síncrono </w:t>
      </w:r>
      <w:r w:rsidRPr="007478E2">
        <w:rPr>
          <w:rFonts w:ascii="Wingdings" w:eastAsia="Wingdings" w:hAnsi="Wingdings" w:cs="Wingdings"/>
        </w:rPr>
        <w:t>à</w:t>
      </w:r>
      <w:r w:rsidRPr="007478E2">
        <w:t xml:space="preserve"> evita </w:t>
      </w:r>
      <w:proofErr w:type="spellStart"/>
      <w:r w:rsidRPr="007478E2">
        <w:t>reset</w:t>
      </w:r>
      <w:proofErr w:type="spellEnd"/>
      <w:r w:rsidRPr="007478E2">
        <w:t xml:space="preserve"> espontáneo</w:t>
      </w:r>
    </w:p>
    <w:p w14:paraId="6204E82A" w14:textId="3097B461" w:rsidR="007B0199" w:rsidRPr="007478E2" w:rsidRDefault="009D4FAE" w:rsidP="007B0199">
      <w:r w:rsidRPr="009D4FAE">
        <w:rPr>
          <w:noProof/>
        </w:rPr>
        <w:lastRenderedPageBreak/>
        <w:drawing>
          <wp:inline distT="0" distB="0" distL="0" distR="0" wp14:anchorId="1F63DD55" wp14:editId="73A5884B">
            <wp:extent cx="6858000" cy="3351530"/>
            <wp:effectExtent l="0" t="0" r="0" b="1270"/>
            <wp:docPr id="49501462" name="Picture 4950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51530"/>
                    </a:xfrm>
                    <a:prstGeom prst="rect">
                      <a:avLst/>
                    </a:prstGeom>
                  </pic:spPr>
                </pic:pic>
              </a:graphicData>
            </a:graphic>
          </wp:inline>
        </w:drawing>
      </w:r>
    </w:p>
    <w:p w14:paraId="714B727D" w14:textId="77777777" w:rsidR="007B0199" w:rsidRPr="007478E2" w:rsidRDefault="007B0199" w:rsidP="007B0199">
      <w:r w:rsidRPr="007478E2">
        <w:tab/>
      </w:r>
    </w:p>
    <w:p w14:paraId="76742070" w14:textId="77777777" w:rsidR="007B0199" w:rsidRPr="007478E2" w:rsidRDefault="007B0199" w:rsidP="00851188">
      <w:pPr>
        <w:pStyle w:val="Ttulo4"/>
      </w:pPr>
      <w:proofErr w:type="spellStart"/>
      <w:r w:rsidRPr="007478E2">
        <w:t>Flip-flop</w:t>
      </w:r>
      <w:proofErr w:type="spellEnd"/>
      <w:r w:rsidRPr="007478E2">
        <w:t xml:space="preserve"> JK:</w:t>
      </w:r>
    </w:p>
    <w:p w14:paraId="600D72C7" w14:textId="77777777" w:rsidR="007B0199" w:rsidRPr="007478E2" w:rsidRDefault="007B0199" w:rsidP="007B0199">
      <w:pPr>
        <w:pStyle w:val="Prrafodelista"/>
        <w:numPr>
          <w:ilvl w:val="0"/>
          <w:numId w:val="8"/>
        </w:numPr>
      </w:pPr>
      <w:proofErr w:type="spellStart"/>
      <w:r w:rsidRPr="007478E2">
        <w:t>Modificacion</w:t>
      </w:r>
      <w:proofErr w:type="spellEnd"/>
      <w:r w:rsidRPr="007478E2">
        <w:t xml:space="preserve"> RS</w:t>
      </w:r>
    </w:p>
    <w:p w14:paraId="7EF93380" w14:textId="77777777" w:rsidR="007B0199" w:rsidRPr="007478E2" w:rsidRDefault="007B0199" w:rsidP="007B0199">
      <w:pPr>
        <w:pStyle w:val="Prrafodelista"/>
        <w:numPr>
          <w:ilvl w:val="0"/>
          <w:numId w:val="8"/>
        </w:numPr>
      </w:pPr>
      <w:proofErr w:type="spellStart"/>
      <w:r w:rsidRPr="007478E2">
        <w:t>Resuleve</w:t>
      </w:r>
      <w:proofErr w:type="spellEnd"/>
      <w:r w:rsidRPr="007478E2">
        <w:t xml:space="preserve"> </w:t>
      </w:r>
      <w:proofErr w:type="spellStart"/>
      <w:r w:rsidRPr="007478E2">
        <w:t>indeterminacion</w:t>
      </w:r>
      <w:proofErr w:type="spellEnd"/>
      <w:r w:rsidRPr="007478E2">
        <w:t xml:space="preserve"> en 1-1 </w:t>
      </w:r>
      <w:r w:rsidRPr="007478E2">
        <w:rPr>
          <w:rFonts w:ascii="Wingdings" w:eastAsia="Wingdings" w:hAnsi="Wingdings" w:cs="Wingdings"/>
        </w:rPr>
        <w:t>à</w:t>
      </w:r>
      <w:r w:rsidRPr="007478E2">
        <w:t xml:space="preserve"> complementando Q(t)</w:t>
      </w:r>
    </w:p>
    <w:p w14:paraId="3939B554" w14:textId="77777777" w:rsidR="007B0199" w:rsidRPr="007478E2" w:rsidRDefault="007B0199" w:rsidP="007B0199">
      <w:pPr>
        <w:pStyle w:val="Prrafodelista"/>
        <w:numPr>
          <w:ilvl w:val="0"/>
          <w:numId w:val="8"/>
        </w:numPr>
      </w:pPr>
      <w:r w:rsidRPr="007478E2">
        <w:t xml:space="preserve">Puede ser </w:t>
      </w:r>
      <w:proofErr w:type="spellStart"/>
      <w:r w:rsidRPr="007478E2">
        <w:t>sincrono</w:t>
      </w:r>
      <w:proofErr w:type="spellEnd"/>
      <w:r w:rsidRPr="007478E2">
        <w:t xml:space="preserve"> o asíncrono</w:t>
      </w:r>
    </w:p>
    <w:p w14:paraId="75EE2CDB" w14:textId="77777777" w:rsidR="007B0199" w:rsidRPr="007478E2" w:rsidRDefault="007B0199" w:rsidP="007B0199">
      <w:pPr>
        <w:rPr>
          <w:i/>
          <w:iCs/>
          <w:lang w:val="es-419"/>
        </w:rPr>
      </w:pPr>
      <w:r w:rsidRPr="007478E2">
        <w:rPr>
          <w:lang w:val="es-419"/>
        </w:rPr>
        <w:t xml:space="preserve">A partir de función de RS </w:t>
      </w:r>
      <w:r w:rsidRPr="007478E2">
        <w:rPr>
          <w:rFonts w:ascii="Wingdings" w:hAnsi="Wingdings" w:cs="Wingdings"/>
          <w:lang w:val="es-419"/>
        </w:rPr>
        <w:t>à</w:t>
      </w:r>
      <w:r w:rsidRPr="007478E2">
        <w:rPr>
          <w:lang w:val="es-419"/>
        </w:rPr>
        <w:t xml:space="preserve"> S = </w:t>
      </w:r>
      <m:oMath>
        <m:r>
          <m:rPr>
            <m:sty m:val="bi"/>
          </m:rPr>
          <w:rPr>
            <w:rFonts w:ascii="Cambria Math" w:hAnsi="Cambria Math"/>
            <w:lang w:val="es-419"/>
          </w:rPr>
          <m:t>J</m:t>
        </m:r>
        <m:acc>
          <m:accPr>
            <m:chr m:val="̅"/>
            <m:ctrlPr>
              <w:rPr>
                <w:rFonts w:ascii="Cambria Math" w:hAnsi="Cambria Math"/>
                <w:i/>
                <w:lang w:val="es-419"/>
              </w:rPr>
            </m:ctrlPr>
          </m:accPr>
          <m:e>
            <m:r>
              <m:rPr>
                <m:sty m:val="bi"/>
              </m:rPr>
              <w:rPr>
                <w:rFonts w:ascii="Cambria Math" w:hAnsi="Cambria Math"/>
                <w:lang w:val="es-419"/>
              </w:rPr>
              <m:t>Q</m:t>
            </m:r>
          </m:e>
        </m:acc>
      </m:oMath>
      <w:r w:rsidRPr="007478E2">
        <w:rPr>
          <w:lang w:val="es-419"/>
        </w:rPr>
        <w:t xml:space="preserve">  | R = </w:t>
      </w:r>
      <w:r w:rsidRPr="007478E2">
        <w:rPr>
          <w:i/>
          <w:iCs/>
          <w:lang w:val="es-419"/>
        </w:rPr>
        <w:t>KQ</w:t>
      </w:r>
    </w:p>
    <w:p w14:paraId="4D3BC97D" w14:textId="621645E5" w:rsidR="007B0199" w:rsidRPr="00C95C67" w:rsidRDefault="002A352E" w:rsidP="007B0199">
      <w:pPr>
        <w:rPr>
          <w:rFonts w:eastAsiaTheme="minorEastAsia"/>
          <w:lang w:val="es-419"/>
        </w:rPr>
      </w:pPr>
      <m:oMathPara>
        <m:oMath>
          <m:sSup>
            <m:sSupPr>
              <m:ctrlPr>
                <w:rPr>
                  <w:rFonts w:ascii="Cambria Math" w:hAnsi="Cambria Math"/>
                  <w:lang w:val="es-419"/>
                </w:rPr>
              </m:ctrlPr>
            </m:sSupPr>
            <m:e>
              <m:r>
                <m:rPr>
                  <m:sty m:val="bi"/>
                </m:rPr>
                <w:rPr>
                  <w:rFonts w:ascii="Cambria Math" w:hAnsi="Cambria Math"/>
                  <w:lang w:val="es-419"/>
                </w:rPr>
                <m:t>Q</m:t>
              </m:r>
            </m:e>
            <m:sup>
              <m:r>
                <m:rPr>
                  <m:sty m:val="p"/>
                </m:rPr>
                <w:rPr>
                  <w:rFonts w:ascii="Cambria Math" w:hAnsi="Cambria Math"/>
                  <w:lang w:val="es-419"/>
                </w:rPr>
                <m:t>'</m:t>
              </m:r>
            </m:sup>
          </m:sSup>
          <m:r>
            <m:rPr>
              <m:sty m:val="p"/>
            </m:rPr>
            <w:rPr>
              <w:rFonts w:ascii="Cambria Math" w:hAnsi="Cambria Math"/>
              <w:lang w:val="es-419"/>
            </w:rPr>
            <m:t>=</m:t>
          </m:r>
          <m:d>
            <m:dPr>
              <m:ctrlPr>
                <w:rPr>
                  <w:rFonts w:ascii="Cambria Math" w:hAnsi="Cambria Math"/>
                  <w:lang w:val="es-419"/>
                </w:rPr>
              </m:ctrlPr>
            </m:dPr>
            <m:e>
              <m:r>
                <m:rPr>
                  <m:sty m:val="p"/>
                </m:rPr>
                <w:rPr>
                  <w:rFonts w:ascii="Cambria Math" w:hAnsi="Cambria Math"/>
                  <w:lang w:val="es-419"/>
                </w:rPr>
                <m:t xml:space="preserve">J </m:t>
              </m:r>
              <m:acc>
                <m:accPr>
                  <m:chr m:val="̅"/>
                  <m:ctrlPr>
                    <w:rPr>
                      <w:rFonts w:ascii="Cambria Math" w:hAnsi="Cambria Math"/>
                      <w:lang w:val="es-419"/>
                    </w:rPr>
                  </m:ctrlPr>
                </m:accPr>
                <m:e>
                  <m:r>
                    <m:rPr>
                      <m:sty m:val="bi"/>
                    </m:rPr>
                    <w:rPr>
                      <w:rFonts w:ascii="Cambria Math" w:hAnsi="Cambria Math"/>
                      <w:lang w:val="es-419"/>
                    </w:rPr>
                    <m:t>Q</m:t>
                  </m:r>
                </m:e>
              </m:acc>
            </m:e>
          </m:d>
          <m:r>
            <m:rPr>
              <m:sty m:val="p"/>
            </m:rPr>
            <w:rPr>
              <w:rFonts w:ascii="Cambria Math" w:hAnsi="Cambria Math"/>
              <w:lang w:val="es-419"/>
            </w:rPr>
            <m:t>+(</m:t>
          </m:r>
          <m:acc>
            <m:accPr>
              <m:chr m:val="̅"/>
              <m:ctrlPr>
                <w:rPr>
                  <w:rFonts w:ascii="Cambria Math" w:hAnsi="Cambria Math"/>
                  <w:lang w:val="es-419"/>
                </w:rPr>
              </m:ctrlPr>
            </m:accPr>
            <m:e>
              <m:r>
                <w:rPr>
                  <w:rFonts w:ascii="Cambria Math" w:hAnsi="Cambria Math"/>
                  <w:lang w:val="es-419"/>
                </w:rPr>
                <m:t>K</m:t>
              </m:r>
            </m:e>
          </m:acc>
          <m:r>
            <m:rPr>
              <m:sty m:val="bi"/>
            </m:rPr>
            <w:rPr>
              <w:rFonts w:ascii="Cambria Math" w:hAnsi="Cambria Math"/>
              <w:lang w:val="es-419"/>
            </w:rPr>
            <m:t>Q</m:t>
          </m:r>
          <m:r>
            <m:rPr>
              <m:sty m:val="p"/>
            </m:rPr>
            <w:rPr>
              <w:rFonts w:ascii="Cambria Math" w:hAnsi="Cambria Math"/>
              <w:lang w:val="es-419"/>
            </w:rPr>
            <m:t>)</m:t>
          </m:r>
        </m:oMath>
      </m:oMathPara>
    </w:p>
    <w:p w14:paraId="28E36C02" w14:textId="48BED03C" w:rsidR="00C95C67" w:rsidRPr="007478E2" w:rsidRDefault="00C95C67" w:rsidP="007B0199">
      <w:pPr>
        <w:rPr>
          <w:lang w:val="es-419"/>
        </w:rPr>
      </w:pPr>
      <w:r>
        <w:rPr>
          <w:noProof/>
        </w:rPr>
        <w:drawing>
          <wp:inline distT="0" distB="0" distL="0" distR="0" wp14:anchorId="799B793B" wp14:editId="4B279653">
            <wp:extent cx="3933825" cy="1579880"/>
            <wp:effectExtent l="0" t="0" r="9525" b="1270"/>
            <wp:docPr id="1810491366" name="Picture 1810491366" descr="Resultado de imagen para jk asincr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k asincro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3825" cy="1579880"/>
                    </a:xfrm>
                    <a:prstGeom prst="rect">
                      <a:avLst/>
                    </a:prstGeom>
                    <a:noFill/>
                    <a:ln>
                      <a:noFill/>
                    </a:ln>
                  </pic:spPr>
                </pic:pic>
              </a:graphicData>
            </a:graphic>
          </wp:inline>
        </w:drawing>
      </w:r>
    </w:p>
    <w:p w14:paraId="09ADAB09" w14:textId="0C6FF8CD" w:rsidR="007B0199" w:rsidRDefault="00DF1B99" w:rsidP="00DF1B99">
      <w:pPr>
        <w:jc w:val="center"/>
      </w:pPr>
      <w:r>
        <w:rPr>
          <w:noProof/>
        </w:rPr>
        <w:drawing>
          <wp:inline distT="0" distB="0" distL="0" distR="0" wp14:anchorId="67A47F03" wp14:editId="0C450EC4">
            <wp:extent cx="2987817" cy="1656396"/>
            <wp:effectExtent l="0" t="0" r="3175" b="1270"/>
            <wp:docPr id="49501464" name="Picture 4950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6156" cy="1666563"/>
                    </a:xfrm>
                    <a:prstGeom prst="rect">
                      <a:avLst/>
                    </a:prstGeom>
                    <a:noFill/>
                    <a:ln>
                      <a:noFill/>
                    </a:ln>
                  </pic:spPr>
                </pic:pic>
              </a:graphicData>
            </a:graphic>
          </wp:inline>
        </w:drawing>
      </w:r>
    </w:p>
    <w:p w14:paraId="09C21196" w14:textId="0175DD78" w:rsidR="00812F51" w:rsidRPr="007478E2" w:rsidRDefault="00812F51" w:rsidP="00DF1B99">
      <w:pPr>
        <w:jc w:val="center"/>
      </w:pPr>
      <w:r w:rsidRPr="00812F51">
        <w:rPr>
          <w:noProof/>
        </w:rPr>
        <w:lastRenderedPageBreak/>
        <w:drawing>
          <wp:inline distT="0" distB="0" distL="0" distR="0" wp14:anchorId="21BDE69D" wp14:editId="460B66A3">
            <wp:extent cx="3313972" cy="1470728"/>
            <wp:effectExtent l="0" t="0" r="1270" b="0"/>
            <wp:docPr id="49501465" name="Picture 4950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0060" cy="1473430"/>
                    </a:xfrm>
                    <a:prstGeom prst="rect">
                      <a:avLst/>
                    </a:prstGeom>
                  </pic:spPr>
                </pic:pic>
              </a:graphicData>
            </a:graphic>
          </wp:inline>
        </w:drawing>
      </w:r>
    </w:p>
    <w:p w14:paraId="66873DF3" w14:textId="77777777" w:rsidR="007B0199" w:rsidRPr="007478E2" w:rsidRDefault="007B0199" w:rsidP="007B0199"/>
    <w:p w14:paraId="371C967F" w14:textId="77777777" w:rsidR="00103FE8" w:rsidRPr="00094202" w:rsidRDefault="00103FE8" w:rsidP="006C0FF2">
      <w:pPr>
        <w:rPr>
          <w:lang w:val="es-419"/>
        </w:rPr>
      </w:pPr>
      <w:r w:rsidRPr="00094202">
        <w:rPr>
          <w:lang w:val="es-419"/>
        </w:rPr>
        <w:t xml:space="preserve">El funcionamiento es el siguiente: </w:t>
      </w:r>
    </w:p>
    <w:p w14:paraId="78CA891B" w14:textId="0D8D7F7F" w:rsidR="00103FE8" w:rsidRDefault="00103FE8" w:rsidP="00154A39">
      <w:pPr>
        <w:pStyle w:val="Prrafodelista"/>
        <w:numPr>
          <w:ilvl w:val="0"/>
          <w:numId w:val="96"/>
        </w:numPr>
      </w:pPr>
      <w:r>
        <w:t xml:space="preserve">La salida </w:t>
      </w:r>
      <w:r w:rsidRPr="006C0FF2">
        <w:rPr>
          <w:rFonts w:ascii="Cambria Math" w:hAnsi="Cambria Math" w:cs="Cambria Math"/>
        </w:rPr>
        <w:t>𝑄</w:t>
      </w:r>
      <w:r>
        <w:t xml:space="preserve"> se aplica junto con K y CP a una compuerta AND de manera que el </w:t>
      </w:r>
      <w:proofErr w:type="spellStart"/>
      <w:r>
        <w:t>flip-flop</w:t>
      </w:r>
      <w:proofErr w:type="spellEnd"/>
      <w:r>
        <w:t xml:space="preserve"> se ponga a cero durante un pulso de reloj solamente si </w:t>
      </w:r>
      <w:r w:rsidRPr="006C0FF2">
        <w:rPr>
          <w:rFonts w:ascii="Cambria Math" w:hAnsi="Cambria Math" w:cs="Cambria Math"/>
        </w:rPr>
        <w:t>𝑄</w:t>
      </w:r>
      <w:r>
        <w:t xml:space="preserve"> fue 1 previamente.</w:t>
      </w:r>
    </w:p>
    <w:p w14:paraId="0AD2AD0E" w14:textId="04D360E8" w:rsidR="00103FE8" w:rsidRDefault="00103FE8" w:rsidP="00154A39">
      <w:pPr>
        <w:pStyle w:val="Prrafodelista"/>
        <w:numPr>
          <w:ilvl w:val="0"/>
          <w:numId w:val="96"/>
        </w:numPr>
      </w:pPr>
      <w:r>
        <w:t xml:space="preserve">De manera similar la salida </w:t>
      </w:r>
      <w:r w:rsidRPr="006C0FF2">
        <w:rPr>
          <w:rFonts w:ascii="Cambria Math" w:hAnsi="Cambria Math" w:cs="Cambria Math"/>
        </w:rPr>
        <w:t>𝑄</w:t>
      </w:r>
      <w:r>
        <w:t xml:space="preserve"> se aplica junto con J y CP a una compuerta AND de manera que el </w:t>
      </w:r>
      <w:proofErr w:type="spellStart"/>
      <w:r>
        <w:t>flipflop</w:t>
      </w:r>
      <w:proofErr w:type="spellEnd"/>
      <w:r>
        <w:t xml:space="preserve"> se ponga a uno con un pulso de reloj, solamente si </w:t>
      </w:r>
      <w:r w:rsidRPr="006C0FF2">
        <w:rPr>
          <w:rFonts w:ascii="Cambria Math" w:hAnsi="Cambria Math" w:cs="Cambria Math"/>
        </w:rPr>
        <w:t>𝑄</w:t>
      </w:r>
      <w:r>
        <w:t xml:space="preserve"> fue 1 previamente. </w:t>
      </w:r>
    </w:p>
    <w:p w14:paraId="52ABD202" w14:textId="62725E1C" w:rsidR="00103FE8" w:rsidRDefault="00103FE8" w:rsidP="00154A39">
      <w:pPr>
        <w:pStyle w:val="Prrafodelista"/>
        <w:numPr>
          <w:ilvl w:val="0"/>
          <w:numId w:val="96"/>
        </w:numPr>
        <w:rPr>
          <w:lang w:val="en-US"/>
        </w:rPr>
      </w:pPr>
      <w:r>
        <w:t xml:space="preserve">Cuando J = 1 y K = 1, el pulso de reloj activa solo una de las compuertas AND, aquella conectada a la salida igual a 1. Entonces si </w:t>
      </w:r>
      <w:r w:rsidRPr="006C0FF2">
        <w:rPr>
          <w:rFonts w:ascii="Cambria Math" w:hAnsi="Cambria Math" w:cs="Cambria Math"/>
        </w:rPr>
        <w:t>𝑄</w:t>
      </w:r>
      <w:r>
        <w:t xml:space="preserve"> = 1, la salida de la AND superior se convertirá en 1 cuando se aplique el pulso de reloj, y el </w:t>
      </w:r>
      <w:proofErr w:type="spellStart"/>
      <w:r>
        <w:t>flip-flop</w:t>
      </w:r>
      <w:proofErr w:type="spellEnd"/>
      <w:r>
        <w:t xml:space="preserve"> se pondrá a cero. Si </w:t>
      </w:r>
      <w:r w:rsidRPr="006C0FF2">
        <w:rPr>
          <w:rFonts w:ascii="Cambria Math" w:hAnsi="Cambria Math" w:cs="Cambria Math"/>
        </w:rPr>
        <w:t>𝑄</w:t>
      </w:r>
      <w:r>
        <w:t xml:space="preserve"> = 1, la salida de la AND inferior se convierte en 1 poniendo a uno al </w:t>
      </w:r>
      <w:proofErr w:type="spellStart"/>
      <w:r>
        <w:t>flip-flop</w:t>
      </w:r>
      <w:proofErr w:type="spellEnd"/>
      <w:r>
        <w:t xml:space="preserve">. En cualquier caso, el estado se complementa. </w:t>
      </w:r>
    </w:p>
    <w:p w14:paraId="6D6090A1" w14:textId="2ED8EA93" w:rsidR="007B0199" w:rsidRPr="003854D4" w:rsidRDefault="007B0199" w:rsidP="00851188">
      <w:pPr>
        <w:pStyle w:val="Ttulo4"/>
        <w:rPr>
          <w:lang w:val="en-US"/>
        </w:rPr>
      </w:pPr>
      <w:r w:rsidRPr="003854D4">
        <w:rPr>
          <w:lang w:val="en-US"/>
        </w:rPr>
        <w:t xml:space="preserve">Flip-flop T (Toggle - </w:t>
      </w:r>
      <w:proofErr w:type="spellStart"/>
      <w:r w:rsidRPr="003854D4">
        <w:rPr>
          <w:lang w:val="en-US"/>
        </w:rPr>
        <w:t>Conmutar</w:t>
      </w:r>
      <w:proofErr w:type="spellEnd"/>
      <w:proofErr w:type="gramStart"/>
      <w:r w:rsidRPr="003854D4">
        <w:rPr>
          <w:lang w:val="en-US"/>
        </w:rPr>
        <w:t>) :</w:t>
      </w:r>
      <w:proofErr w:type="gramEnd"/>
    </w:p>
    <w:p w14:paraId="2C996C45" w14:textId="77777777" w:rsidR="007B0199" w:rsidRPr="007478E2" w:rsidRDefault="007B0199" w:rsidP="007B0199">
      <w:pPr>
        <w:pStyle w:val="Prrafodelista"/>
        <w:numPr>
          <w:ilvl w:val="0"/>
          <w:numId w:val="9"/>
        </w:numPr>
      </w:pPr>
      <w:proofErr w:type="spellStart"/>
      <w:r w:rsidRPr="007478E2">
        <w:t>Modificacion</w:t>
      </w:r>
      <w:proofErr w:type="spellEnd"/>
      <w:r w:rsidRPr="007478E2">
        <w:t xml:space="preserve"> de JK. </w:t>
      </w:r>
    </w:p>
    <w:p w14:paraId="14DB6F9B" w14:textId="77777777" w:rsidR="007B0199" w:rsidRPr="007478E2" w:rsidRDefault="007B0199" w:rsidP="007B0199">
      <w:pPr>
        <w:pStyle w:val="Prrafodelista"/>
        <w:numPr>
          <w:ilvl w:val="0"/>
          <w:numId w:val="9"/>
        </w:numPr>
      </w:pPr>
      <w:r w:rsidRPr="007478E2">
        <w:t>Une las entradas J y K.</w:t>
      </w:r>
    </w:p>
    <w:p w14:paraId="41554D4C" w14:textId="77777777" w:rsidR="007B0199" w:rsidRPr="007478E2" w:rsidRDefault="007B0199" w:rsidP="007B0199">
      <w:pPr>
        <w:pStyle w:val="Prrafodelista"/>
        <w:numPr>
          <w:ilvl w:val="0"/>
          <w:numId w:val="9"/>
        </w:numPr>
      </w:pPr>
      <w:r w:rsidRPr="007478E2">
        <w:t xml:space="preserve">Puede ser </w:t>
      </w:r>
      <w:proofErr w:type="spellStart"/>
      <w:r w:rsidRPr="007478E2">
        <w:t>sincrono</w:t>
      </w:r>
      <w:proofErr w:type="spellEnd"/>
      <w:r w:rsidRPr="007478E2">
        <w:t xml:space="preserve"> o asíncrono.</w:t>
      </w:r>
    </w:p>
    <w:p w14:paraId="00833B19" w14:textId="77777777" w:rsidR="007B0199" w:rsidRPr="007478E2" w:rsidRDefault="007B0199" w:rsidP="007B0199">
      <w:pPr>
        <w:pStyle w:val="Prrafodelista"/>
        <w:numPr>
          <w:ilvl w:val="0"/>
          <w:numId w:val="9"/>
        </w:numPr>
      </w:pPr>
      <w:r w:rsidRPr="007478E2">
        <w:t xml:space="preserve">Si entra 0 </w:t>
      </w:r>
      <w:r w:rsidRPr="007478E2">
        <w:rPr>
          <w:rFonts w:ascii="Wingdings" w:eastAsia="Wingdings" w:hAnsi="Wingdings" w:cs="Wingdings"/>
        </w:rPr>
        <w:t>à</w:t>
      </w:r>
      <w:r w:rsidRPr="007478E2">
        <w:t xml:space="preserve"> mantiene Q. Si entra 1 </w:t>
      </w:r>
      <w:r w:rsidRPr="007478E2">
        <w:rPr>
          <w:rFonts w:ascii="Wingdings" w:eastAsia="Wingdings" w:hAnsi="Wingdings" w:cs="Wingdings"/>
        </w:rPr>
        <w:t>à</w:t>
      </w:r>
      <w:r w:rsidRPr="007478E2">
        <w:t xml:space="preserve"> complementa Q.</w:t>
      </w:r>
    </w:p>
    <w:p w14:paraId="2FE7D964" w14:textId="7F811DBB" w:rsidR="007B0199" w:rsidRPr="0075749F" w:rsidRDefault="007B0199" w:rsidP="007B0199">
      <w:pPr>
        <w:rPr>
          <w:lang w:val="es-419"/>
        </w:rPr>
      </w:pPr>
    </w:p>
    <w:p w14:paraId="6C8B9BE1" w14:textId="0A040D84" w:rsidR="007B0199" w:rsidRDefault="007172BA" w:rsidP="007172BA">
      <w:pPr>
        <w:jc w:val="center"/>
        <w:rPr>
          <w:lang w:val="es-419"/>
        </w:rPr>
      </w:pPr>
      <w:r>
        <w:rPr>
          <w:noProof/>
        </w:rPr>
        <w:drawing>
          <wp:inline distT="0" distB="0" distL="0" distR="0" wp14:anchorId="336A6499" wp14:editId="2863BB48">
            <wp:extent cx="3238257" cy="2827473"/>
            <wp:effectExtent l="0" t="0" r="635" b="0"/>
            <wp:docPr id="49501466" name="Picture 4950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1466"/>
                    <pic:cNvPicPr/>
                  </pic:nvPicPr>
                  <pic:blipFill>
                    <a:blip r:embed="rId32">
                      <a:extLst>
                        <a:ext uri="{28A0092B-C50C-407E-A947-70E740481C1C}">
                          <a14:useLocalDpi xmlns:a14="http://schemas.microsoft.com/office/drawing/2010/main" val="0"/>
                        </a:ext>
                      </a:extLst>
                    </a:blip>
                    <a:stretch>
                      <a:fillRect/>
                    </a:stretch>
                  </pic:blipFill>
                  <pic:spPr>
                    <a:xfrm>
                      <a:off x="0" y="0"/>
                      <a:ext cx="3238257" cy="2827473"/>
                    </a:xfrm>
                    <a:prstGeom prst="rect">
                      <a:avLst/>
                    </a:prstGeom>
                  </pic:spPr>
                </pic:pic>
              </a:graphicData>
            </a:graphic>
          </wp:inline>
        </w:drawing>
      </w:r>
    </w:p>
    <w:p w14:paraId="7ED71089" w14:textId="77777777" w:rsidR="007172BA" w:rsidRPr="007478E2" w:rsidRDefault="007172BA" w:rsidP="007172BA">
      <w:pPr>
        <w:jc w:val="center"/>
        <w:rPr>
          <w:lang w:val="es-419"/>
        </w:rPr>
      </w:pPr>
    </w:p>
    <w:p w14:paraId="42E7FCAD" w14:textId="77777777" w:rsidR="007B0199" w:rsidRPr="007478E2" w:rsidRDefault="007B0199" w:rsidP="007B0199">
      <w:pPr>
        <w:rPr>
          <w:lang w:val="es-419"/>
        </w:rPr>
      </w:pPr>
    </w:p>
    <w:p w14:paraId="58D54F17" w14:textId="77777777" w:rsidR="007B0199" w:rsidRPr="007478E2" w:rsidRDefault="007B0199" w:rsidP="00851188">
      <w:pPr>
        <w:pStyle w:val="Ttulo4"/>
      </w:pPr>
      <w:r w:rsidRPr="007478E2">
        <w:t>Monoestable</w:t>
      </w:r>
    </w:p>
    <w:p w14:paraId="0A4801D2" w14:textId="77777777" w:rsidR="007B0199" w:rsidRPr="007478E2" w:rsidRDefault="007B0199" w:rsidP="007B0199">
      <w:pPr>
        <w:rPr>
          <w:lang w:val="es-419"/>
        </w:rPr>
      </w:pPr>
      <w:r w:rsidRPr="007478E2">
        <w:rPr>
          <w:b/>
          <w:bCs/>
          <w:lang w:val="es-419"/>
        </w:rPr>
        <w:tab/>
      </w:r>
      <w:r w:rsidRPr="007478E2">
        <w:rPr>
          <w:lang w:val="es-419"/>
        </w:rPr>
        <w:t xml:space="preserve">Sistema de dos estados con </w:t>
      </w:r>
      <w:r w:rsidRPr="007478E2">
        <w:rPr>
          <w:b/>
          <w:bCs/>
          <w:lang w:val="es-419"/>
        </w:rPr>
        <w:t xml:space="preserve">solo una posición estable. </w:t>
      </w:r>
      <w:r w:rsidRPr="007478E2">
        <w:rPr>
          <w:lang w:val="es-419"/>
        </w:rPr>
        <w:t>Bascula bajo el efecto de un impulso de entrada y retorna a su posición de equilibrio.</w:t>
      </w:r>
    </w:p>
    <w:p w14:paraId="077A8E50" w14:textId="77777777" w:rsidR="007B0199" w:rsidRPr="007478E2" w:rsidRDefault="007B0199" w:rsidP="007B0199">
      <w:pPr>
        <w:rPr>
          <w:lang w:val="es-419"/>
        </w:rPr>
      </w:pPr>
      <w:r w:rsidRPr="007478E2">
        <w:rPr>
          <w:lang w:val="es-419"/>
        </w:rPr>
        <w:t xml:space="preserve">El estado estable es el estado CERO. Bajo un impulso, pasa a UNO. El temporizador </w:t>
      </w:r>
      <w:r w:rsidRPr="007478E2">
        <w:rPr>
          <w:rFonts w:ascii="Cambria" w:hAnsi="Cambria" w:cs="Cambria"/>
          <w:lang w:val="es-419"/>
        </w:rPr>
        <w:t>θ</w:t>
      </w:r>
      <w:r w:rsidRPr="007478E2">
        <w:rPr>
          <w:lang w:val="es-419"/>
        </w:rPr>
        <w:t xml:space="preserve"> al cabo de un tiempo produce un RESET.</w:t>
      </w:r>
    </w:p>
    <w:p w14:paraId="03B24F4F" w14:textId="2B7E6DEC" w:rsidR="007B0199" w:rsidRPr="007478E2" w:rsidRDefault="00AF7898" w:rsidP="007B0199">
      <w:pPr>
        <w:rPr>
          <w:lang w:val="es-419"/>
        </w:rPr>
      </w:pPr>
      <w:r>
        <w:rPr>
          <w:noProof/>
          <w:lang w:val="es-419"/>
        </w:rPr>
        <w:drawing>
          <wp:inline distT="0" distB="0" distL="0" distR="0" wp14:anchorId="2BEC52C8" wp14:editId="24308F16">
            <wp:extent cx="6854825" cy="1823085"/>
            <wp:effectExtent l="0" t="0" r="3175" b="5715"/>
            <wp:docPr id="49501467" name="Picture 4950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4825" cy="1823085"/>
                    </a:xfrm>
                    <a:prstGeom prst="rect">
                      <a:avLst/>
                    </a:prstGeom>
                    <a:noFill/>
                    <a:ln>
                      <a:noFill/>
                    </a:ln>
                  </pic:spPr>
                </pic:pic>
              </a:graphicData>
            </a:graphic>
          </wp:inline>
        </w:drawing>
      </w:r>
    </w:p>
    <w:p w14:paraId="6A993EAC" w14:textId="77777777" w:rsidR="007B0199" w:rsidRPr="007478E2" w:rsidRDefault="007B0199" w:rsidP="003A491D">
      <w:pPr>
        <w:pStyle w:val="Ttulo4"/>
      </w:pPr>
      <w:r w:rsidRPr="007478E2">
        <w:t>Maestro – Esclavo</w:t>
      </w:r>
    </w:p>
    <w:p w14:paraId="14063670" w14:textId="77777777" w:rsidR="007B0199" w:rsidRPr="007478E2" w:rsidRDefault="007B0199" w:rsidP="007B0199">
      <w:pPr>
        <w:rPr>
          <w:lang w:val="es-419"/>
        </w:rPr>
      </w:pPr>
      <w:r w:rsidRPr="007478E2">
        <w:rPr>
          <w:lang w:val="es-419"/>
        </w:rPr>
        <w:t xml:space="preserve">Se construye con dos </w:t>
      </w:r>
      <w:proofErr w:type="spellStart"/>
      <w:r w:rsidRPr="007478E2">
        <w:rPr>
          <w:lang w:val="es-419"/>
        </w:rPr>
        <w:t>flip-flops</w:t>
      </w:r>
      <w:proofErr w:type="spellEnd"/>
      <w:r w:rsidRPr="007478E2">
        <w:rPr>
          <w:lang w:val="es-419"/>
        </w:rPr>
        <w:t xml:space="preserve"> separados</w:t>
      </w:r>
    </w:p>
    <w:p w14:paraId="4D631405" w14:textId="77777777" w:rsidR="007B0199" w:rsidRPr="007478E2" w:rsidRDefault="007B0199" w:rsidP="007B0199">
      <w:pPr>
        <w:rPr>
          <w:lang w:val="es-419"/>
        </w:rPr>
      </w:pPr>
      <w:r w:rsidRPr="007478E2">
        <w:rPr>
          <w:lang w:val="es-419"/>
        </w:rPr>
        <w:t xml:space="preserve">Consiste en un </w:t>
      </w:r>
      <w:proofErr w:type="spellStart"/>
      <w:r w:rsidRPr="007478E2">
        <w:rPr>
          <w:lang w:val="es-419"/>
        </w:rPr>
        <w:t>flip-flop</w:t>
      </w:r>
      <w:proofErr w:type="spellEnd"/>
      <w:r w:rsidRPr="007478E2">
        <w:rPr>
          <w:lang w:val="es-419"/>
        </w:rPr>
        <w:t xml:space="preserve"> maestro, un </w:t>
      </w:r>
      <w:proofErr w:type="spellStart"/>
      <w:r w:rsidRPr="007478E2">
        <w:rPr>
          <w:lang w:val="es-419"/>
        </w:rPr>
        <w:t>flip-flop</w:t>
      </w:r>
      <w:proofErr w:type="spellEnd"/>
      <w:r w:rsidRPr="007478E2">
        <w:rPr>
          <w:lang w:val="es-419"/>
        </w:rPr>
        <w:t xml:space="preserve"> esclavo y un inversor. </w:t>
      </w:r>
    </w:p>
    <w:p w14:paraId="6D03D988" w14:textId="77777777" w:rsidR="007B0199" w:rsidRPr="007478E2" w:rsidRDefault="007B0199" w:rsidP="007B0199">
      <w:pPr>
        <w:rPr>
          <w:lang w:val="es-419"/>
        </w:rPr>
      </w:pPr>
      <w:r w:rsidRPr="007478E2">
        <w:rPr>
          <w:lang w:val="es-419"/>
        </w:rPr>
        <w:t>Cuando el pulso del reloj es 0, la salida del inversor es 1.</w:t>
      </w:r>
    </w:p>
    <w:p w14:paraId="47BD2ED1" w14:textId="77777777" w:rsidR="007B0199" w:rsidRPr="007478E2" w:rsidRDefault="007B0199" w:rsidP="007B0199">
      <w:pPr>
        <w:rPr>
          <w:lang w:val="es-419"/>
        </w:rPr>
      </w:pPr>
      <w:r w:rsidRPr="007478E2">
        <w:rPr>
          <w:lang w:val="es-419"/>
        </w:rPr>
        <w:t>Cuando el maestro está habilitado el esclavo está deshabilitado, y viceversa.</w:t>
      </w:r>
    </w:p>
    <w:p w14:paraId="3FB9DDDE" w14:textId="77777777" w:rsidR="007B0199" w:rsidRPr="007478E2" w:rsidRDefault="007B0199" w:rsidP="007B0199">
      <w:pPr>
        <w:rPr>
          <w:lang w:val="es-419"/>
        </w:rPr>
      </w:pPr>
      <w:r w:rsidRPr="007478E2">
        <w:rPr>
          <w:lang w:val="es-419"/>
        </w:rPr>
        <w:t xml:space="preserve">Cuando la entrada de reloj del esclavo es 1 (el reloj del esclavo es el </w:t>
      </w:r>
      <w:proofErr w:type="spellStart"/>
      <w:r w:rsidRPr="007478E2">
        <w:rPr>
          <w:lang w:val="es-419"/>
        </w:rPr>
        <w:t>clock</w:t>
      </w:r>
      <w:proofErr w:type="spellEnd"/>
      <w:r w:rsidRPr="007478E2">
        <w:rPr>
          <w:lang w:val="es-419"/>
        </w:rPr>
        <w:t xml:space="preserve"> negado), el esclavo se habilita (mientras el maestro está deshabilitado) y la salida Q es igual a la salida Y, y la salida Q’ es igual a la salida Y’.</w:t>
      </w:r>
    </w:p>
    <w:p w14:paraId="58817499" w14:textId="77777777" w:rsidR="007B0199" w:rsidRPr="007478E2" w:rsidRDefault="007B0199" w:rsidP="007B0199">
      <w:pPr>
        <w:rPr>
          <w:lang w:val="es-419"/>
        </w:rPr>
      </w:pPr>
      <w:r w:rsidRPr="007478E2">
        <w:rPr>
          <w:lang w:val="es-419"/>
        </w:rPr>
        <w:t xml:space="preserve">Cuando el reloj está en 1, se habilita el maestro y se deshabilita el esclavo. La información de las entradas R y S se transmiten al </w:t>
      </w:r>
      <w:proofErr w:type="spellStart"/>
      <w:r w:rsidRPr="007478E2">
        <w:rPr>
          <w:lang w:val="es-419"/>
        </w:rPr>
        <w:t>flip-flop</w:t>
      </w:r>
      <w:proofErr w:type="spellEnd"/>
      <w:r w:rsidRPr="007478E2">
        <w:rPr>
          <w:lang w:val="es-419"/>
        </w:rPr>
        <w:t xml:space="preserve"> maestro.</w:t>
      </w:r>
    </w:p>
    <w:p w14:paraId="79630172" w14:textId="77777777" w:rsidR="007B0199" w:rsidRPr="007478E2" w:rsidRDefault="007B0199" w:rsidP="007B0199">
      <w:pPr>
        <w:rPr>
          <w:lang w:val="es-419"/>
        </w:rPr>
      </w:pPr>
      <w:r w:rsidRPr="007478E2">
        <w:rPr>
          <w:lang w:val="es-419"/>
        </w:rPr>
        <w:t xml:space="preserve">Cuando el pulso regresa a 0, el </w:t>
      </w:r>
      <w:proofErr w:type="spellStart"/>
      <w:r w:rsidRPr="007478E2">
        <w:rPr>
          <w:lang w:val="es-419"/>
        </w:rPr>
        <w:t>flip-flop</w:t>
      </w:r>
      <w:proofErr w:type="spellEnd"/>
      <w:r w:rsidRPr="007478E2">
        <w:rPr>
          <w:lang w:val="es-419"/>
        </w:rPr>
        <w:t xml:space="preserve"> maestro se aísla lo cual previene que las entradas externas lo afecten. Y el </w:t>
      </w:r>
      <w:proofErr w:type="spellStart"/>
      <w:r w:rsidRPr="007478E2">
        <w:rPr>
          <w:lang w:val="es-419"/>
        </w:rPr>
        <w:t>flip-flop</w:t>
      </w:r>
      <w:proofErr w:type="spellEnd"/>
      <w:r w:rsidRPr="007478E2">
        <w:rPr>
          <w:lang w:val="es-419"/>
        </w:rPr>
        <w:t xml:space="preserve"> esclavo irá al mismo estado que el maestro.</w:t>
      </w:r>
    </w:p>
    <w:p w14:paraId="663B79E2" w14:textId="4D9C541F" w:rsidR="007B0199" w:rsidRPr="007478E2" w:rsidRDefault="00440D51" w:rsidP="00440D51">
      <w:pPr>
        <w:jc w:val="center"/>
        <w:rPr>
          <w:lang w:val="es-419"/>
        </w:rPr>
      </w:pPr>
      <w:r>
        <w:rPr>
          <w:noProof/>
        </w:rPr>
        <w:lastRenderedPageBreak/>
        <w:drawing>
          <wp:inline distT="0" distB="0" distL="0" distR="0" wp14:anchorId="4AD189C6" wp14:editId="64D2DB16">
            <wp:extent cx="5294201" cy="3265778"/>
            <wp:effectExtent l="0" t="0" r="1905" b="0"/>
            <wp:docPr id="49501469" name="Picture 495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302991" cy="3271200"/>
                    </a:xfrm>
                    <a:prstGeom prst="rect">
                      <a:avLst/>
                    </a:prstGeom>
                    <a:noFill/>
                    <a:ln>
                      <a:noFill/>
                    </a:ln>
                  </pic:spPr>
                </pic:pic>
              </a:graphicData>
            </a:graphic>
          </wp:inline>
        </w:drawing>
      </w:r>
    </w:p>
    <w:p w14:paraId="14684BA4" w14:textId="77777777" w:rsidR="00440D51" w:rsidRDefault="00440D51" w:rsidP="00851188">
      <w:pPr>
        <w:pStyle w:val="Ttulo4"/>
      </w:pPr>
    </w:p>
    <w:p w14:paraId="12BFBC87" w14:textId="082BD3C8" w:rsidR="007B0199" w:rsidRPr="007478E2" w:rsidRDefault="007B0199" w:rsidP="00851188">
      <w:pPr>
        <w:pStyle w:val="Ttulo4"/>
      </w:pPr>
      <w:r w:rsidRPr="007478E2">
        <w:t>Báscula (cambia de estado)</w:t>
      </w:r>
    </w:p>
    <w:p w14:paraId="60B05052" w14:textId="77777777" w:rsidR="007B0199" w:rsidRPr="007478E2" w:rsidRDefault="007B0199" w:rsidP="007B0199">
      <w:pPr>
        <w:rPr>
          <w:lang w:val="es-419"/>
        </w:rPr>
      </w:pPr>
      <w:r w:rsidRPr="007478E2">
        <w:rPr>
          <w:lang w:val="es-419"/>
        </w:rPr>
        <w:t>Sistema de dos estados con ninguno de ellos estable.</w:t>
      </w:r>
    </w:p>
    <w:p w14:paraId="67064C5A" w14:textId="0BFA7570" w:rsidR="007B0199" w:rsidRPr="007478E2" w:rsidRDefault="0012632F" w:rsidP="007B0199">
      <w:pPr>
        <w:rPr>
          <w:lang w:val="es-419"/>
        </w:rPr>
      </w:pPr>
      <w:r>
        <w:rPr>
          <w:noProof/>
        </w:rPr>
        <w:drawing>
          <wp:inline distT="0" distB="0" distL="0" distR="0" wp14:anchorId="64650BA8" wp14:editId="6C007ED4">
            <wp:extent cx="6854825" cy="1706245"/>
            <wp:effectExtent l="0" t="0" r="3175" b="8255"/>
            <wp:docPr id="49501470" name="Picture 4950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4825" cy="1706245"/>
                    </a:xfrm>
                    <a:prstGeom prst="rect">
                      <a:avLst/>
                    </a:prstGeom>
                    <a:noFill/>
                    <a:ln>
                      <a:noFill/>
                    </a:ln>
                  </pic:spPr>
                </pic:pic>
              </a:graphicData>
            </a:graphic>
          </wp:inline>
        </w:drawing>
      </w:r>
    </w:p>
    <w:p w14:paraId="77AC0E7B" w14:textId="77777777" w:rsidR="007B0199" w:rsidRDefault="007B0199" w:rsidP="007B0199">
      <w:pPr>
        <w:rPr>
          <w:lang w:val="es-419"/>
        </w:rPr>
      </w:pPr>
      <w:r w:rsidRPr="007478E2">
        <w:rPr>
          <w:lang w:val="es-419"/>
        </w:rPr>
        <w:t>Puede realizarse uniendo las dos entradas de un JK. Mientras se mantenga a 1 la entrada T, la bácula cambia constantemente de estado. Pueden utilizarse las básculas para realizar relojes que dan un tren de impulsos regularmente espaciados.</w:t>
      </w:r>
    </w:p>
    <w:p w14:paraId="1EB47335" w14:textId="77777777" w:rsidR="007B0199" w:rsidRPr="007478E2" w:rsidRDefault="007B0199" w:rsidP="007B0199">
      <w:pPr>
        <w:rPr>
          <w:lang w:val="es-419"/>
        </w:rPr>
      </w:pPr>
    </w:p>
    <w:p w14:paraId="0BB468BC" w14:textId="77777777" w:rsidR="007B0199" w:rsidRPr="007478E2" w:rsidRDefault="007B0199" w:rsidP="007B0199">
      <w:pPr>
        <w:rPr>
          <w:lang w:val="es-419"/>
        </w:rPr>
      </w:pPr>
      <w:r w:rsidRPr="007478E2">
        <w:rPr>
          <w:lang w:val="es-419"/>
        </w:rPr>
        <w:br w:type="page"/>
      </w:r>
    </w:p>
    <w:p w14:paraId="0B1E90E6" w14:textId="73469086" w:rsidR="007B0199" w:rsidRDefault="007B0199" w:rsidP="007B0199">
      <w:pPr>
        <w:rPr>
          <w:lang w:val="es-419"/>
        </w:rPr>
      </w:pPr>
    </w:p>
    <w:p w14:paraId="2EA973D7" w14:textId="77777777" w:rsidR="007B0199" w:rsidRPr="007478E2" w:rsidRDefault="007B0199" w:rsidP="00FE4B0D">
      <w:pPr>
        <w:pStyle w:val="Ttulo1"/>
      </w:pPr>
      <w:r w:rsidRPr="007478E2">
        <w:t>INTRODUCCION A LA ARQUITECTURA VON NEUMANN</w:t>
      </w:r>
    </w:p>
    <w:p w14:paraId="35CDBFFF" w14:textId="77777777" w:rsidR="007B0199" w:rsidRPr="007478E2" w:rsidRDefault="007B0199" w:rsidP="007B0199">
      <w:pPr>
        <w:rPr>
          <w:lang w:val="es-419"/>
        </w:rPr>
      </w:pPr>
      <w:r w:rsidRPr="007478E2">
        <w:rPr>
          <w:noProof/>
        </w:rPr>
        <mc:AlternateContent>
          <mc:Choice Requires="wps">
            <w:drawing>
              <wp:anchor distT="0" distB="0" distL="114300" distR="114300" simplePos="0" relativeHeight="251658248" behindDoc="1" locked="0" layoutInCell="1" allowOverlap="1" wp14:anchorId="6C0EA6FA" wp14:editId="0928A389">
                <wp:simplePos x="0" y="0"/>
                <wp:positionH relativeFrom="margin">
                  <wp:align>left</wp:align>
                </wp:positionH>
                <wp:positionV relativeFrom="paragraph">
                  <wp:posOffset>210820</wp:posOffset>
                </wp:positionV>
                <wp:extent cx="5947575" cy="755650"/>
                <wp:effectExtent l="0" t="0" r="15240" b="25400"/>
                <wp:wrapNone/>
                <wp:docPr id="17" name="Rectangle 17" descr="decorative element"/>
                <wp:cNvGraphicFramePr/>
                <a:graphic xmlns:a="http://schemas.openxmlformats.org/drawingml/2006/main">
                  <a:graphicData uri="http://schemas.microsoft.com/office/word/2010/wordprocessingShape">
                    <wps:wsp>
                      <wps:cNvSpPr/>
                      <wps:spPr>
                        <a:xfrm>
                          <a:off x="0" y="0"/>
                          <a:ext cx="5947575" cy="7556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BB8AF" id="Rectangle 17" o:spid="_x0000_s1026" alt="decorative element" style="position:absolute;margin-left:0;margin-top:16.6pt;width:468.3pt;height:59.5pt;z-index:-251658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" fillcolor="#f4ebf9" strokecolor="#593470 [1604]" strokeweight="1pt">
                <v:stroke dashstyle="dash"/>
                <w10:wrap anchorx="margin"/>
              </v:rect>
            </w:pict>
          </mc:Fallback>
        </mc:AlternateContent>
      </w:r>
      <w:r w:rsidRPr="007478E2">
        <w:rPr>
          <w:lang w:val="es-419"/>
        </w:rPr>
        <w:t>Componentes principales:</w:t>
      </w:r>
      <w:r w:rsidRPr="007478E2">
        <w:rPr>
          <w:noProof/>
        </w:rPr>
        <w:t xml:space="preserve"> </w:t>
      </w:r>
    </w:p>
    <w:p w14:paraId="314B58A7" w14:textId="77777777" w:rsidR="007B0199" w:rsidRPr="007478E2" w:rsidRDefault="007B0199" w:rsidP="007B0199">
      <w:pPr>
        <w:pStyle w:val="Prrafodelista"/>
        <w:numPr>
          <w:ilvl w:val="0"/>
          <w:numId w:val="6"/>
        </w:numPr>
      </w:pPr>
      <w:r w:rsidRPr="007478E2">
        <w:t>UCP (Unidad Central de Proceso) – UC Y ALU – Procesamiento de datos e instrucciones</w:t>
      </w:r>
    </w:p>
    <w:p w14:paraId="3294CF4B" w14:textId="77777777" w:rsidR="007B0199" w:rsidRPr="007478E2" w:rsidRDefault="007B0199" w:rsidP="007B0199">
      <w:pPr>
        <w:pStyle w:val="Prrafodelista"/>
        <w:numPr>
          <w:ilvl w:val="0"/>
          <w:numId w:val="6"/>
        </w:numPr>
      </w:pPr>
      <w:r w:rsidRPr="007478E2">
        <w:t>MEMORIA CENTRAL (de programas y datos)</w:t>
      </w:r>
    </w:p>
    <w:p w14:paraId="11E134CF" w14:textId="77777777" w:rsidR="007B0199" w:rsidRPr="007478E2" w:rsidRDefault="007B0199" w:rsidP="007B0199">
      <w:pPr>
        <w:pStyle w:val="Prrafodelista"/>
        <w:numPr>
          <w:ilvl w:val="0"/>
          <w:numId w:val="6"/>
        </w:numPr>
      </w:pPr>
      <w:r w:rsidRPr="007478E2">
        <w:t>UNIDADES E/S -Canales y Periféricos-</w:t>
      </w:r>
    </w:p>
    <w:p w14:paraId="07B3A465" w14:textId="77777777" w:rsidR="007B0199" w:rsidRPr="00CD3CC6" w:rsidRDefault="007B0199" w:rsidP="007B0199">
      <w:pPr>
        <w:ind w:left="360"/>
        <w:rPr>
          <w:lang w:val="es-AR"/>
        </w:rPr>
      </w:pPr>
    </w:p>
    <w:p w14:paraId="11B67D34" w14:textId="77777777" w:rsidR="007B0199" w:rsidRDefault="007B0199" w:rsidP="007B0199">
      <w:pPr>
        <w:pStyle w:val="Prrafodelista"/>
      </w:pPr>
      <w:r>
        <w:rPr>
          <w:noProof/>
        </w:rPr>
        <w:drawing>
          <wp:inline distT="0" distB="0" distL="0" distR="0" wp14:anchorId="771662A8" wp14:editId="30D3C776">
            <wp:extent cx="5257800" cy="211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257800" cy="2117725"/>
                    </a:xfrm>
                    <a:prstGeom prst="rect">
                      <a:avLst/>
                    </a:prstGeom>
                  </pic:spPr>
                </pic:pic>
              </a:graphicData>
            </a:graphic>
          </wp:inline>
        </w:drawing>
      </w:r>
    </w:p>
    <w:p w14:paraId="78585E24" w14:textId="77777777" w:rsidR="00FE4B0D" w:rsidRPr="007478E2" w:rsidRDefault="00FE4B0D" w:rsidP="00FE4B0D">
      <w:pPr>
        <w:pStyle w:val="Ttulo3"/>
      </w:pPr>
      <w:r w:rsidRPr="007478E2">
        <w:t>REGISTROS</w:t>
      </w:r>
    </w:p>
    <w:p w14:paraId="71209099" w14:textId="77777777" w:rsidR="00FE4B0D" w:rsidRPr="007478E2" w:rsidRDefault="00FE4B0D" w:rsidP="00FE4B0D">
      <w:pPr>
        <w:pStyle w:val="Prrafodelista"/>
        <w:numPr>
          <w:ilvl w:val="0"/>
          <w:numId w:val="10"/>
        </w:numPr>
        <w:rPr>
          <w:u w:val="single"/>
        </w:rPr>
      </w:pPr>
      <w:r w:rsidRPr="007478E2">
        <w:t>Elementos de memoria de almacenamiento temporal de información, instrucciones y datos.</w:t>
      </w:r>
    </w:p>
    <w:p w14:paraId="095831CD" w14:textId="77777777" w:rsidR="00FE4B0D" w:rsidRPr="007478E2" w:rsidRDefault="00FE4B0D" w:rsidP="00FE4B0D">
      <w:pPr>
        <w:pStyle w:val="Prrafodelista"/>
        <w:numPr>
          <w:ilvl w:val="0"/>
          <w:numId w:val="10"/>
        </w:numPr>
        <w:rPr>
          <w:u w:val="single"/>
        </w:rPr>
      </w:pPr>
      <w:r w:rsidRPr="007478E2">
        <w:t>Compuesto por varios biestables.</w:t>
      </w:r>
    </w:p>
    <w:p w14:paraId="177B2E76" w14:textId="77777777" w:rsidR="00FE4B0D" w:rsidRPr="007478E2" w:rsidRDefault="00FE4B0D" w:rsidP="00FE4B0D">
      <w:pPr>
        <w:pStyle w:val="Prrafodelista"/>
        <w:numPr>
          <w:ilvl w:val="0"/>
          <w:numId w:val="10"/>
        </w:numPr>
        <w:rPr>
          <w:u w:val="single"/>
        </w:rPr>
      </w:pPr>
      <w:r w:rsidRPr="007478E2">
        <w:t>Permite almacenar información de varios dígitos.</w:t>
      </w:r>
    </w:p>
    <w:p w14:paraId="6BB2260D" w14:textId="22780901" w:rsidR="00FE4B0D" w:rsidRPr="007478E2" w:rsidRDefault="008379E2" w:rsidP="00FE4B0D">
      <w:pPr>
        <w:rPr>
          <w:u w:val="single"/>
          <w:lang w:val="es-419"/>
        </w:rPr>
      </w:pPr>
      <w:r>
        <w:rPr>
          <w:noProof/>
        </w:rPr>
        <w:drawing>
          <wp:inline distT="0" distB="0" distL="0" distR="0" wp14:anchorId="44AA7AAB" wp14:editId="462E61F2">
            <wp:extent cx="6854825" cy="1770380"/>
            <wp:effectExtent l="0" t="0" r="3175" b="1270"/>
            <wp:docPr id="49501471" name="Picture 4950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6854825" cy="1770380"/>
                    </a:xfrm>
                    <a:prstGeom prst="rect">
                      <a:avLst/>
                    </a:prstGeom>
                    <a:noFill/>
                    <a:ln>
                      <a:noFill/>
                    </a:ln>
                  </pic:spPr>
                </pic:pic>
              </a:graphicData>
            </a:graphic>
          </wp:inline>
        </w:drawing>
      </w:r>
    </w:p>
    <w:p w14:paraId="2C6AC1FA" w14:textId="77777777" w:rsidR="00FE4B0D" w:rsidRPr="007478E2" w:rsidRDefault="00FE4B0D" w:rsidP="00FE4B0D">
      <w:pPr>
        <w:rPr>
          <w:lang w:val="es-419"/>
        </w:rPr>
      </w:pPr>
    </w:p>
    <w:p w14:paraId="16A05409" w14:textId="77777777" w:rsidR="00FE4B0D" w:rsidRPr="007478E2" w:rsidRDefault="00FE4B0D" w:rsidP="00FE4B0D">
      <w:pPr>
        <w:pStyle w:val="Ttulo4"/>
      </w:pPr>
      <w:r w:rsidRPr="007478E2">
        <w:t>Operaciones elementales sobre los registros (con biestables RS)</w:t>
      </w:r>
    </w:p>
    <w:p w14:paraId="1FC4AA4C" w14:textId="77777777" w:rsidR="00FE4B0D" w:rsidRPr="007478E2" w:rsidRDefault="00FE4B0D" w:rsidP="00FE4B0D">
      <w:pPr>
        <w:pStyle w:val="Prrafodelista"/>
        <w:numPr>
          <w:ilvl w:val="0"/>
          <w:numId w:val="11"/>
        </w:numPr>
      </w:pPr>
      <w:r w:rsidRPr="007478E2">
        <w:t>Un registro puede ponerse a 0 enviando un pulso por la entrada R de cada biestable.</w:t>
      </w:r>
    </w:p>
    <w:p w14:paraId="56C5F4F5" w14:textId="77777777" w:rsidR="00FE4B0D" w:rsidRPr="007478E2" w:rsidRDefault="00FE4B0D" w:rsidP="00FE4B0D">
      <w:pPr>
        <w:pStyle w:val="Prrafodelista"/>
        <w:numPr>
          <w:ilvl w:val="0"/>
          <w:numId w:val="11"/>
        </w:numPr>
      </w:pPr>
      <w:r w:rsidRPr="007478E2">
        <w:t>El contenido de un registro puede complementarse.</w:t>
      </w:r>
    </w:p>
    <w:p w14:paraId="0353428F" w14:textId="77777777" w:rsidR="00FE4B0D" w:rsidRPr="007478E2" w:rsidRDefault="00FE4B0D" w:rsidP="00FE4B0D">
      <w:pPr>
        <w:pStyle w:val="Prrafodelista"/>
        <w:numPr>
          <w:ilvl w:val="0"/>
          <w:numId w:val="11"/>
        </w:numPr>
      </w:pPr>
      <w:r w:rsidRPr="007478E2">
        <w:t>El contenido de un registro puede desplazarse a izquierda o a derecha.</w:t>
      </w:r>
    </w:p>
    <w:p w14:paraId="2C2D1C7A" w14:textId="77777777" w:rsidR="00FE4B0D" w:rsidRPr="007478E2" w:rsidRDefault="00FE4B0D" w:rsidP="00FE4B0D">
      <w:pPr>
        <w:pStyle w:val="Prrafodelista"/>
        <w:numPr>
          <w:ilvl w:val="0"/>
          <w:numId w:val="11"/>
        </w:numPr>
      </w:pPr>
      <w:r w:rsidRPr="007478E2">
        <w:t>El contenido de un registro puede incrementarse o decrementarse.</w:t>
      </w:r>
    </w:p>
    <w:p w14:paraId="59AA3476" w14:textId="77777777" w:rsidR="00FE4B0D" w:rsidRPr="007478E2" w:rsidRDefault="00FE4B0D" w:rsidP="00FE4B0D">
      <w:pPr>
        <w:pStyle w:val="Ttulo4"/>
      </w:pPr>
      <w:r w:rsidRPr="007478E2">
        <w:lastRenderedPageBreak/>
        <w:t>Operaciones entre registros</w:t>
      </w:r>
    </w:p>
    <w:p w14:paraId="71AB6FED" w14:textId="77777777" w:rsidR="00FE4B0D" w:rsidRPr="007478E2" w:rsidRDefault="00FE4B0D" w:rsidP="00FE4B0D">
      <w:pPr>
        <w:pStyle w:val="Prrafodelista"/>
        <w:numPr>
          <w:ilvl w:val="0"/>
          <w:numId w:val="12"/>
        </w:numPr>
      </w:pPr>
      <w:r w:rsidRPr="007478E2">
        <w:t>Transferir el contenido de un registro a otro.</w:t>
      </w:r>
    </w:p>
    <w:p w14:paraId="58F1C7DD" w14:textId="77777777" w:rsidR="00FE4B0D" w:rsidRPr="007478E2" w:rsidRDefault="00FE4B0D" w:rsidP="00FE4B0D">
      <w:pPr>
        <w:pStyle w:val="Prrafodelista"/>
        <w:numPr>
          <w:ilvl w:val="0"/>
          <w:numId w:val="12"/>
        </w:numPr>
      </w:pPr>
      <w:r w:rsidRPr="007478E2">
        <w:t>Sumar o restar el contenido de un registro al contenido de otro.</w:t>
      </w:r>
    </w:p>
    <w:p w14:paraId="4E8D515C" w14:textId="77777777" w:rsidR="00FE4B0D" w:rsidRPr="007478E2" w:rsidRDefault="00FE4B0D" w:rsidP="00FE4B0D">
      <w:pPr>
        <w:pStyle w:val="Ttulo4"/>
        <w:rPr>
          <w:sz w:val="18"/>
          <w:szCs w:val="18"/>
        </w:rPr>
      </w:pPr>
      <w:r w:rsidRPr="007478E2">
        <w:t>Registros de desplazamiento</w:t>
      </w:r>
    </w:p>
    <w:p w14:paraId="1E771BBA" w14:textId="77777777" w:rsidR="00FE4B0D" w:rsidRPr="007478E2" w:rsidRDefault="00FE4B0D" w:rsidP="00FE4B0D">
      <w:pPr>
        <w:rPr>
          <w:lang w:val="es-419"/>
        </w:rPr>
      </w:pPr>
      <w:r w:rsidRPr="007478E2">
        <w:rPr>
          <w:lang w:val="es-419"/>
        </w:rPr>
        <w:t xml:space="preserve">La salida de un </w:t>
      </w:r>
      <w:proofErr w:type="spellStart"/>
      <w:r w:rsidRPr="007478E2">
        <w:rPr>
          <w:lang w:val="es-419"/>
        </w:rPr>
        <w:t>flip-flop</w:t>
      </w:r>
      <w:proofErr w:type="spellEnd"/>
      <w:r w:rsidRPr="007478E2">
        <w:rPr>
          <w:lang w:val="es-419"/>
        </w:rPr>
        <w:t xml:space="preserve"> está conectada a la entrada del siguiente. Todos los </w:t>
      </w:r>
      <w:proofErr w:type="spellStart"/>
      <w:r w:rsidRPr="007478E2">
        <w:rPr>
          <w:lang w:val="es-419"/>
        </w:rPr>
        <w:t>flip-flops</w:t>
      </w:r>
      <w:proofErr w:type="spellEnd"/>
      <w:r w:rsidRPr="007478E2">
        <w:rPr>
          <w:lang w:val="es-419"/>
        </w:rPr>
        <w:t xml:space="preserve"> reciben un pulso de reloj común, el cual causa el desplazamiento de un estado al siguiente. </w:t>
      </w:r>
    </w:p>
    <w:p w14:paraId="5A6F7839" w14:textId="71FE317E" w:rsidR="00FE4B0D" w:rsidRPr="007478E2" w:rsidRDefault="00F74128" w:rsidP="009C5EBE">
      <w:pPr>
        <w:jc w:val="center"/>
        <w:rPr>
          <w:lang w:val="es-419"/>
        </w:rPr>
      </w:pPr>
      <w:r>
        <w:rPr>
          <w:noProof/>
          <w:lang w:val="es-419"/>
        </w:rPr>
        <w:drawing>
          <wp:inline distT="0" distB="0" distL="0" distR="0" wp14:anchorId="3AEF32BE" wp14:editId="5AE91C08">
            <wp:extent cx="5445631" cy="1818573"/>
            <wp:effectExtent l="0" t="0" r="3175" b="0"/>
            <wp:docPr id="49501472" name="Picture 495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453379" cy="1821161"/>
                    </a:xfrm>
                    <a:prstGeom prst="rect">
                      <a:avLst/>
                    </a:prstGeom>
                    <a:noFill/>
                    <a:ln>
                      <a:noFill/>
                    </a:ln>
                  </pic:spPr>
                </pic:pic>
              </a:graphicData>
            </a:graphic>
          </wp:inline>
        </w:drawing>
      </w:r>
    </w:p>
    <w:p w14:paraId="016411C1" w14:textId="77777777" w:rsidR="00FE4B0D" w:rsidRPr="007478E2" w:rsidRDefault="00FE4B0D" w:rsidP="00FE4B0D">
      <w:pPr>
        <w:pStyle w:val="Ttulo4"/>
      </w:pPr>
    </w:p>
    <w:p w14:paraId="7709D3EE" w14:textId="77777777" w:rsidR="00FE4B0D" w:rsidRPr="007478E2" w:rsidRDefault="00FE4B0D" w:rsidP="00FE4B0D">
      <w:pPr>
        <w:pStyle w:val="Ttulo4"/>
      </w:pPr>
      <w:r w:rsidRPr="007478E2">
        <w:t>Transferencia entre registros</w:t>
      </w:r>
    </w:p>
    <w:p w14:paraId="4F1441DB" w14:textId="6516920C" w:rsidR="00FE4B0D" w:rsidRPr="007478E2" w:rsidRDefault="00C84040" w:rsidP="009C5EBE">
      <w:pPr>
        <w:jc w:val="center"/>
        <w:rPr>
          <w:lang w:val="es-419"/>
        </w:rPr>
      </w:pPr>
      <w:r>
        <w:rPr>
          <w:noProof/>
        </w:rPr>
        <w:drawing>
          <wp:inline distT="0" distB="0" distL="0" distR="0" wp14:anchorId="6426EBAD" wp14:editId="26545C0E">
            <wp:extent cx="5696071" cy="2264709"/>
            <wp:effectExtent l="0" t="0" r="0" b="2540"/>
            <wp:docPr id="49501473" name="Picture 495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BEBA8EAE-BF5A-486C-A8C5-ECC9F3942E4B}">
                          <a14:imgProps xmlns:a14="http://schemas.microsoft.com/office/drawing/2010/main">
                            <a14:imgLayer r:embed="rId43">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701973" cy="2267056"/>
                    </a:xfrm>
                    <a:prstGeom prst="rect">
                      <a:avLst/>
                    </a:prstGeom>
                    <a:noFill/>
                    <a:ln>
                      <a:noFill/>
                    </a:ln>
                  </pic:spPr>
                </pic:pic>
              </a:graphicData>
            </a:graphic>
          </wp:inline>
        </w:drawing>
      </w:r>
    </w:p>
    <w:p w14:paraId="572F3F41" w14:textId="77777777" w:rsidR="00FE4B0D" w:rsidRPr="007478E2" w:rsidRDefault="00FE4B0D" w:rsidP="00FE4B0D">
      <w:pPr>
        <w:pStyle w:val="Ttulo3"/>
      </w:pPr>
      <w:r w:rsidRPr="007478E2">
        <w:t>BUSES</w:t>
      </w:r>
    </w:p>
    <w:p w14:paraId="4A9A9281" w14:textId="77777777" w:rsidR="00FE4B0D" w:rsidRPr="007478E2" w:rsidRDefault="00FE4B0D" w:rsidP="00FE4B0D">
      <w:pPr>
        <w:rPr>
          <w:lang w:val="es-419"/>
        </w:rPr>
      </w:pPr>
      <w:r w:rsidRPr="007478E2">
        <w:rPr>
          <w:lang w:val="es-419"/>
        </w:rPr>
        <w:t>Los buses se utilizan para interconectar varios registros, unos considerados registros fuentes de información otros conocidos como destinatarios de la información.</w:t>
      </w:r>
    </w:p>
    <w:p w14:paraId="26F33C4D" w14:textId="77777777" w:rsidR="00FE4B0D" w:rsidRPr="007478E2" w:rsidRDefault="00FE4B0D" w:rsidP="00FE4B0D">
      <w:pPr>
        <w:rPr>
          <w:lang w:val="es-419"/>
        </w:rPr>
      </w:pPr>
      <w:r w:rsidRPr="007478E2">
        <w:rPr>
          <w:lang w:val="es-419"/>
        </w:rPr>
        <w:tab/>
        <w:t xml:space="preserve">Conjunto de hilos. En cada hilo se transporta un elemento binario de información (un hilo por bit). La información se carga mediante señales de nivel provenientes de los registros fuentes, y se trasladan hasta los registros destinatarios donde ingresan mediante una señal de impulso </w:t>
      </w:r>
      <w:proofErr w:type="gramStart"/>
      <w:r w:rsidRPr="007478E2">
        <w:rPr>
          <w:lang w:val="es-419"/>
        </w:rPr>
        <w:t>que</w:t>
      </w:r>
      <w:proofErr w:type="gramEnd"/>
      <w:r w:rsidRPr="007478E2">
        <w:rPr>
          <w:lang w:val="es-419"/>
        </w:rPr>
        <w:t xml:space="preserve"> valida la entrada de la información al registro, llamada señal de muestreo.</w:t>
      </w:r>
    </w:p>
    <w:p w14:paraId="5C5D1CDA" w14:textId="6B9B1E6C" w:rsidR="00FE4B0D" w:rsidRPr="007478E2" w:rsidRDefault="00FE4B0D" w:rsidP="00FE4B0D">
      <w:pPr>
        <w:rPr>
          <w:lang w:val="es-419"/>
        </w:rPr>
      </w:pPr>
    </w:p>
    <w:p w14:paraId="7B28D0F3" w14:textId="38EAF3CB" w:rsidR="00FE4B0D" w:rsidRDefault="00FE4B0D" w:rsidP="00FE4B0D">
      <w:pPr>
        <w:rPr>
          <w:lang w:val="es-419"/>
        </w:rPr>
      </w:pPr>
    </w:p>
    <w:p w14:paraId="67E500D9" w14:textId="77777777" w:rsidR="00FE4B0D" w:rsidRDefault="00FE4B0D" w:rsidP="00FE4B0D">
      <w:pPr>
        <w:rPr>
          <w:lang w:val="es-419"/>
        </w:rPr>
      </w:pPr>
    </w:p>
    <w:p w14:paraId="716DF887" w14:textId="0389E592" w:rsidR="007B0199" w:rsidRPr="009C5EBE" w:rsidRDefault="00FE4B0D" w:rsidP="009C5EBE">
      <w:pPr>
        <w:pStyle w:val="Ttulo1"/>
      </w:pPr>
      <w:r>
        <w:br w:type="page"/>
      </w:r>
      <w:r w:rsidR="007B0199" w:rsidRPr="004D4B15">
        <w:lastRenderedPageBreak/>
        <w:t>ARQUITECTURA ABACUS (</w:t>
      </w:r>
      <w:proofErr w:type="spellStart"/>
      <w:r w:rsidR="007B0199" w:rsidRPr="004D4B15">
        <w:t>Meinadier</w:t>
      </w:r>
      <w:proofErr w:type="spellEnd"/>
      <w:r w:rsidR="007B0199" w:rsidRPr="004D4B15">
        <w:t>)</w:t>
      </w:r>
    </w:p>
    <w:p w14:paraId="22E43520" w14:textId="77777777" w:rsidR="007B0199" w:rsidRDefault="007B0199" w:rsidP="007B0199">
      <w:pPr>
        <w:rPr>
          <w:i/>
          <w:iCs/>
          <w:lang w:val="es-419"/>
        </w:rPr>
      </w:pPr>
      <w:proofErr w:type="spellStart"/>
      <w:r>
        <w:rPr>
          <w:lang w:val="es-419"/>
        </w:rPr>
        <w:t>Esta</w:t>
      </w:r>
      <w:proofErr w:type="spellEnd"/>
      <w:r>
        <w:rPr>
          <w:lang w:val="es-419"/>
        </w:rPr>
        <w:t xml:space="preserve"> diseñada como una maquina sincrónica, con un registro de instrucción de una dirección (código de operación y </w:t>
      </w:r>
      <w:proofErr w:type="spellStart"/>
      <w:r>
        <w:rPr>
          <w:lang w:val="es-419"/>
        </w:rPr>
        <w:t>direccion</w:t>
      </w:r>
      <w:proofErr w:type="spellEnd"/>
      <w:r>
        <w:rPr>
          <w:lang w:val="es-419"/>
        </w:rPr>
        <w:t xml:space="preserve"> de operando) en tal sentido que los cálculos se realizan contra el valor almacenado en el registro acumulador de la ALU (</w:t>
      </w:r>
      <w:proofErr w:type="spellStart"/>
      <w:r>
        <w:rPr>
          <w:i/>
          <w:iCs/>
          <w:lang w:val="es-419"/>
        </w:rPr>
        <w:t>Arithmetic</w:t>
      </w:r>
      <w:proofErr w:type="spellEnd"/>
      <w:r>
        <w:rPr>
          <w:i/>
          <w:iCs/>
          <w:lang w:val="es-419"/>
        </w:rPr>
        <w:t xml:space="preserve"> </w:t>
      </w:r>
      <w:proofErr w:type="spellStart"/>
      <w:r>
        <w:rPr>
          <w:i/>
          <w:iCs/>
          <w:lang w:val="es-419"/>
        </w:rPr>
        <w:t>Logic</w:t>
      </w:r>
      <w:proofErr w:type="spellEnd"/>
      <w:r>
        <w:rPr>
          <w:i/>
          <w:iCs/>
          <w:lang w:val="es-419"/>
        </w:rPr>
        <w:t xml:space="preserve"> </w:t>
      </w:r>
      <w:proofErr w:type="spellStart"/>
      <w:r>
        <w:rPr>
          <w:i/>
          <w:iCs/>
          <w:lang w:val="es-419"/>
        </w:rPr>
        <w:t>Unit</w:t>
      </w:r>
      <w:proofErr w:type="spellEnd"/>
      <w:r>
        <w:rPr>
          <w:i/>
          <w:iCs/>
          <w:lang w:val="es-419"/>
        </w:rPr>
        <w:t>).</w:t>
      </w:r>
    </w:p>
    <w:p w14:paraId="27D6DDA0" w14:textId="06B568AA" w:rsidR="007B0199" w:rsidRPr="00094202" w:rsidRDefault="007B0199" w:rsidP="007B0199">
      <w:pPr>
        <w:jc w:val="center"/>
        <w:rPr>
          <w:noProof/>
          <w:lang w:val="es-419"/>
        </w:rPr>
      </w:pPr>
      <w:r w:rsidRPr="00582022">
        <w:rPr>
          <w:lang w:val="es-419"/>
        </w:rPr>
        <w:t>E</w:t>
      </w:r>
      <w:r>
        <w:rPr>
          <w:lang w:val="es-419"/>
        </w:rPr>
        <w:t xml:space="preserve">l reloj o </w:t>
      </w:r>
      <w:proofErr w:type="spellStart"/>
      <w:r>
        <w:rPr>
          <w:i/>
          <w:iCs/>
          <w:lang w:val="es-419"/>
        </w:rPr>
        <w:t>clock</w:t>
      </w:r>
      <w:proofErr w:type="spellEnd"/>
      <w:r w:rsidRPr="00F7210D">
        <w:rPr>
          <w:lang w:val="es-419"/>
        </w:rPr>
        <w:t xml:space="preserve"> </w:t>
      </w:r>
      <w:r w:rsidRPr="00DE46A7">
        <w:rPr>
          <w:lang w:val="es-419"/>
        </w:rPr>
        <w:t>que sincroniza</w:t>
      </w:r>
      <w:r>
        <w:rPr>
          <w:lang w:val="es-419"/>
        </w:rPr>
        <w:t xml:space="preserve"> </w:t>
      </w:r>
      <w:r w:rsidRPr="00DE46A7">
        <w:rPr>
          <w:lang w:val="es-419"/>
        </w:rPr>
        <w:t>a todos sus</w:t>
      </w:r>
      <w:r>
        <w:rPr>
          <w:lang w:val="es-419"/>
        </w:rPr>
        <w:t xml:space="preserve"> componentes, produce un batido por cada </w:t>
      </w:r>
      <w:r>
        <w:rPr>
          <w:rFonts w:ascii="Cambria" w:hAnsi="Cambria" w:cs="Cambria"/>
          <w:lang w:val="es-419"/>
        </w:rPr>
        <w:t>θ</w:t>
      </w:r>
      <w:r>
        <w:rPr>
          <w:lang w:val="es-419"/>
        </w:rPr>
        <w:t xml:space="preserve"> segundos, siendo un ciclo de memoria 2</w:t>
      </w:r>
      <w:r>
        <w:rPr>
          <w:rFonts w:ascii="Cambria" w:hAnsi="Cambria" w:cs="Cambria"/>
          <w:lang w:val="es-419"/>
        </w:rPr>
        <w:t xml:space="preserve">θ. </w:t>
      </w:r>
    </w:p>
    <w:p w14:paraId="27690C9A" w14:textId="23004D24" w:rsidR="009C5EBE" w:rsidRDefault="00A45C27" w:rsidP="007B0199">
      <w:pPr>
        <w:jc w:val="center"/>
        <w:rPr>
          <w:rFonts w:ascii="Cambria" w:hAnsi="Cambria" w:cs="Cambria"/>
          <w:lang w:val="es-419"/>
        </w:rPr>
      </w:pPr>
      <w:r>
        <w:rPr>
          <w:noProof/>
        </w:rPr>
        <w:drawing>
          <wp:inline distT="0" distB="0" distL="0" distR="0" wp14:anchorId="1DC2B484" wp14:editId="57A2FE3D">
            <wp:extent cx="6854825" cy="2649855"/>
            <wp:effectExtent l="0" t="0" r="3175" b="0"/>
            <wp:docPr id="49501475" name="Picture 4950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825" cy="2649855"/>
                    </a:xfrm>
                    <a:prstGeom prst="rect">
                      <a:avLst/>
                    </a:prstGeom>
                    <a:noFill/>
                    <a:ln>
                      <a:noFill/>
                    </a:ln>
                  </pic:spPr>
                </pic:pic>
              </a:graphicData>
            </a:graphic>
          </wp:inline>
        </w:drawing>
      </w:r>
    </w:p>
    <w:p w14:paraId="79010429" w14:textId="77777777" w:rsidR="007B0199" w:rsidRPr="00EC5B70" w:rsidRDefault="007B0199" w:rsidP="007B0199">
      <w:pPr>
        <w:jc w:val="center"/>
        <w:rPr>
          <w:i/>
          <w:iCs/>
          <w:sz w:val="18"/>
          <w:szCs w:val="18"/>
          <w:lang w:val="es-419"/>
        </w:rPr>
      </w:pPr>
      <w:r w:rsidRPr="00EC5B70">
        <w:rPr>
          <w:i/>
          <w:iCs/>
          <w:sz w:val="18"/>
          <w:szCs w:val="18"/>
          <w:lang w:val="es-419"/>
        </w:rPr>
        <w:t>Esquema simplificado de ABACUS</w:t>
      </w:r>
    </w:p>
    <w:p w14:paraId="37098C36" w14:textId="77777777" w:rsidR="007B0199" w:rsidRDefault="007B0199" w:rsidP="00FE4B0D">
      <w:pPr>
        <w:pStyle w:val="Ttulo3"/>
      </w:pPr>
      <w:r>
        <w:t>Unidades de ABACUS:</w:t>
      </w:r>
    </w:p>
    <w:p w14:paraId="0454BC14" w14:textId="77777777" w:rsidR="007B0199" w:rsidRPr="00A67F37" w:rsidRDefault="007B0199" w:rsidP="007B0199">
      <w:pPr>
        <w:rPr>
          <w:lang w:val="es-AR"/>
        </w:rPr>
      </w:pPr>
      <w:r>
        <w:rPr>
          <w:lang w:val="es-AR"/>
        </w:rPr>
        <w:tab/>
      </w:r>
      <w:r w:rsidRPr="00F0549C">
        <w:rPr>
          <w:rFonts w:ascii="Segoe UI Symbol" w:hAnsi="Segoe UI Symbol"/>
          <w:lang w:val="es-AR"/>
        </w:rPr>
        <w:t>★</w:t>
      </w:r>
      <w:r>
        <w:rPr>
          <w:lang w:val="es-AR"/>
        </w:rPr>
        <w:t xml:space="preserve"> </w:t>
      </w:r>
      <w:r w:rsidRPr="00A67F37">
        <w:rPr>
          <w:b/>
          <w:bCs/>
          <w:lang w:val="es-AR"/>
        </w:rPr>
        <w:t>ALU – Unidad Aritmética Lógica:</w:t>
      </w:r>
      <w:r>
        <w:rPr>
          <w:b/>
          <w:lang w:val="es-AR"/>
        </w:rPr>
        <w:t xml:space="preserve"> </w:t>
      </w:r>
      <w:r>
        <w:rPr>
          <w:bCs/>
          <w:lang w:val="es-AR"/>
        </w:rPr>
        <w:t xml:space="preserve">Es la unidad de la máquina que se encarga de realizar las operaciones </w:t>
      </w:r>
      <w:proofErr w:type="gramStart"/>
      <w:r>
        <w:rPr>
          <w:bCs/>
          <w:lang w:val="es-AR"/>
        </w:rPr>
        <w:t>aritmético-lógicas</w:t>
      </w:r>
      <w:proofErr w:type="gramEnd"/>
      <w:r>
        <w:rPr>
          <w:bCs/>
          <w:lang w:val="es-AR"/>
        </w:rPr>
        <w:t>, y almacenar información temporalmente en un registro acumulador (resultados de los cálculos u operandos).</w:t>
      </w:r>
    </w:p>
    <w:p w14:paraId="41BFF12E" w14:textId="77777777" w:rsidR="007B0199" w:rsidRDefault="007B0199" w:rsidP="007B0199">
      <w:pPr>
        <w:rPr>
          <w:lang w:val="es-AR"/>
        </w:rPr>
      </w:pPr>
      <w:r>
        <w:rPr>
          <w:lang w:val="es-AR"/>
        </w:rPr>
        <w:tab/>
      </w:r>
      <w:r w:rsidRPr="00A67F37">
        <w:rPr>
          <w:rFonts w:ascii="Segoe UI Symbol" w:hAnsi="Segoe UI Symbol"/>
          <w:b/>
          <w:bCs/>
          <w:lang w:val="es-AR"/>
        </w:rPr>
        <w:t>★</w:t>
      </w:r>
      <w:r w:rsidRPr="00A67F37">
        <w:rPr>
          <w:b/>
          <w:bCs/>
          <w:lang w:val="es-AR"/>
        </w:rPr>
        <w:t xml:space="preserve"> UC – Unidad de Control</w:t>
      </w:r>
      <w:r>
        <w:rPr>
          <w:lang w:val="es-AR"/>
        </w:rPr>
        <w:t xml:space="preserve">: Lleva el conteo de las próximas instrucciones y lleva el registro de instrucción el cual es decodificado para así ver </w:t>
      </w:r>
      <w:proofErr w:type="spellStart"/>
      <w:r>
        <w:rPr>
          <w:lang w:val="es-AR"/>
        </w:rPr>
        <w:t>que</w:t>
      </w:r>
      <w:proofErr w:type="spellEnd"/>
      <w:r>
        <w:rPr>
          <w:lang w:val="es-AR"/>
        </w:rPr>
        <w:t xml:space="preserve"> operación se quiere realizar</w:t>
      </w:r>
    </w:p>
    <w:p w14:paraId="7B94481A" w14:textId="77777777" w:rsidR="007B0199" w:rsidRDefault="007B0199" w:rsidP="007B0199">
      <w:pPr>
        <w:ind w:firstLine="720"/>
        <w:rPr>
          <w:lang w:val="es-AR"/>
        </w:rPr>
      </w:pPr>
      <w:r w:rsidRPr="00F0549C">
        <w:rPr>
          <w:rFonts w:ascii="Segoe UI Symbol" w:hAnsi="Segoe UI Symbol"/>
          <w:b/>
          <w:lang w:val="es-AR"/>
        </w:rPr>
        <w:t>★</w:t>
      </w:r>
      <w:r w:rsidRPr="00A67F37">
        <w:rPr>
          <w:b/>
          <w:lang w:val="es-AR"/>
        </w:rPr>
        <w:t xml:space="preserve"> MC </w:t>
      </w:r>
      <w:proofErr w:type="gramStart"/>
      <w:r w:rsidRPr="00A67F37">
        <w:rPr>
          <w:b/>
          <w:lang w:val="es-AR"/>
        </w:rPr>
        <w:t>-  Memoria</w:t>
      </w:r>
      <w:proofErr w:type="gramEnd"/>
      <w:r w:rsidRPr="00A67F37">
        <w:rPr>
          <w:b/>
          <w:lang w:val="es-AR"/>
        </w:rPr>
        <w:t xml:space="preserve"> Central</w:t>
      </w:r>
      <w:r>
        <w:rPr>
          <w:b/>
          <w:lang w:val="es-AR"/>
        </w:rPr>
        <w:t xml:space="preserve">: </w:t>
      </w:r>
      <w:r>
        <w:rPr>
          <w:bCs/>
          <w:lang w:val="es-AR"/>
        </w:rPr>
        <w:t>Es la unidad encargada del almacenamiento y recuperación de la información e instrucciones.</w:t>
      </w:r>
      <w:r>
        <w:rPr>
          <w:b/>
          <w:bCs/>
          <w:lang w:val="es-AR"/>
        </w:rPr>
        <w:tab/>
      </w:r>
    </w:p>
    <w:p w14:paraId="029EF7D9" w14:textId="77777777" w:rsidR="007B0199" w:rsidRPr="0017592D" w:rsidRDefault="007B0199" w:rsidP="007B0199">
      <w:pPr>
        <w:rPr>
          <w:rFonts w:ascii="Cambria" w:hAnsi="Cambria" w:cs="Cambria"/>
          <w:lang w:val="es-AR"/>
        </w:rPr>
      </w:pPr>
      <w:r>
        <w:rPr>
          <w:rFonts w:ascii="Cambria" w:hAnsi="Cambria" w:cs="Cambria"/>
          <w:lang w:val="es-AR"/>
        </w:rPr>
        <w:t>Estos órganos se comunican a través de registros y buses:</w:t>
      </w:r>
    </w:p>
    <w:p w14:paraId="2796F09D" w14:textId="77777777" w:rsidR="007B0199" w:rsidRDefault="007B0199" w:rsidP="007B0199">
      <w:pPr>
        <w:rPr>
          <w:lang w:val="es-419"/>
        </w:rPr>
      </w:pPr>
      <w:r w:rsidRPr="0037698F">
        <w:rPr>
          <w:lang w:val="es-419"/>
        </w:rPr>
        <w:t>Posee dos Buses:</w:t>
      </w:r>
    </w:p>
    <w:p w14:paraId="64997407" w14:textId="77777777" w:rsidR="007B0199" w:rsidRPr="00F0549C" w:rsidRDefault="007B0199" w:rsidP="007B0199">
      <w:pPr>
        <w:rPr>
          <w:lang w:val="es-AR"/>
        </w:rPr>
      </w:pPr>
      <w:r>
        <w:rPr>
          <w:rFonts w:cs="Cambria"/>
          <w:lang w:val="es-419"/>
        </w:rPr>
        <w:tab/>
      </w:r>
      <w:r w:rsidRPr="00F0549C">
        <w:rPr>
          <w:rFonts w:ascii="Segoe UI Symbol" w:hAnsi="Segoe UI Symbol"/>
          <w:b/>
          <w:lang w:val="es-AR"/>
        </w:rPr>
        <w:t xml:space="preserve">★ </w:t>
      </w:r>
      <w:r w:rsidRPr="00F0549C">
        <w:rPr>
          <w:b/>
          <w:lang w:val="es-AR"/>
        </w:rPr>
        <w:t xml:space="preserve">BUS M: </w:t>
      </w:r>
      <w:r w:rsidRPr="00F0549C">
        <w:rPr>
          <w:lang w:val="es-AR"/>
        </w:rPr>
        <w:t>Transporta Datos.</w:t>
      </w:r>
    </w:p>
    <w:p w14:paraId="6E051BD6" w14:textId="77777777" w:rsidR="007B0199" w:rsidRPr="00F0549C" w:rsidRDefault="007B0199" w:rsidP="007B0199">
      <w:pPr>
        <w:rPr>
          <w:lang w:val="es-AR"/>
        </w:rPr>
      </w:pPr>
      <w:r w:rsidRPr="00F0549C">
        <w:rPr>
          <w:rFonts w:ascii="Segoe UI Symbol" w:hAnsi="Segoe UI Symbol"/>
          <w:b/>
          <w:lang w:val="es-AR"/>
        </w:rPr>
        <w:tab/>
        <w:t>★</w:t>
      </w:r>
      <w:r w:rsidRPr="00F0549C">
        <w:rPr>
          <w:b/>
          <w:lang w:val="es-AR"/>
        </w:rPr>
        <w:t xml:space="preserve"> BUS S: </w:t>
      </w:r>
      <w:r w:rsidRPr="004D4B15">
        <w:rPr>
          <w:lang w:val="es-AR"/>
        </w:rPr>
        <w:t>Transporta Instrucciones.</w:t>
      </w:r>
    </w:p>
    <w:p w14:paraId="5509E524" w14:textId="77777777" w:rsidR="007B0199" w:rsidRDefault="007B0199" w:rsidP="007B0199">
      <w:pPr>
        <w:rPr>
          <w:lang w:val="es-419"/>
        </w:rPr>
      </w:pPr>
      <w:r w:rsidRPr="00082CF9">
        <w:rPr>
          <w:lang w:val="es-419"/>
        </w:rPr>
        <w:t>Por razones m</w:t>
      </w:r>
      <w:r>
        <w:rPr>
          <w:lang w:val="es-419"/>
        </w:rPr>
        <w:t xml:space="preserve">eramente académicas dividiremos la arquitectura </w:t>
      </w:r>
      <w:proofErr w:type="spellStart"/>
      <w:r>
        <w:rPr>
          <w:lang w:val="es-419"/>
        </w:rPr>
        <w:t>entres</w:t>
      </w:r>
      <w:proofErr w:type="spellEnd"/>
      <w:r>
        <w:rPr>
          <w:lang w:val="es-419"/>
        </w:rPr>
        <w:t xml:space="preserve"> secciones: La unidad de Procesamiento la cual contiene la ALU, la unidad de Control y la Memoria Central. Las mismas están interconectadas por los Buses M y S.</w:t>
      </w:r>
    </w:p>
    <w:p w14:paraId="77A86E6A" w14:textId="77777777" w:rsidR="007B0199" w:rsidRPr="00B74EE9" w:rsidRDefault="007B0199" w:rsidP="007B0199">
      <w:pPr>
        <w:rPr>
          <w:lang w:val="es-419"/>
        </w:rPr>
      </w:pPr>
      <w:r>
        <w:rPr>
          <w:lang w:val="es-419"/>
        </w:rPr>
        <w:t>Al</w:t>
      </w:r>
      <w:r w:rsidRPr="00886655">
        <w:rPr>
          <w:lang w:val="es-419"/>
        </w:rPr>
        <w:t xml:space="preserve"> bus M</w:t>
      </w:r>
      <w:r>
        <w:rPr>
          <w:lang w:val="es-419"/>
        </w:rPr>
        <w:t xml:space="preserve"> le llega una instrucción que proviene de la Memoria Central y la</w:t>
      </w:r>
      <w:r w:rsidRPr="00886655">
        <w:rPr>
          <w:lang w:val="es-419"/>
        </w:rPr>
        <w:t xml:space="preserve"> lleva </w:t>
      </w:r>
      <w:r>
        <w:rPr>
          <w:lang w:val="es-419"/>
        </w:rPr>
        <w:t xml:space="preserve">al registro de instrucciones para ser decodificada. En caso de que esta deba buscar un operando, el campo DIR proveerá al Bus S la ubicación en memoria </w:t>
      </w:r>
      <w:proofErr w:type="gramStart"/>
      <w:r>
        <w:rPr>
          <w:lang w:val="es-419"/>
        </w:rPr>
        <w:t>del mismo</w:t>
      </w:r>
      <w:proofErr w:type="gramEnd"/>
      <w:r>
        <w:rPr>
          <w:lang w:val="es-419"/>
        </w:rPr>
        <w:t>, el cual será leído y llevada a la ALU por el Bus M.</w:t>
      </w:r>
    </w:p>
    <w:p w14:paraId="13A0DEA2" w14:textId="77777777" w:rsidR="007B0199" w:rsidRDefault="007B0199" w:rsidP="007B0199">
      <w:pPr>
        <w:rPr>
          <w:lang w:val="es-419"/>
        </w:rPr>
      </w:pPr>
      <w:r>
        <w:rPr>
          <w:lang w:val="es-419"/>
        </w:rPr>
        <w:t>Los registros que la componen son los siguientes:</w:t>
      </w:r>
    </w:p>
    <w:tbl>
      <w:tblPr>
        <w:tblStyle w:val="Tablaconcuadrcula"/>
        <w:tblW w:w="9209" w:type="dxa"/>
        <w:tblInd w:w="1596" w:type="dxa"/>
        <w:tblLook w:val="04A0" w:firstRow="1" w:lastRow="0" w:firstColumn="1" w:lastColumn="0" w:noHBand="0" w:noVBand="1"/>
      </w:tblPr>
      <w:tblGrid>
        <w:gridCol w:w="803"/>
        <w:gridCol w:w="802"/>
        <w:gridCol w:w="802"/>
        <w:gridCol w:w="590"/>
        <w:gridCol w:w="3296"/>
        <w:gridCol w:w="2916"/>
      </w:tblGrid>
      <w:tr w:rsidR="007B0199" w:rsidRPr="000777CD" w14:paraId="3A04DB71" w14:textId="77777777" w:rsidTr="00826CBA">
        <w:tc>
          <w:tcPr>
            <w:tcW w:w="804" w:type="dxa"/>
            <w:tcBorders>
              <w:top w:val="nil"/>
              <w:left w:val="nil"/>
              <w:bottom w:val="nil"/>
              <w:right w:val="nil"/>
            </w:tcBorders>
          </w:tcPr>
          <w:p w14:paraId="1D89A5B9" w14:textId="77777777" w:rsidR="007B0199" w:rsidRDefault="007B0199" w:rsidP="00826CBA">
            <w:r>
              <w:lastRenderedPageBreak/>
              <w:t>S:</w:t>
            </w:r>
          </w:p>
        </w:tc>
        <w:tc>
          <w:tcPr>
            <w:tcW w:w="804" w:type="dxa"/>
            <w:tcBorders>
              <w:top w:val="nil"/>
              <w:left w:val="nil"/>
              <w:bottom w:val="nil"/>
              <w:right w:val="nil"/>
            </w:tcBorders>
          </w:tcPr>
          <w:p w14:paraId="44A77EE0" w14:textId="77777777" w:rsidR="007B0199" w:rsidRDefault="007B0199" w:rsidP="00826CBA"/>
        </w:tc>
        <w:tc>
          <w:tcPr>
            <w:tcW w:w="804" w:type="dxa"/>
            <w:tcBorders>
              <w:top w:val="nil"/>
              <w:left w:val="nil"/>
              <w:bottom w:val="nil"/>
              <w:right w:val="nil"/>
            </w:tcBorders>
          </w:tcPr>
          <w:p w14:paraId="68BB3AF4" w14:textId="77777777" w:rsidR="007B0199" w:rsidRDefault="007B0199" w:rsidP="00826CBA"/>
        </w:tc>
        <w:tc>
          <w:tcPr>
            <w:tcW w:w="3873" w:type="dxa"/>
            <w:gridSpan w:val="2"/>
            <w:tcBorders>
              <w:top w:val="nil"/>
              <w:left w:val="nil"/>
              <w:bottom w:val="nil"/>
              <w:right w:val="nil"/>
            </w:tcBorders>
          </w:tcPr>
          <w:p w14:paraId="71D18BD6" w14:textId="77777777" w:rsidR="007B0199" w:rsidRDefault="007B0199" w:rsidP="00826CBA">
            <w:pPr>
              <w:rPr>
                <w:lang w:val="es-AR"/>
              </w:rPr>
            </w:pPr>
            <w:r>
              <w:rPr>
                <w:lang w:val="es-AR"/>
              </w:rPr>
              <w:t>r</w:t>
            </w:r>
            <w:r w:rsidRPr="000777CD">
              <w:rPr>
                <w:lang w:val="es-AR"/>
              </w:rPr>
              <w:t>egistro de selección en m</w:t>
            </w:r>
            <w:r>
              <w:rPr>
                <w:lang w:val="es-AR"/>
              </w:rPr>
              <w:t>emoria</w:t>
            </w:r>
          </w:p>
          <w:p w14:paraId="0EEE91D9" w14:textId="77777777" w:rsidR="007B0199" w:rsidRPr="000777CD" w:rsidRDefault="007B0199" w:rsidP="00826CBA">
            <w:pPr>
              <w:rPr>
                <w:lang w:val="es-AR"/>
              </w:rPr>
            </w:pPr>
            <w:r w:rsidRPr="000B789B">
              <w:rPr>
                <w:sz w:val="18"/>
                <w:szCs w:val="18"/>
                <w:lang w:val="es-AR"/>
              </w:rPr>
              <w:t>(</w:t>
            </w:r>
            <w:r>
              <w:rPr>
                <w:sz w:val="18"/>
                <w:szCs w:val="18"/>
                <w:lang w:val="es-AR"/>
              </w:rPr>
              <w:t>registro especial de la memoria que almacena la dirección de memoria de una instrucción o un operando proveniente del bus S</w:t>
            </w:r>
            <w:r w:rsidRPr="000B789B">
              <w:rPr>
                <w:sz w:val="18"/>
                <w:szCs w:val="18"/>
                <w:lang w:val="es-AR"/>
              </w:rPr>
              <w:t>)</w:t>
            </w:r>
          </w:p>
        </w:tc>
        <w:tc>
          <w:tcPr>
            <w:tcW w:w="2924" w:type="dxa"/>
            <w:tcBorders>
              <w:top w:val="nil"/>
              <w:left w:val="nil"/>
              <w:bottom w:val="nil"/>
              <w:right w:val="nil"/>
            </w:tcBorders>
          </w:tcPr>
          <w:p w14:paraId="715DE41B" w14:textId="77777777" w:rsidR="007B0199" w:rsidRPr="000777CD" w:rsidRDefault="007B0199" w:rsidP="00826CBA">
            <w:pPr>
              <w:rPr>
                <w:lang w:val="es-AR"/>
              </w:rPr>
            </w:pPr>
            <w:r w:rsidRPr="00490291">
              <w:rPr>
                <w:i/>
                <w:lang w:val="es-AR"/>
              </w:rPr>
              <w:t>m</w:t>
            </w:r>
            <w:r>
              <w:rPr>
                <w:lang w:val="es-AR"/>
              </w:rPr>
              <w:t xml:space="preserve"> bits</w:t>
            </w:r>
          </w:p>
        </w:tc>
      </w:tr>
      <w:tr w:rsidR="007B0199" w:rsidRPr="009F7F87" w14:paraId="2D64C6CE" w14:textId="77777777" w:rsidTr="00826CBA">
        <w:tc>
          <w:tcPr>
            <w:tcW w:w="804" w:type="dxa"/>
            <w:tcBorders>
              <w:top w:val="nil"/>
              <w:left w:val="nil"/>
              <w:bottom w:val="nil"/>
              <w:right w:val="nil"/>
            </w:tcBorders>
          </w:tcPr>
          <w:p w14:paraId="67634CCC" w14:textId="77777777" w:rsidR="007B0199" w:rsidRDefault="007B0199" w:rsidP="00826CBA">
            <w:r>
              <w:t>P:</w:t>
            </w:r>
          </w:p>
        </w:tc>
        <w:tc>
          <w:tcPr>
            <w:tcW w:w="804" w:type="dxa"/>
            <w:tcBorders>
              <w:top w:val="nil"/>
              <w:left w:val="nil"/>
              <w:bottom w:val="nil"/>
              <w:right w:val="nil"/>
            </w:tcBorders>
          </w:tcPr>
          <w:p w14:paraId="67862AA3" w14:textId="77777777" w:rsidR="007B0199" w:rsidRDefault="007B0199" w:rsidP="00826CBA"/>
        </w:tc>
        <w:tc>
          <w:tcPr>
            <w:tcW w:w="804" w:type="dxa"/>
            <w:tcBorders>
              <w:top w:val="nil"/>
              <w:left w:val="nil"/>
              <w:bottom w:val="nil"/>
              <w:right w:val="nil"/>
            </w:tcBorders>
          </w:tcPr>
          <w:p w14:paraId="211EAB13" w14:textId="77777777" w:rsidR="007B0199" w:rsidRDefault="007B0199" w:rsidP="00826CBA"/>
        </w:tc>
        <w:tc>
          <w:tcPr>
            <w:tcW w:w="3873" w:type="dxa"/>
            <w:gridSpan w:val="2"/>
            <w:tcBorders>
              <w:top w:val="nil"/>
              <w:left w:val="nil"/>
              <w:bottom w:val="nil"/>
              <w:right w:val="nil"/>
            </w:tcBorders>
          </w:tcPr>
          <w:p w14:paraId="3095B50C" w14:textId="77777777" w:rsidR="007B0199" w:rsidRDefault="007B0199" w:rsidP="00826CBA">
            <w:pPr>
              <w:rPr>
                <w:lang w:val="es-AR"/>
              </w:rPr>
            </w:pPr>
            <w:r>
              <w:rPr>
                <w:lang w:val="es-AR"/>
              </w:rPr>
              <w:t>c</w:t>
            </w:r>
            <w:r w:rsidRPr="009F7F87">
              <w:rPr>
                <w:lang w:val="es-AR"/>
              </w:rPr>
              <w:t>ontador ordinal o de p</w:t>
            </w:r>
            <w:r>
              <w:rPr>
                <w:lang w:val="es-AR"/>
              </w:rPr>
              <w:t>rograma</w:t>
            </w:r>
          </w:p>
          <w:p w14:paraId="7A4F4939" w14:textId="77777777" w:rsidR="007B0199" w:rsidRPr="009F7F87" w:rsidRDefault="007B0199" w:rsidP="00826CBA">
            <w:pPr>
              <w:rPr>
                <w:lang w:val="es-AR"/>
              </w:rPr>
            </w:pPr>
            <w:r w:rsidRPr="006B1B3D">
              <w:rPr>
                <w:sz w:val="18"/>
                <w:szCs w:val="18"/>
                <w:lang w:val="es-AR"/>
              </w:rPr>
              <w:t>(lleva un conteo de la ubicación de la instrucción actual)</w:t>
            </w:r>
          </w:p>
        </w:tc>
        <w:tc>
          <w:tcPr>
            <w:tcW w:w="2924" w:type="dxa"/>
            <w:tcBorders>
              <w:top w:val="nil"/>
              <w:left w:val="nil"/>
              <w:bottom w:val="nil"/>
              <w:right w:val="nil"/>
            </w:tcBorders>
          </w:tcPr>
          <w:p w14:paraId="4EB914EE" w14:textId="77777777" w:rsidR="007B0199" w:rsidRPr="009F7F87" w:rsidRDefault="007B0199" w:rsidP="00826CBA">
            <w:pPr>
              <w:rPr>
                <w:lang w:val="es-AR"/>
              </w:rPr>
            </w:pPr>
            <w:r w:rsidRPr="00490291">
              <w:rPr>
                <w:i/>
                <w:lang w:val="es-AR"/>
              </w:rPr>
              <w:t>m</w:t>
            </w:r>
            <w:r>
              <w:rPr>
                <w:lang w:val="es-AR"/>
              </w:rPr>
              <w:t xml:space="preserve"> bits</w:t>
            </w:r>
          </w:p>
        </w:tc>
      </w:tr>
      <w:tr w:rsidR="007B0199" w:rsidRPr="001773DB" w14:paraId="4B4ADC56" w14:textId="77777777" w:rsidTr="00826CBA">
        <w:tc>
          <w:tcPr>
            <w:tcW w:w="804" w:type="dxa"/>
            <w:tcBorders>
              <w:top w:val="nil"/>
              <w:left w:val="nil"/>
              <w:bottom w:val="nil"/>
              <w:right w:val="nil"/>
            </w:tcBorders>
          </w:tcPr>
          <w:p w14:paraId="0E2B863C" w14:textId="77777777" w:rsidR="007B0199" w:rsidRDefault="007B0199" w:rsidP="00826CBA">
            <w:r>
              <w:t>M:</w:t>
            </w:r>
          </w:p>
        </w:tc>
        <w:tc>
          <w:tcPr>
            <w:tcW w:w="804" w:type="dxa"/>
            <w:tcBorders>
              <w:top w:val="nil"/>
              <w:left w:val="nil"/>
              <w:bottom w:val="nil"/>
              <w:right w:val="nil"/>
            </w:tcBorders>
          </w:tcPr>
          <w:p w14:paraId="36C96485" w14:textId="77777777" w:rsidR="007B0199" w:rsidRDefault="007B0199" w:rsidP="00826CBA"/>
        </w:tc>
        <w:tc>
          <w:tcPr>
            <w:tcW w:w="804" w:type="dxa"/>
            <w:tcBorders>
              <w:top w:val="nil"/>
              <w:left w:val="nil"/>
              <w:bottom w:val="nil"/>
              <w:right w:val="nil"/>
            </w:tcBorders>
          </w:tcPr>
          <w:p w14:paraId="6722090C" w14:textId="77777777" w:rsidR="007B0199" w:rsidRDefault="007B0199" w:rsidP="00826CBA"/>
        </w:tc>
        <w:tc>
          <w:tcPr>
            <w:tcW w:w="3873" w:type="dxa"/>
            <w:gridSpan w:val="2"/>
            <w:tcBorders>
              <w:top w:val="nil"/>
              <w:left w:val="nil"/>
              <w:bottom w:val="nil"/>
              <w:right w:val="nil"/>
            </w:tcBorders>
          </w:tcPr>
          <w:p w14:paraId="1FC1FD2F" w14:textId="77777777" w:rsidR="007B0199" w:rsidRDefault="007B0199" w:rsidP="00826CBA">
            <w:pPr>
              <w:rPr>
                <w:lang w:val="es-AR"/>
              </w:rPr>
            </w:pPr>
            <w:r>
              <w:rPr>
                <w:lang w:val="es-AR"/>
              </w:rPr>
              <w:t>r</w:t>
            </w:r>
            <w:r w:rsidRPr="001773DB">
              <w:rPr>
                <w:lang w:val="es-AR"/>
              </w:rPr>
              <w:t xml:space="preserve">egistro de intercambio </w:t>
            </w:r>
            <w:r>
              <w:rPr>
                <w:lang w:val="es-AR"/>
              </w:rPr>
              <w:t>(</w:t>
            </w:r>
            <w:r w:rsidRPr="001773DB">
              <w:rPr>
                <w:lang w:val="es-AR"/>
              </w:rPr>
              <w:t xml:space="preserve">reg. </w:t>
            </w:r>
            <w:r>
              <w:rPr>
                <w:lang w:val="es-AR"/>
              </w:rPr>
              <w:t>Palabra de memoria)</w:t>
            </w:r>
          </w:p>
          <w:p w14:paraId="701AB629" w14:textId="77777777" w:rsidR="007B0199" w:rsidRPr="001773DB" w:rsidRDefault="007B0199" w:rsidP="00826CBA">
            <w:pPr>
              <w:rPr>
                <w:lang w:val="es-AR"/>
              </w:rPr>
            </w:pPr>
            <w:r w:rsidRPr="00327FC2">
              <w:rPr>
                <w:sz w:val="18"/>
                <w:szCs w:val="18"/>
                <w:lang w:val="es-AR"/>
              </w:rPr>
              <w:t>(</w:t>
            </w:r>
            <w:r>
              <w:rPr>
                <w:sz w:val="18"/>
                <w:szCs w:val="18"/>
                <w:lang w:val="es-AR"/>
              </w:rPr>
              <w:t xml:space="preserve">Almacena una instrucción u operando. </w:t>
            </w:r>
            <w:r w:rsidRPr="00327FC2">
              <w:rPr>
                <w:sz w:val="18"/>
                <w:szCs w:val="18"/>
                <w:lang w:val="es-AR"/>
              </w:rPr>
              <w:t>se utiliza para cargar y obtener palabras almacenadas en la memoria)</w:t>
            </w:r>
          </w:p>
        </w:tc>
        <w:tc>
          <w:tcPr>
            <w:tcW w:w="2924" w:type="dxa"/>
            <w:tcBorders>
              <w:top w:val="nil"/>
              <w:left w:val="nil"/>
              <w:bottom w:val="nil"/>
              <w:right w:val="nil"/>
            </w:tcBorders>
          </w:tcPr>
          <w:p w14:paraId="4BCB24AD" w14:textId="77777777" w:rsidR="007B0199" w:rsidRPr="001773DB" w:rsidRDefault="007B0199" w:rsidP="00826CBA">
            <w:pPr>
              <w:rPr>
                <w:lang w:val="es-AR"/>
              </w:rPr>
            </w:pPr>
            <w:r w:rsidRPr="00490291">
              <w:rPr>
                <w:i/>
                <w:lang w:val="es-AR"/>
              </w:rPr>
              <w:t>n</w:t>
            </w:r>
            <w:r>
              <w:rPr>
                <w:lang w:val="es-AR"/>
              </w:rPr>
              <w:t xml:space="preserve"> bits</w:t>
            </w:r>
          </w:p>
        </w:tc>
      </w:tr>
      <w:tr w:rsidR="007B0199" w:rsidRPr="00F84027" w14:paraId="4909E6D5" w14:textId="77777777" w:rsidTr="00826CBA">
        <w:tc>
          <w:tcPr>
            <w:tcW w:w="804" w:type="dxa"/>
            <w:tcBorders>
              <w:top w:val="nil"/>
              <w:left w:val="nil"/>
              <w:bottom w:val="nil"/>
              <w:right w:val="nil"/>
            </w:tcBorders>
          </w:tcPr>
          <w:p w14:paraId="11F3A0C4" w14:textId="77777777" w:rsidR="007B0199" w:rsidRDefault="007B0199" w:rsidP="00826CBA">
            <w:r>
              <w:t>I:</w:t>
            </w:r>
          </w:p>
        </w:tc>
        <w:tc>
          <w:tcPr>
            <w:tcW w:w="804" w:type="dxa"/>
            <w:tcBorders>
              <w:top w:val="nil"/>
              <w:left w:val="nil"/>
              <w:bottom w:val="nil"/>
              <w:right w:val="nil"/>
            </w:tcBorders>
          </w:tcPr>
          <w:p w14:paraId="4A6B4AA8" w14:textId="77777777" w:rsidR="007B0199" w:rsidRDefault="007B0199" w:rsidP="00826CBA"/>
        </w:tc>
        <w:tc>
          <w:tcPr>
            <w:tcW w:w="804" w:type="dxa"/>
            <w:tcBorders>
              <w:top w:val="nil"/>
              <w:left w:val="nil"/>
              <w:bottom w:val="nil"/>
              <w:right w:val="nil"/>
            </w:tcBorders>
          </w:tcPr>
          <w:p w14:paraId="111BE580" w14:textId="77777777" w:rsidR="007B0199" w:rsidRDefault="007B0199" w:rsidP="00826CBA"/>
        </w:tc>
        <w:tc>
          <w:tcPr>
            <w:tcW w:w="3873" w:type="dxa"/>
            <w:gridSpan w:val="2"/>
            <w:tcBorders>
              <w:top w:val="nil"/>
              <w:left w:val="nil"/>
              <w:bottom w:val="nil"/>
              <w:right w:val="nil"/>
            </w:tcBorders>
          </w:tcPr>
          <w:p w14:paraId="76402A80" w14:textId="77777777" w:rsidR="007B0199" w:rsidRPr="00532E96" w:rsidRDefault="007B0199" w:rsidP="00826CBA">
            <w:pPr>
              <w:rPr>
                <w:lang w:val="es-AR"/>
              </w:rPr>
            </w:pPr>
            <w:r>
              <w:rPr>
                <w:lang w:val="es-AR"/>
              </w:rPr>
              <w:t>r</w:t>
            </w:r>
            <w:r w:rsidRPr="00532E96">
              <w:rPr>
                <w:lang w:val="es-AR"/>
              </w:rPr>
              <w:t>egistro de instrucción, con d</w:t>
            </w:r>
            <w:r>
              <w:rPr>
                <w:lang w:val="es-AR"/>
              </w:rPr>
              <w:t>os partes:</w:t>
            </w:r>
          </w:p>
        </w:tc>
        <w:tc>
          <w:tcPr>
            <w:tcW w:w="2924" w:type="dxa"/>
            <w:tcBorders>
              <w:top w:val="nil"/>
              <w:left w:val="nil"/>
              <w:bottom w:val="nil"/>
              <w:right w:val="nil"/>
            </w:tcBorders>
          </w:tcPr>
          <w:p w14:paraId="16AB69E3" w14:textId="77777777" w:rsidR="007B0199" w:rsidRPr="00532E96" w:rsidRDefault="007B0199" w:rsidP="00826CBA">
            <w:pPr>
              <w:rPr>
                <w:lang w:val="es-AR"/>
              </w:rPr>
            </w:pPr>
          </w:p>
        </w:tc>
      </w:tr>
      <w:tr w:rsidR="007B0199" w14:paraId="2882D61A" w14:textId="77777777" w:rsidTr="00826CBA">
        <w:tc>
          <w:tcPr>
            <w:tcW w:w="804" w:type="dxa"/>
            <w:tcBorders>
              <w:top w:val="nil"/>
              <w:left w:val="nil"/>
              <w:bottom w:val="nil"/>
              <w:right w:val="nil"/>
            </w:tcBorders>
          </w:tcPr>
          <w:p w14:paraId="1BE94A27" w14:textId="77777777" w:rsidR="007B0199" w:rsidRPr="00532E96" w:rsidRDefault="007B0199" w:rsidP="00826CBA">
            <w:pPr>
              <w:rPr>
                <w:lang w:val="es-AR"/>
              </w:rPr>
            </w:pPr>
          </w:p>
        </w:tc>
        <w:tc>
          <w:tcPr>
            <w:tcW w:w="804" w:type="dxa"/>
            <w:tcBorders>
              <w:top w:val="nil"/>
              <w:left w:val="nil"/>
              <w:bottom w:val="nil"/>
              <w:right w:val="nil"/>
            </w:tcBorders>
          </w:tcPr>
          <w:p w14:paraId="5FCE8CAA" w14:textId="77777777" w:rsidR="007B0199" w:rsidRDefault="007B0199" w:rsidP="00826CBA">
            <w:pPr>
              <w:rPr>
                <w:lang w:val="es-AR"/>
              </w:rPr>
            </w:pPr>
          </w:p>
        </w:tc>
        <w:tc>
          <w:tcPr>
            <w:tcW w:w="804" w:type="dxa"/>
            <w:tcBorders>
              <w:top w:val="nil"/>
              <w:left w:val="nil"/>
              <w:bottom w:val="nil"/>
              <w:right w:val="nil"/>
            </w:tcBorders>
          </w:tcPr>
          <w:p w14:paraId="11F72F13" w14:textId="77777777" w:rsidR="007B0199" w:rsidRDefault="007B0199" w:rsidP="00826CBA">
            <w:pPr>
              <w:rPr>
                <w:lang w:val="es-AR"/>
              </w:rPr>
            </w:pPr>
          </w:p>
        </w:tc>
        <w:tc>
          <w:tcPr>
            <w:tcW w:w="569" w:type="dxa"/>
            <w:tcBorders>
              <w:top w:val="nil"/>
              <w:left w:val="nil"/>
              <w:bottom w:val="nil"/>
              <w:right w:val="nil"/>
            </w:tcBorders>
          </w:tcPr>
          <w:p w14:paraId="52D5B329" w14:textId="77777777" w:rsidR="007B0199" w:rsidRDefault="007B0199" w:rsidP="00826CBA">
            <w:r>
              <w:t>CO:</w:t>
            </w:r>
          </w:p>
        </w:tc>
        <w:tc>
          <w:tcPr>
            <w:tcW w:w="3304" w:type="dxa"/>
            <w:tcBorders>
              <w:top w:val="nil"/>
              <w:left w:val="nil"/>
              <w:bottom w:val="nil"/>
              <w:right w:val="nil"/>
            </w:tcBorders>
          </w:tcPr>
          <w:p w14:paraId="6B46FBC4" w14:textId="77777777" w:rsidR="007B0199" w:rsidRDefault="007B0199" w:rsidP="00826CBA">
            <w:proofErr w:type="spellStart"/>
            <w:r>
              <w:t>código</w:t>
            </w:r>
            <w:proofErr w:type="spellEnd"/>
            <w:r>
              <w:t xml:space="preserve"> de </w:t>
            </w:r>
            <w:proofErr w:type="spellStart"/>
            <w:r>
              <w:t>operación</w:t>
            </w:r>
            <w:proofErr w:type="spellEnd"/>
          </w:p>
        </w:tc>
        <w:tc>
          <w:tcPr>
            <w:tcW w:w="2924" w:type="dxa"/>
            <w:tcBorders>
              <w:top w:val="nil"/>
              <w:left w:val="nil"/>
              <w:bottom w:val="nil"/>
              <w:right w:val="nil"/>
            </w:tcBorders>
          </w:tcPr>
          <w:p w14:paraId="1D35802C" w14:textId="77777777" w:rsidR="007B0199" w:rsidRDefault="007B0199" w:rsidP="00826CBA">
            <w:r w:rsidRPr="00490291">
              <w:rPr>
                <w:i/>
              </w:rPr>
              <w:t>p</w:t>
            </w:r>
            <w:r>
              <w:t xml:space="preserve"> bits</w:t>
            </w:r>
          </w:p>
        </w:tc>
      </w:tr>
      <w:tr w:rsidR="007B0199" w14:paraId="53BED392" w14:textId="77777777" w:rsidTr="00826CBA">
        <w:tc>
          <w:tcPr>
            <w:tcW w:w="804" w:type="dxa"/>
            <w:tcBorders>
              <w:top w:val="nil"/>
              <w:left w:val="nil"/>
              <w:bottom w:val="nil"/>
              <w:right w:val="nil"/>
            </w:tcBorders>
          </w:tcPr>
          <w:p w14:paraId="3E5C6D2D" w14:textId="77777777" w:rsidR="007B0199" w:rsidRDefault="007B0199" w:rsidP="00826CBA"/>
        </w:tc>
        <w:tc>
          <w:tcPr>
            <w:tcW w:w="804" w:type="dxa"/>
            <w:tcBorders>
              <w:top w:val="nil"/>
              <w:left w:val="nil"/>
              <w:bottom w:val="nil"/>
              <w:right w:val="nil"/>
            </w:tcBorders>
          </w:tcPr>
          <w:p w14:paraId="7AD526FE" w14:textId="77777777" w:rsidR="007B0199" w:rsidRDefault="007B0199" w:rsidP="00826CBA"/>
        </w:tc>
        <w:tc>
          <w:tcPr>
            <w:tcW w:w="804" w:type="dxa"/>
            <w:tcBorders>
              <w:top w:val="nil"/>
              <w:left w:val="nil"/>
              <w:bottom w:val="nil"/>
              <w:right w:val="nil"/>
            </w:tcBorders>
          </w:tcPr>
          <w:p w14:paraId="5E45E1B2" w14:textId="77777777" w:rsidR="007B0199" w:rsidRDefault="007B0199" w:rsidP="00826CBA"/>
        </w:tc>
        <w:tc>
          <w:tcPr>
            <w:tcW w:w="569" w:type="dxa"/>
            <w:tcBorders>
              <w:top w:val="nil"/>
              <w:left w:val="nil"/>
              <w:bottom w:val="nil"/>
              <w:right w:val="nil"/>
            </w:tcBorders>
          </w:tcPr>
          <w:p w14:paraId="39F05A95" w14:textId="77777777" w:rsidR="007B0199" w:rsidRDefault="007B0199" w:rsidP="00826CBA">
            <w:r>
              <w:t>D:</w:t>
            </w:r>
          </w:p>
        </w:tc>
        <w:tc>
          <w:tcPr>
            <w:tcW w:w="3304" w:type="dxa"/>
            <w:tcBorders>
              <w:top w:val="nil"/>
              <w:left w:val="nil"/>
              <w:bottom w:val="nil"/>
              <w:right w:val="nil"/>
            </w:tcBorders>
          </w:tcPr>
          <w:p w14:paraId="54CFD5B4" w14:textId="77777777" w:rsidR="007B0199" w:rsidRDefault="007B0199" w:rsidP="00826CBA">
            <w:proofErr w:type="spellStart"/>
            <w:r>
              <w:t>dirección</w:t>
            </w:r>
            <w:proofErr w:type="spellEnd"/>
          </w:p>
        </w:tc>
        <w:tc>
          <w:tcPr>
            <w:tcW w:w="2924" w:type="dxa"/>
            <w:tcBorders>
              <w:top w:val="nil"/>
              <w:left w:val="nil"/>
              <w:bottom w:val="nil"/>
              <w:right w:val="nil"/>
            </w:tcBorders>
          </w:tcPr>
          <w:p w14:paraId="4446307C" w14:textId="77777777" w:rsidR="007B0199" w:rsidRDefault="007B0199" w:rsidP="00826CBA">
            <w:r w:rsidRPr="00490291">
              <w:rPr>
                <w:i/>
              </w:rPr>
              <w:t>m</w:t>
            </w:r>
            <w:r>
              <w:t xml:space="preserve"> bits</w:t>
            </w:r>
          </w:p>
        </w:tc>
      </w:tr>
      <w:tr w:rsidR="007B0199" w14:paraId="0540E52B" w14:textId="77777777" w:rsidTr="00826CBA">
        <w:tc>
          <w:tcPr>
            <w:tcW w:w="804" w:type="dxa"/>
            <w:tcBorders>
              <w:top w:val="nil"/>
              <w:left w:val="nil"/>
              <w:bottom w:val="nil"/>
              <w:right w:val="nil"/>
            </w:tcBorders>
          </w:tcPr>
          <w:p w14:paraId="5AC76FAA" w14:textId="77777777" w:rsidR="007B0199" w:rsidRDefault="007B0199" w:rsidP="00826CBA">
            <w:r>
              <w:t>AC:</w:t>
            </w:r>
          </w:p>
        </w:tc>
        <w:tc>
          <w:tcPr>
            <w:tcW w:w="804" w:type="dxa"/>
            <w:tcBorders>
              <w:top w:val="nil"/>
              <w:left w:val="nil"/>
              <w:bottom w:val="nil"/>
              <w:right w:val="nil"/>
            </w:tcBorders>
          </w:tcPr>
          <w:p w14:paraId="3013AE9E" w14:textId="77777777" w:rsidR="007B0199" w:rsidRDefault="007B0199" w:rsidP="00826CBA"/>
        </w:tc>
        <w:tc>
          <w:tcPr>
            <w:tcW w:w="804" w:type="dxa"/>
            <w:tcBorders>
              <w:top w:val="nil"/>
              <w:left w:val="nil"/>
              <w:bottom w:val="nil"/>
              <w:right w:val="nil"/>
            </w:tcBorders>
          </w:tcPr>
          <w:p w14:paraId="7E1E9F6A" w14:textId="77777777" w:rsidR="007B0199" w:rsidRDefault="007B0199" w:rsidP="00826CBA"/>
        </w:tc>
        <w:tc>
          <w:tcPr>
            <w:tcW w:w="3873" w:type="dxa"/>
            <w:gridSpan w:val="2"/>
            <w:tcBorders>
              <w:top w:val="nil"/>
              <w:left w:val="nil"/>
              <w:bottom w:val="nil"/>
              <w:right w:val="nil"/>
            </w:tcBorders>
          </w:tcPr>
          <w:p w14:paraId="77D6924D" w14:textId="77777777" w:rsidR="007B0199" w:rsidRPr="0067582B" w:rsidRDefault="007B0199" w:rsidP="00826CBA">
            <w:pPr>
              <w:rPr>
                <w:lang w:val="es-AR"/>
              </w:rPr>
            </w:pPr>
            <w:r w:rsidRPr="0067582B">
              <w:rPr>
                <w:lang w:val="es-AR"/>
              </w:rPr>
              <w:t xml:space="preserve">Registro acumulador. Donde se almacenan operandos y el resultado de una </w:t>
            </w:r>
            <w:proofErr w:type="spellStart"/>
            <w:r w:rsidRPr="0067582B">
              <w:rPr>
                <w:lang w:val="es-AR"/>
              </w:rPr>
              <w:t>operacion</w:t>
            </w:r>
            <w:proofErr w:type="spellEnd"/>
            <w:r w:rsidRPr="0067582B">
              <w:rPr>
                <w:lang w:val="es-AR"/>
              </w:rPr>
              <w:t xml:space="preserve"> </w:t>
            </w:r>
          </w:p>
        </w:tc>
        <w:tc>
          <w:tcPr>
            <w:tcW w:w="2924" w:type="dxa"/>
            <w:tcBorders>
              <w:top w:val="nil"/>
              <w:left w:val="nil"/>
              <w:bottom w:val="nil"/>
              <w:right w:val="nil"/>
            </w:tcBorders>
          </w:tcPr>
          <w:p w14:paraId="7DB78A48" w14:textId="77777777" w:rsidR="007B0199" w:rsidRDefault="007B0199" w:rsidP="00826CBA">
            <w:r w:rsidRPr="00490291">
              <w:rPr>
                <w:i/>
              </w:rPr>
              <w:t>n</w:t>
            </w:r>
            <w:r>
              <w:t xml:space="preserve"> bits</w:t>
            </w:r>
          </w:p>
        </w:tc>
      </w:tr>
    </w:tbl>
    <w:p w14:paraId="25A46396" w14:textId="77777777" w:rsidR="007B0199" w:rsidRPr="000405FD" w:rsidRDefault="007B0199" w:rsidP="007B0199"/>
    <w:p w14:paraId="2E8D377A" w14:textId="77777777" w:rsidR="007B0199" w:rsidRDefault="007B0199" w:rsidP="007B0199">
      <w:pPr>
        <w:tabs>
          <w:tab w:val="left" w:pos="720"/>
          <w:tab w:val="left" w:pos="1440"/>
          <w:tab w:val="left" w:pos="2160"/>
          <w:tab w:val="left" w:pos="2880"/>
          <w:tab w:val="left" w:pos="3611"/>
        </w:tabs>
        <w:jc w:val="center"/>
        <w:rPr>
          <w:b/>
          <w:bCs/>
          <w:lang w:val="es-AR"/>
        </w:rPr>
      </w:pPr>
      <w:r>
        <w:rPr>
          <w:b/>
          <w:bCs/>
          <w:lang w:val="es-AR"/>
        </w:rPr>
        <w:t xml:space="preserve">Como vimos un ciclo de memoria </w:t>
      </w:r>
      <w:proofErr w:type="spellStart"/>
      <w:proofErr w:type="gramStart"/>
      <w:r>
        <w:rPr>
          <w:b/>
          <w:bCs/>
          <w:lang w:val="es-AR"/>
        </w:rPr>
        <w:t>esta</w:t>
      </w:r>
      <w:proofErr w:type="spellEnd"/>
      <w:r>
        <w:rPr>
          <w:b/>
          <w:bCs/>
          <w:lang w:val="es-AR"/>
        </w:rPr>
        <w:t xml:space="preserve"> compuesto</w:t>
      </w:r>
      <w:proofErr w:type="gramEnd"/>
      <w:r>
        <w:rPr>
          <w:b/>
          <w:bCs/>
          <w:lang w:val="es-AR"/>
        </w:rPr>
        <w:t xml:space="preserve"> por 2</w:t>
      </w:r>
      <w:r>
        <w:rPr>
          <w:rFonts w:ascii="Cambria" w:hAnsi="Cambria" w:cs="Cambria"/>
          <w:b/>
          <w:bCs/>
          <w:lang w:val="es-AR"/>
        </w:rPr>
        <w:t>θ</w:t>
      </w:r>
      <w:r>
        <w:rPr>
          <w:b/>
          <w:bCs/>
          <w:lang w:val="es-AR"/>
        </w:rPr>
        <w:t>, y además toda arquitectura atraviesa por:</w:t>
      </w:r>
    </w:p>
    <w:p w14:paraId="7A960FD2" w14:textId="77777777" w:rsidR="007B0199" w:rsidRDefault="007B0199" w:rsidP="007B0199">
      <w:pPr>
        <w:pStyle w:val="Prrafodelista"/>
        <w:numPr>
          <w:ilvl w:val="0"/>
          <w:numId w:val="14"/>
        </w:numPr>
        <w:tabs>
          <w:tab w:val="left" w:pos="720"/>
          <w:tab w:val="left" w:pos="1440"/>
          <w:tab w:val="left" w:pos="2160"/>
          <w:tab w:val="left" w:pos="2880"/>
          <w:tab w:val="left" w:pos="3611"/>
        </w:tabs>
        <w:rPr>
          <w:b/>
          <w:bCs/>
          <w:lang w:val="es-AR"/>
        </w:rPr>
      </w:pPr>
      <w:r>
        <w:rPr>
          <w:b/>
          <w:bCs/>
          <w:lang w:val="es-AR"/>
        </w:rPr>
        <w:t>Fase búsqueda de instrucción</w:t>
      </w:r>
    </w:p>
    <w:p w14:paraId="69E9D696" w14:textId="77777777" w:rsidR="007B0199" w:rsidRDefault="007B0199" w:rsidP="007B0199">
      <w:pPr>
        <w:pStyle w:val="Prrafodelista"/>
        <w:numPr>
          <w:ilvl w:val="0"/>
          <w:numId w:val="14"/>
        </w:numPr>
        <w:tabs>
          <w:tab w:val="left" w:pos="720"/>
          <w:tab w:val="left" w:pos="1440"/>
          <w:tab w:val="left" w:pos="2160"/>
          <w:tab w:val="left" w:pos="2880"/>
          <w:tab w:val="left" w:pos="3611"/>
        </w:tabs>
        <w:rPr>
          <w:b/>
          <w:bCs/>
          <w:lang w:val="es-AR"/>
        </w:rPr>
      </w:pPr>
      <w:r>
        <w:rPr>
          <w:b/>
          <w:bCs/>
          <w:lang w:val="es-AR"/>
        </w:rPr>
        <w:t>-posible- búsqueda de operando</w:t>
      </w:r>
    </w:p>
    <w:p w14:paraId="4ADA1687" w14:textId="77777777" w:rsidR="007B0199" w:rsidRDefault="007B0199" w:rsidP="007B0199">
      <w:pPr>
        <w:pStyle w:val="Prrafodelista"/>
        <w:numPr>
          <w:ilvl w:val="0"/>
          <w:numId w:val="14"/>
        </w:numPr>
        <w:tabs>
          <w:tab w:val="left" w:pos="720"/>
          <w:tab w:val="left" w:pos="1440"/>
          <w:tab w:val="left" w:pos="2160"/>
          <w:tab w:val="left" w:pos="2880"/>
          <w:tab w:val="left" w:pos="3611"/>
        </w:tabs>
        <w:rPr>
          <w:b/>
          <w:bCs/>
          <w:lang w:val="es-AR"/>
        </w:rPr>
      </w:pPr>
      <w:r>
        <w:rPr>
          <w:b/>
          <w:bCs/>
          <w:lang w:val="es-AR"/>
        </w:rPr>
        <w:t>Ejecución de la operación</w:t>
      </w:r>
    </w:p>
    <w:p w14:paraId="2B9F114F" w14:textId="77777777" w:rsidR="007B0199" w:rsidRDefault="007B0199" w:rsidP="007B0199">
      <w:pPr>
        <w:pStyle w:val="Prrafodelista"/>
        <w:numPr>
          <w:ilvl w:val="0"/>
          <w:numId w:val="14"/>
        </w:numPr>
        <w:tabs>
          <w:tab w:val="left" w:pos="720"/>
          <w:tab w:val="left" w:pos="1440"/>
          <w:tab w:val="left" w:pos="2160"/>
          <w:tab w:val="left" w:pos="2880"/>
          <w:tab w:val="left" w:pos="3611"/>
        </w:tabs>
        <w:rPr>
          <w:b/>
          <w:bCs/>
          <w:lang w:val="es-AR"/>
        </w:rPr>
      </w:pPr>
      <w:r>
        <w:rPr>
          <w:b/>
          <w:bCs/>
          <w:lang w:val="es-AR"/>
        </w:rPr>
        <w:t>Preparación para la próxima instrucción</w:t>
      </w:r>
    </w:p>
    <w:p w14:paraId="1067DC7E" w14:textId="77777777" w:rsidR="007B0199" w:rsidRDefault="007B0199" w:rsidP="007B0199">
      <w:pPr>
        <w:tabs>
          <w:tab w:val="left" w:pos="720"/>
          <w:tab w:val="left" w:pos="1440"/>
          <w:tab w:val="left" w:pos="2160"/>
          <w:tab w:val="left" w:pos="2880"/>
          <w:tab w:val="left" w:pos="3611"/>
        </w:tabs>
        <w:rPr>
          <w:lang w:val="es-AR"/>
        </w:rPr>
      </w:pPr>
      <w:r w:rsidRPr="001336CF">
        <w:rPr>
          <w:lang w:val="es-AR"/>
        </w:rPr>
        <w:t>Interrupción de este desarrollo ideal:</w:t>
      </w:r>
    </w:p>
    <w:p w14:paraId="7B828A9D" w14:textId="77777777" w:rsidR="007B0199" w:rsidRDefault="007B0199" w:rsidP="007B0199">
      <w:pPr>
        <w:pStyle w:val="Prrafodelista"/>
        <w:numPr>
          <w:ilvl w:val="0"/>
          <w:numId w:val="15"/>
        </w:numPr>
        <w:tabs>
          <w:tab w:val="left" w:pos="720"/>
          <w:tab w:val="left" w:pos="1440"/>
          <w:tab w:val="left" w:pos="2160"/>
          <w:tab w:val="left" w:pos="2880"/>
          <w:tab w:val="left" w:pos="3611"/>
        </w:tabs>
        <w:rPr>
          <w:lang w:val="es-AR"/>
        </w:rPr>
      </w:pPr>
      <w:r>
        <w:rPr>
          <w:lang w:val="es-AR"/>
        </w:rPr>
        <w:t xml:space="preserve">IT (interrupción) </w:t>
      </w:r>
      <w:proofErr w:type="gramStart"/>
      <w:r w:rsidRPr="00423C5B">
        <w:rPr>
          <w:rFonts w:ascii="Wingdings" w:eastAsia="Wingdings" w:hAnsi="Wingdings" w:cs="Wingdings"/>
          <w:lang w:val="es-AR"/>
        </w:rPr>
        <w:t>à</w:t>
      </w:r>
      <w:r>
        <w:rPr>
          <w:lang w:val="es-AR"/>
        </w:rPr>
        <w:t xml:space="preserve">  teclado</w:t>
      </w:r>
      <w:proofErr w:type="gramEnd"/>
      <w:r>
        <w:rPr>
          <w:lang w:val="es-AR"/>
        </w:rPr>
        <w:t>, mousse</w:t>
      </w:r>
    </w:p>
    <w:p w14:paraId="5A0C95C1" w14:textId="77777777" w:rsidR="007B0199" w:rsidRDefault="007B0199" w:rsidP="007B0199">
      <w:pPr>
        <w:pStyle w:val="Prrafodelista"/>
        <w:numPr>
          <w:ilvl w:val="1"/>
          <w:numId w:val="15"/>
        </w:numPr>
        <w:tabs>
          <w:tab w:val="left" w:pos="720"/>
          <w:tab w:val="left" w:pos="1440"/>
          <w:tab w:val="left" w:pos="2160"/>
          <w:tab w:val="left" w:pos="2880"/>
          <w:tab w:val="left" w:pos="3611"/>
        </w:tabs>
        <w:rPr>
          <w:lang w:val="es-AR"/>
        </w:rPr>
      </w:pPr>
      <w:r>
        <w:rPr>
          <w:lang w:val="es-AR"/>
        </w:rPr>
        <w:t>CPU debe tratarlo prioritariamente</w:t>
      </w:r>
    </w:p>
    <w:p w14:paraId="2FD9FC88" w14:textId="77777777" w:rsidR="007B0199" w:rsidRDefault="007B0199" w:rsidP="007B0199">
      <w:pPr>
        <w:pStyle w:val="Prrafodelista"/>
        <w:numPr>
          <w:ilvl w:val="0"/>
          <w:numId w:val="15"/>
        </w:numPr>
        <w:tabs>
          <w:tab w:val="left" w:pos="720"/>
          <w:tab w:val="left" w:pos="1440"/>
          <w:tab w:val="left" w:pos="2160"/>
          <w:tab w:val="left" w:pos="2880"/>
          <w:tab w:val="left" w:pos="3611"/>
        </w:tabs>
        <w:rPr>
          <w:lang w:val="es-AR"/>
        </w:rPr>
      </w:pPr>
      <w:r>
        <w:rPr>
          <w:lang w:val="es-AR"/>
        </w:rPr>
        <w:t>petición de ciclo de memoria E/S</w:t>
      </w:r>
    </w:p>
    <w:p w14:paraId="58B9CB11" w14:textId="77777777" w:rsidR="007B0199" w:rsidRDefault="007B0199" w:rsidP="007B0199">
      <w:pPr>
        <w:pStyle w:val="Prrafodelista"/>
        <w:numPr>
          <w:ilvl w:val="1"/>
          <w:numId w:val="15"/>
        </w:numPr>
        <w:tabs>
          <w:tab w:val="left" w:pos="720"/>
          <w:tab w:val="left" w:pos="1440"/>
          <w:tab w:val="left" w:pos="2160"/>
          <w:tab w:val="left" w:pos="2880"/>
          <w:tab w:val="left" w:pos="3611"/>
        </w:tabs>
        <w:rPr>
          <w:lang w:val="es-AR"/>
        </w:rPr>
      </w:pPr>
      <w:r>
        <w:rPr>
          <w:lang w:val="es-AR"/>
        </w:rPr>
        <w:t xml:space="preserve">PCMES (Peticiones de ciclo de memoria) </w:t>
      </w:r>
      <w:r w:rsidRPr="0004370A">
        <w:rPr>
          <w:rFonts w:ascii="Wingdings" w:eastAsia="Wingdings" w:hAnsi="Wingdings" w:cs="Wingdings"/>
          <w:lang w:val="es-AR"/>
        </w:rPr>
        <w:t>à</w:t>
      </w:r>
      <w:r>
        <w:rPr>
          <w:lang w:val="es-AR"/>
        </w:rPr>
        <w:t xml:space="preserve"> Pedido del canal de la CPU, para hacer LEC o ESC, entre memoria y </w:t>
      </w:r>
      <w:proofErr w:type="spellStart"/>
      <w:r>
        <w:rPr>
          <w:lang w:val="es-AR"/>
        </w:rPr>
        <w:t>perifico</w:t>
      </w:r>
      <w:proofErr w:type="spellEnd"/>
      <w:r>
        <w:rPr>
          <w:lang w:val="es-AR"/>
        </w:rPr>
        <w:t>.</w:t>
      </w:r>
    </w:p>
    <w:p w14:paraId="6AB026F6" w14:textId="77777777" w:rsidR="007B0199" w:rsidRDefault="007B0199" w:rsidP="007B0199">
      <w:pPr>
        <w:pStyle w:val="Prrafodelista"/>
        <w:numPr>
          <w:ilvl w:val="0"/>
          <w:numId w:val="0"/>
        </w:numPr>
        <w:tabs>
          <w:tab w:val="left" w:pos="720"/>
          <w:tab w:val="left" w:pos="1440"/>
          <w:tab w:val="left" w:pos="2160"/>
          <w:tab w:val="left" w:pos="2880"/>
          <w:tab w:val="left" w:pos="3611"/>
        </w:tabs>
        <w:ind w:left="1800"/>
        <w:rPr>
          <w:lang w:val="es-AR"/>
        </w:rPr>
      </w:pPr>
    </w:p>
    <w:p w14:paraId="02D398C4" w14:textId="77777777" w:rsidR="007B0199" w:rsidRDefault="007B0199" w:rsidP="00FE4B0D">
      <w:pPr>
        <w:pStyle w:val="Ttulo3"/>
      </w:pPr>
      <w:r>
        <w:t>INSTRUCCIÓN DE SUMA</w:t>
      </w:r>
    </w:p>
    <w:p w14:paraId="0A98522D" w14:textId="77777777" w:rsidR="007B0199" w:rsidRDefault="007B0199" w:rsidP="007B0199">
      <w:pPr>
        <w:tabs>
          <w:tab w:val="left" w:pos="720"/>
          <w:tab w:val="left" w:pos="1440"/>
          <w:tab w:val="left" w:pos="2160"/>
          <w:tab w:val="left" w:pos="2880"/>
          <w:tab w:val="left" w:pos="3611"/>
        </w:tabs>
        <w:rPr>
          <w:lang w:val="es-AR"/>
        </w:rPr>
      </w:pPr>
      <w:proofErr w:type="spellStart"/>
      <w:r>
        <w:rPr>
          <w:lang w:val="es-AR"/>
        </w:rPr>
        <w:t>Descripcion</w:t>
      </w:r>
      <w:proofErr w:type="spellEnd"/>
      <w:r>
        <w:rPr>
          <w:lang w:val="es-AR"/>
        </w:rPr>
        <w:t xml:space="preserve"> de la instrucción de suma y las señales de gobierno necesarias para la ejecución de </w:t>
      </w:r>
      <w:proofErr w:type="gramStart"/>
      <w:r>
        <w:rPr>
          <w:lang w:val="es-AR"/>
        </w:rPr>
        <w:t>la misma</w:t>
      </w:r>
      <w:proofErr w:type="gramEnd"/>
      <w:r>
        <w:rPr>
          <w:lang w:val="es-AR"/>
        </w:rPr>
        <w:t xml:space="preserve">. SUM/ SUS/ AND/ OR son todas instrucciones que tienen búsqueda de operando y su cronograma(señal de gobierno que se activa en cada </w:t>
      </w:r>
      <w:r>
        <w:rPr>
          <w:rFonts w:ascii="Cambria" w:hAnsi="Cambria" w:cs="Cambria"/>
          <w:lang w:val="es-AR"/>
        </w:rPr>
        <w:t>θ</w:t>
      </w:r>
      <w:r>
        <w:rPr>
          <w:lang w:val="es-AR"/>
        </w:rPr>
        <w:t>) cuenta con dos ciclos de memoria (4</w:t>
      </w:r>
      <w:r>
        <w:rPr>
          <w:rFonts w:ascii="Cambria" w:hAnsi="Cambria" w:cs="Cambria"/>
          <w:lang w:val="es-AR"/>
        </w:rPr>
        <w:t>θ</w:t>
      </w:r>
      <w:r>
        <w:rPr>
          <w:lang w:val="es-AR"/>
        </w:rPr>
        <w:t xml:space="preserve">). </w:t>
      </w:r>
    </w:p>
    <w:p w14:paraId="109539F5" w14:textId="77777777" w:rsidR="007B0199" w:rsidRDefault="007B0199" w:rsidP="007B0199">
      <w:pPr>
        <w:tabs>
          <w:tab w:val="left" w:pos="720"/>
          <w:tab w:val="left" w:pos="1440"/>
          <w:tab w:val="left" w:pos="2160"/>
          <w:tab w:val="left" w:pos="2880"/>
          <w:tab w:val="left" w:pos="3611"/>
        </w:tabs>
        <w:rPr>
          <w:i/>
          <w:iCs/>
          <w:lang w:val="es-AR"/>
        </w:rPr>
      </w:pPr>
      <w:r>
        <w:rPr>
          <w:lang w:val="es-AR"/>
        </w:rPr>
        <w:tab/>
      </w:r>
      <w:r>
        <w:rPr>
          <w:i/>
          <w:iCs/>
          <w:lang w:val="es-AR"/>
        </w:rPr>
        <w:t>La suma:</w:t>
      </w:r>
    </w:p>
    <w:p w14:paraId="47DD198D" w14:textId="77777777" w:rsidR="007B0199" w:rsidRDefault="007B0199" w:rsidP="007B0199">
      <w:pPr>
        <w:tabs>
          <w:tab w:val="left" w:pos="720"/>
          <w:tab w:val="left" w:pos="1440"/>
          <w:tab w:val="left" w:pos="2160"/>
          <w:tab w:val="left" w:pos="2880"/>
          <w:tab w:val="left" w:pos="3611"/>
        </w:tabs>
        <w:rPr>
          <w:lang w:val="es-AR"/>
        </w:rPr>
      </w:pPr>
      <w:r>
        <w:rPr>
          <w:lang w:val="es-AR"/>
        </w:rPr>
        <w:t xml:space="preserve">Sumar el contenido del operando (alojado en memoria en la </w:t>
      </w:r>
      <w:r w:rsidRPr="7D68ABC9">
        <w:rPr>
          <w:lang w:val="es-AR"/>
        </w:rPr>
        <w:t>3dirección</w:t>
      </w:r>
      <w:r>
        <w:rPr>
          <w:lang w:val="es-AR"/>
        </w:rPr>
        <w:t xml:space="preserve"> indicada por el campo DIR del RI) con el contenido del acumulador, para luego almacenar el resultado en el AC.</w:t>
      </w:r>
    </w:p>
    <w:p w14:paraId="082A119A" w14:textId="77777777" w:rsidR="007B0199" w:rsidRPr="005C3964" w:rsidRDefault="007B0199" w:rsidP="007B0199">
      <w:pPr>
        <w:tabs>
          <w:tab w:val="left" w:pos="720"/>
          <w:tab w:val="left" w:pos="1440"/>
          <w:tab w:val="left" w:pos="2160"/>
          <w:tab w:val="left" w:pos="2880"/>
          <w:tab w:val="left" w:pos="3611"/>
        </w:tabs>
        <w:rPr>
          <w:lang w:val="es-AR"/>
        </w:rPr>
      </w:pPr>
      <w:r w:rsidRPr="005C3964">
        <w:rPr>
          <w:lang w:val="es-AR"/>
        </w:rPr>
        <w:t>Se descompone en cuatro fases:</w:t>
      </w:r>
    </w:p>
    <w:p w14:paraId="50F1F4CC" w14:textId="77777777" w:rsidR="007B0199" w:rsidRDefault="007B0199" w:rsidP="007B0199">
      <w:pPr>
        <w:pStyle w:val="Prrafodelista"/>
        <w:numPr>
          <w:ilvl w:val="0"/>
          <w:numId w:val="16"/>
        </w:numPr>
        <w:tabs>
          <w:tab w:val="left" w:pos="720"/>
          <w:tab w:val="left" w:pos="1440"/>
          <w:tab w:val="left" w:pos="2160"/>
          <w:tab w:val="left" w:pos="2880"/>
          <w:tab w:val="left" w:pos="3611"/>
        </w:tabs>
        <w:spacing w:after="0"/>
        <w:rPr>
          <w:b/>
          <w:bCs/>
          <w:lang w:val="es-AR"/>
        </w:rPr>
      </w:pPr>
      <w:r w:rsidRPr="005C3964">
        <w:rPr>
          <w:b/>
          <w:bCs/>
          <w:lang w:val="es-AR"/>
        </w:rPr>
        <w:t>Fase 1: Búsqueda de la instrucción</w:t>
      </w:r>
    </w:p>
    <w:p w14:paraId="6D490442" w14:textId="77777777" w:rsidR="007B0199" w:rsidRDefault="007B0199" w:rsidP="007B0199">
      <w:pPr>
        <w:tabs>
          <w:tab w:val="left" w:pos="720"/>
          <w:tab w:val="left" w:pos="1440"/>
          <w:tab w:val="left" w:pos="2160"/>
          <w:tab w:val="left" w:pos="2880"/>
          <w:tab w:val="left" w:pos="3611"/>
        </w:tabs>
        <w:spacing w:after="0"/>
        <w:jc w:val="both"/>
        <w:rPr>
          <w:lang w:val="es-AR"/>
        </w:rPr>
      </w:pPr>
      <w:r w:rsidRPr="00773CFE">
        <w:rPr>
          <w:lang w:val="es-AR"/>
        </w:rPr>
        <w:t>Suponiendo que la dirección de la próxima instrucción a ejecutar se encuentra en el contador de programa</w:t>
      </w:r>
      <w:r>
        <w:rPr>
          <w:lang w:val="es-AR"/>
        </w:rPr>
        <w:t>:</w:t>
      </w:r>
    </w:p>
    <w:p w14:paraId="25354320" w14:textId="05B3386C" w:rsidR="007B0199" w:rsidRDefault="007B0199" w:rsidP="007B0199">
      <w:pPr>
        <w:pStyle w:val="Prrafodelista"/>
        <w:numPr>
          <w:ilvl w:val="0"/>
          <w:numId w:val="17"/>
        </w:numPr>
        <w:tabs>
          <w:tab w:val="left" w:pos="720"/>
          <w:tab w:val="left" w:pos="1440"/>
          <w:tab w:val="left" w:pos="2160"/>
          <w:tab w:val="left" w:pos="2880"/>
          <w:tab w:val="left" w:pos="3611"/>
        </w:tabs>
        <w:spacing w:after="0"/>
        <w:jc w:val="both"/>
        <w:rPr>
          <w:lang w:val="es-AR"/>
        </w:rPr>
      </w:pPr>
      <w:r>
        <w:rPr>
          <w:lang w:val="es-AR"/>
        </w:rPr>
        <w:t xml:space="preserve">Transferir el contenido del contador de programa al registro de selección de memoria: </w:t>
      </w:r>
    </w:p>
    <w:p w14:paraId="075CF2E1"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080"/>
        <w:jc w:val="center"/>
        <w:rPr>
          <w:b/>
          <w:bCs/>
          <w:lang w:val="es-AR"/>
        </w:rPr>
      </w:pPr>
      <w:r>
        <w:rPr>
          <w:b/>
          <w:bCs/>
          <w:lang w:val="es-AR"/>
        </w:rPr>
        <w:t xml:space="preserve">(P) </w:t>
      </w:r>
      <w:r w:rsidRPr="00E04211">
        <w:rPr>
          <w:rFonts w:ascii="Wingdings" w:eastAsia="Wingdings" w:hAnsi="Wingdings" w:cs="Wingdings"/>
          <w:b/>
          <w:lang w:val="es-AR"/>
        </w:rPr>
        <w:t>à</w:t>
      </w:r>
      <w:r>
        <w:rPr>
          <w:b/>
          <w:bCs/>
          <w:lang w:val="es-AR"/>
        </w:rPr>
        <w:t xml:space="preserve"> S</w:t>
      </w:r>
    </w:p>
    <w:p w14:paraId="13DE4376" w14:textId="77777777" w:rsidR="007B0199" w:rsidRPr="00F37ED7" w:rsidRDefault="007B0199" w:rsidP="007B0199">
      <w:pPr>
        <w:pStyle w:val="Prrafodelista"/>
        <w:numPr>
          <w:ilvl w:val="0"/>
          <w:numId w:val="17"/>
        </w:numPr>
        <w:tabs>
          <w:tab w:val="left" w:pos="720"/>
          <w:tab w:val="left" w:pos="1440"/>
          <w:tab w:val="left" w:pos="2160"/>
          <w:tab w:val="left" w:pos="2880"/>
          <w:tab w:val="left" w:pos="3611"/>
        </w:tabs>
        <w:spacing w:after="0"/>
        <w:rPr>
          <w:b/>
          <w:bCs/>
          <w:lang w:val="es-AR"/>
        </w:rPr>
      </w:pPr>
      <w:r>
        <w:rPr>
          <w:lang w:val="es-AR"/>
        </w:rPr>
        <w:lastRenderedPageBreak/>
        <w:t xml:space="preserve">Buscar en la memoria central la instrucción y transferirla al registro de palabra memoria. Para ello hay que lanzar un nuevo ciclo de memoria y el registro S indica la dirección de la instrucción, por lo </w:t>
      </w:r>
      <w:proofErr w:type="gramStart"/>
      <w:r>
        <w:rPr>
          <w:lang w:val="es-AR"/>
        </w:rPr>
        <w:t>tanto</w:t>
      </w:r>
      <w:proofErr w:type="gramEnd"/>
      <w:r>
        <w:rPr>
          <w:lang w:val="es-AR"/>
        </w:rPr>
        <w:t xml:space="preserve"> a M (el cual es puesto a cero previamente) llega el contenido del contenido de S</w:t>
      </w:r>
    </w:p>
    <w:p w14:paraId="50CEAF4D"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080"/>
        <w:jc w:val="center"/>
        <w:rPr>
          <w:b/>
          <w:bCs/>
          <w:lang w:val="es-AR"/>
        </w:rPr>
      </w:pPr>
      <w:r>
        <w:rPr>
          <w:b/>
          <w:bCs/>
          <w:lang w:val="es-AR"/>
        </w:rPr>
        <w:t xml:space="preserve">((S)) </w:t>
      </w:r>
      <w:r w:rsidRPr="001B6B23">
        <w:rPr>
          <w:rFonts w:ascii="Wingdings" w:eastAsia="Wingdings" w:hAnsi="Wingdings" w:cs="Wingdings"/>
          <w:b/>
          <w:lang w:val="es-AR"/>
        </w:rPr>
        <w:t>à</w:t>
      </w:r>
      <w:r>
        <w:rPr>
          <w:b/>
          <w:bCs/>
          <w:lang w:val="es-AR"/>
        </w:rPr>
        <w:t xml:space="preserve"> M</w:t>
      </w:r>
    </w:p>
    <w:p w14:paraId="242807F9"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080"/>
        <w:rPr>
          <w:b/>
          <w:bCs/>
          <w:lang w:val="es-AR"/>
        </w:rPr>
      </w:pPr>
    </w:p>
    <w:p w14:paraId="2EC69D9F"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080"/>
        <w:rPr>
          <w:b/>
          <w:bCs/>
          <w:lang w:val="es-AR"/>
        </w:rPr>
      </w:pPr>
      <w:r>
        <w:rPr>
          <w:b/>
          <w:bCs/>
          <w:lang w:val="es-AR"/>
        </w:rPr>
        <w:t>Señales de gobierno involucradas:</w:t>
      </w:r>
    </w:p>
    <w:p w14:paraId="14999F27" w14:textId="77777777" w:rsidR="007B0199" w:rsidRDefault="007B0199" w:rsidP="007B0199">
      <w:pPr>
        <w:pStyle w:val="Prrafodelista"/>
        <w:numPr>
          <w:ilvl w:val="0"/>
          <w:numId w:val="18"/>
        </w:numPr>
        <w:tabs>
          <w:tab w:val="left" w:pos="720"/>
          <w:tab w:val="left" w:pos="1440"/>
          <w:tab w:val="left" w:pos="2160"/>
          <w:tab w:val="left" w:pos="2880"/>
          <w:tab w:val="left" w:pos="3611"/>
        </w:tabs>
        <w:spacing w:after="0"/>
        <w:rPr>
          <w:b/>
          <w:bCs/>
          <w:lang w:val="es-AR"/>
        </w:rPr>
      </w:pPr>
      <w:r>
        <w:rPr>
          <w:b/>
          <w:bCs/>
          <w:lang w:val="es-AR"/>
        </w:rPr>
        <w:t xml:space="preserve">(P) </w:t>
      </w:r>
      <w:r w:rsidRPr="00E04211">
        <w:rPr>
          <w:rFonts w:ascii="Wingdings" w:eastAsia="Wingdings" w:hAnsi="Wingdings" w:cs="Wingdings"/>
          <w:b/>
          <w:lang w:val="es-AR"/>
        </w:rPr>
        <w:t>à</w:t>
      </w:r>
      <w:r>
        <w:rPr>
          <w:b/>
          <w:bCs/>
          <w:lang w:val="es-AR"/>
        </w:rPr>
        <w:t xml:space="preserve"> S : SRP | ENS </w:t>
      </w:r>
    </w:p>
    <w:p w14:paraId="647B4C18" w14:textId="77777777" w:rsidR="007B0199" w:rsidRPr="0021605B" w:rsidRDefault="007B0199" w:rsidP="007B0199">
      <w:pPr>
        <w:pStyle w:val="Prrafodelista"/>
        <w:numPr>
          <w:ilvl w:val="0"/>
          <w:numId w:val="0"/>
        </w:numPr>
        <w:tabs>
          <w:tab w:val="left" w:pos="720"/>
          <w:tab w:val="left" w:pos="1440"/>
          <w:tab w:val="left" w:pos="2160"/>
          <w:tab w:val="left" w:pos="2880"/>
          <w:tab w:val="left" w:pos="3611"/>
        </w:tabs>
        <w:spacing w:after="0"/>
        <w:ind w:left="1440"/>
        <w:rPr>
          <w:lang w:val="es-AR"/>
        </w:rPr>
      </w:pPr>
      <w:r>
        <w:rPr>
          <w:lang w:val="es-AR"/>
        </w:rPr>
        <w:t xml:space="preserve">Durante el </w:t>
      </w:r>
      <w:proofErr w:type="spellStart"/>
      <w:r>
        <w:rPr>
          <w:lang w:val="es-AR"/>
        </w:rPr>
        <w:t>ultimo</w:t>
      </w:r>
      <w:proofErr w:type="spellEnd"/>
      <w:r>
        <w:rPr>
          <w:lang w:val="es-AR"/>
        </w:rPr>
        <w:t xml:space="preserve"> </w:t>
      </w:r>
      <w:r>
        <w:rPr>
          <w:rFonts w:ascii="Cambria" w:hAnsi="Cambria" w:cs="Cambria"/>
          <w:lang w:val="es-AR"/>
        </w:rPr>
        <w:t>θ</w:t>
      </w:r>
      <w:r>
        <w:rPr>
          <w:lang w:val="es-AR"/>
        </w:rPr>
        <w:t xml:space="preserve"> de la instrucción anterior se incrementa el contador de programa, para así dejar en el mismo la instrucción actual a tratar. Ahora que CP tiene la dirección de la instrucción de suma, habilita la salida del registro con la señal de nivel </w:t>
      </w:r>
      <w:r>
        <w:rPr>
          <w:b/>
          <w:bCs/>
          <w:lang w:val="es-AR"/>
        </w:rPr>
        <w:t>SRP</w:t>
      </w:r>
      <w:r>
        <w:rPr>
          <w:lang w:val="es-AR"/>
        </w:rPr>
        <w:t xml:space="preserve"> para que esta llegue al Bus S, luego la señal de muestreo </w:t>
      </w:r>
      <w:r w:rsidRPr="00CB53E9">
        <w:rPr>
          <w:b/>
          <w:bCs/>
          <w:lang w:val="es-AR"/>
        </w:rPr>
        <w:t>ENS</w:t>
      </w:r>
      <w:r>
        <w:rPr>
          <w:lang w:val="es-AR"/>
        </w:rPr>
        <w:t xml:space="preserve"> habilita que ingrese al registro de selección. Para esto la señal de nivel SRP tiene que estar activa hasta que termine la de muestreo para que este latente la información del Bus </w:t>
      </w:r>
    </w:p>
    <w:p w14:paraId="69232602"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080"/>
        <w:rPr>
          <w:b/>
          <w:bCs/>
          <w:lang w:val="es-AR"/>
        </w:rPr>
      </w:pPr>
    </w:p>
    <w:p w14:paraId="04760D25" w14:textId="77777777" w:rsidR="007B0199" w:rsidRDefault="007B0199" w:rsidP="007B0199">
      <w:pPr>
        <w:pStyle w:val="Prrafodelista"/>
        <w:numPr>
          <w:ilvl w:val="0"/>
          <w:numId w:val="18"/>
        </w:numPr>
        <w:tabs>
          <w:tab w:val="left" w:pos="720"/>
          <w:tab w:val="left" w:pos="1440"/>
          <w:tab w:val="left" w:pos="2160"/>
          <w:tab w:val="left" w:pos="2880"/>
          <w:tab w:val="left" w:pos="3611"/>
        </w:tabs>
        <w:spacing w:after="0"/>
        <w:rPr>
          <w:b/>
          <w:bCs/>
          <w:lang w:val="en-US"/>
        </w:rPr>
      </w:pPr>
      <w:r w:rsidRPr="00BD0DE4">
        <w:rPr>
          <w:b/>
          <w:bCs/>
          <w:lang w:val="en-US"/>
        </w:rPr>
        <w:t xml:space="preserve">((S)) </w:t>
      </w:r>
      <w:r w:rsidRPr="001B6B23">
        <w:rPr>
          <w:rFonts w:ascii="Wingdings" w:eastAsia="Wingdings" w:hAnsi="Wingdings" w:cs="Wingdings"/>
          <w:b/>
          <w:lang w:val="es-AR"/>
        </w:rPr>
        <w:t>à</w:t>
      </w:r>
      <w:r w:rsidRPr="00BD0DE4">
        <w:rPr>
          <w:b/>
          <w:bCs/>
          <w:lang w:val="en-US"/>
        </w:rPr>
        <w:t xml:space="preserve"> M: ICM | PACM | L</w:t>
      </w:r>
      <w:r>
        <w:rPr>
          <w:b/>
          <w:bCs/>
          <w:lang w:val="en-US"/>
        </w:rPr>
        <w:t xml:space="preserve">EC </w:t>
      </w:r>
    </w:p>
    <w:p w14:paraId="3FE305EE" w14:textId="77777777" w:rsidR="007B0199" w:rsidRPr="00AE222F" w:rsidRDefault="007B0199" w:rsidP="007B0199">
      <w:pPr>
        <w:pStyle w:val="Prrafodelista"/>
        <w:numPr>
          <w:ilvl w:val="0"/>
          <w:numId w:val="0"/>
        </w:numPr>
        <w:tabs>
          <w:tab w:val="left" w:pos="720"/>
          <w:tab w:val="left" w:pos="1440"/>
          <w:tab w:val="left" w:pos="2160"/>
          <w:tab w:val="left" w:pos="2880"/>
          <w:tab w:val="left" w:pos="3611"/>
        </w:tabs>
        <w:spacing w:after="0"/>
        <w:ind w:left="1440"/>
      </w:pPr>
      <w:r w:rsidRPr="00F64126">
        <w:t xml:space="preserve">Luego para tener a la </w:t>
      </w:r>
      <w:r>
        <w:t xml:space="preserve">instrucción en el registro de palabra memoria, hay que lanzar un ciclo de memoria con la señal </w:t>
      </w:r>
      <w:proofErr w:type="spellStart"/>
      <w:r>
        <w:t>impulsional</w:t>
      </w:r>
      <w:proofErr w:type="spellEnd"/>
      <w:r>
        <w:t xml:space="preserve"> </w:t>
      </w:r>
      <w:r w:rsidRPr="00F64126">
        <w:rPr>
          <w:b/>
          <w:bCs/>
        </w:rPr>
        <w:t>ICM</w:t>
      </w:r>
      <w:r>
        <w:rPr>
          <w:b/>
          <w:bCs/>
        </w:rPr>
        <w:t xml:space="preserve">, </w:t>
      </w:r>
      <w:r>
        <w:t xml:space="preserve">indicar que se trata de una lectura </w:t>
      </w:r>
      <w:proofErr w:type="spellStart"/>
      <w:r>
        <w:t>mantienedo</w:t>
      </w:r>
      <w:proofErr w:type="spellEnd"/>
      <w:r>
        <w:t xml:space="preserve"> la señal de nivel </w:t>
      </w:r>
      <w:r>
        <w:rPr>
          <w:b/>
          <w:bCs/>
        </w:rPr>
        <w:t xml:space="preserve">LEC </w:t>
      </w:r>
      <w:r>
        <w:t xml:space="preserve">durante todo el intervalo del ciclo de memoria (y en cualquier caso hasta el inicio de la regeneración) y, si fuera necesario, poner a cero el registro M con la señal de muestreo </w:t>
      </w:r>
      <w:r w:rsidRPr="00B2581B">
        <w:rPr>
          <w:b/>
          <w:bCs/>
        </w:rPr>
        <w:t>PACM</w:t>
      </w:r>
    </w:p>
    <w:p w14:paraId="03674BDD"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720"/>
        <w:rPr>
          <w:b/>
          <w:bCs/>
          <w:lang w:val="es-AR"/>
        </w:rPr>
      </w:pPr>
    </w:p>
    <w:p w14:paraId="2CD60CF1" w14:textId="77777777" w:rsidR="007B0199" w:rsidRPr="007E2AFC" w:rsidRDefault="007B0199" w:rsidP="007B0199">
      <w:pPr>
        <w:tabs>
          <w:tab w:val="left" w:pos="720"/>
          <w:tab w:val="left" w:pos="1440"/>
          <w:tab w:val="left" w:pos="2160"/>
          <w:tab w:val="left" w:pos="2880"/>
          <w:tab w:val="left" w:pos="3611"/>
        </w:tabs>
        <w:spacing w:after="0"/>
        <w:jc w:val="center"/>
        <w:rPr>
          <w:b/>
          <w:bCs/>
          <w:lang w:val="es-AR"/>
        </w:rPr>
      </w:pPr>
      <w:r>
        <w:rPr>
          <w:noProof/>
        </w:rPr>
        <w:drawing>
          <wp:inline distT="0" distB="0" distL="0" distR="0" wp14:anchorId="24F7EF03" wp14:editId="56990374">
            <wp:extent cx="5170676" cy="223823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45">
                      <a:extLst>
                        <a:ext uri="{28A0092B-C50C-407E-A947-70E740481C1C}">
                          <a14:useLocalDpi xmlns:a14="http://schemas.microsoft.com/office/drawing/2010/main" val="0"/>
                        </a:ext>
                      </a:extLst>
                    </a:blip>
                    <a:stretch>
                      <a:fillRect/>
                    </a:stretch>
                  </pic:blipFill>
                  <pic:spPr>
                    <a:xfrm>
                      <a:off x="0" y="0"/>
                      <a:ext cx="5170676" cy="2238233"/>
                    </a:xfrm>
                    <a:prstGeom prst="rect">
                      <a:avLst/>
                    </a:prstGeom>
                  </pic:spPr>
                </pic:pic>
              </a:graphicData>
            </a:graphic>
          </wp:inline>
        </w:drawing>
      </w:r>
    </w:p>
    <w:p w14:paraId="2ABB411C" w14:textId="77777777" w:rsidR="007B0199" w:rsidRDefault="007B0199" w:rsidP="007B0199">
      <w:pPr>
        <w:pStyle w:val="Prrafodelista"/>
        <w:numPr>
          <w:ilvl w:val="0"/>
          <w:numId w:val="16"/>
        </w:numPr>
        <w:tabs>
          <w:tab w:val="left" w:pos="720"/>
          <w:tab w:val="left" w:pos="1440"/>
          <w:tab w:val="left" w:pos="2160"/>
          <w:tab w:val="left" w:pos="2880"/>
          <w:tab w:val="left" w:pos="3611"/>
        </w:tabs>
        <w:rPr>
          <w:b/>
          <w:bCs/>
          <w:lang w:val="es-AR"/>
        </w:rPr>
      </w:pPr>
      <w:r w:rsidRPr="005C3964">
        <w:rPr>
          <w:b/>
          <w:bCs/>
          <w:lang w:val="es-AR"/>
        </w:rPr>
        <w:t>Fase 2: Búsqueda de operando</w:t>
      </w:r>
    </w:p>
    <w:p w14:paraId="6CBD948E" w14:textId="77777777" w:rsidR="007B0199" w:rsidRDefault="007B0199" w:rsidP="007B0199">
      <w:pPr>
        <w:pStyle w:val="Prrafodelista"/>
        <w:numPr>
          <w:ilvl w:val="0"/>
          <w:numId w:val="18"/>
        </w:numPr>
        <w:tabs>
          <w:tab w:val="left" w:pos="720"/>
          <w:tab w:val="left" w:pos="1440"/>
          <w:tab w:val="left" w:pos="2160"/>
          <w:tab w:val="left" w:pos="2880"/>
          <w:tab w:val="left" w:pos="3611"/>
        </w:tabs>
        <w:spacing w:after="0"/>
        <w:rPr>
          <w:lang w:val="es-AR"/>
        </w:rPr>
      </w:pPr>
      <w:r>
        <w:rPr>
          <w:lang w:val="es-AR"/>
        </w:rPr>
        <w:t xml:space="preserve">La instrucción se encuentra en M antes del fin del primer </w:t>
      </w:r>
      <w:r>
        <w:rPr>
          <w:rFonts w:ascii="Cambria" w:hAnsi="Cambria" w:cs="Cambria"/>
          <w:lang w:val="es-AR"/>
        </w:rPr>
        <w:t>θ</w:t>
      </w:r>
      <w:r>
        <w:rPr>
          <w:lang w:val="es-AR"/>
        </w:rPr>
        <w:t xml:space="preserve">. </w:t>
      </w:r>
      <w:r w:rsidRPr="00F116C8">
        <w:rPr>
          <w:lang w:val="es-AR"/>
        </w:rPr>
        <w:t>Debe enviarse el contenido del registro palabra memoria (la instrucción) al Registro Instrucción</w:t>
      </w:r>
      <w:r>
        <w:rPr>
          <w:lang w:val="es-AR"/>
        </w:rPr>
        <w:t xml:space="preserve"> para así decodificar la misma</w:t>
      </w:r>
      <w:r w:rsidRPr="00F116C8">
        <w:rPr>
          <w:lang w:val="es-AR"/>
        </w:rPr>
        <w:t>.</w:t>
      </w:r>
      <w:r>
        <w:rPr>
          <w:lang w:val="es-AR"/>
        </w:rPr>
        <w:t xml:space="preserve"> Estos dos registros se conectan por el Bus M. Entonces, durante el primer </w:t>
      </w:r>
      <w:r>
        <w:rPr>
          <w:rFonts w:ascii="Cambria" w:hAnsi="Cambria" w:cs="Cambria"/>
          <w:lang w:val="es-AR"/>
        </w:rPr>
        <w:t>θ</w:t>
      </w:r>
      <w:r>
        <w:rPr>
          <w:lang w:val="es-AR"/>
        </w:rPr>
        <w:t xml:space="preserve"> del segundo ciclo, se activa la señal de nivel </w:t>
      </w:r>
      <w:r>
        <w:rPr>
          <w:b/>
          <w:bCs/>
          <w:lang w:val="es-AR"/>
        </w:rPr>
        <w:t>SRM</w:t>
      </w:r>
      <w:r>
        <w:rPr>
          <w:lang w:val="es-AR"/>
        </w:rPr>
        <w:t xml:space="preserve">, y se mantiene hasta que en el próximo batido del </w:t>
      </w:r>
      <w:proofErr w:type="spellStart"/>
      <w:r>
        <w:rPr>
          <w:lang w:val="es-AR"/>
        </w:rPr>
        <w:t>clock</w:t>
      </w:r>
      <w:proofErr w:type="spellEnd"/>
      <w:r>
        <w:rPr>
          <w:lang w:val="es-AR"/>
        </w:rPr>
        <w:t xml:space="preserve"> la señal de muestro </w:t>
      </w:r>
      <w:r>
        <w:rPr>
          <w:b/>
          <w:bCs/>
          <w:lang w:val="es-AR"/>
        </w:rPr>
        <w:t>ENI (</w:t>
      </w:r>
      <w:r>
        <w:rPr>
          <w:lang w:val="es-AR"/>
        </w:rPr>
        <w:t xml:space="preserve">sincronizada con el segundo </w:t>
      </w:r>
      <w:r>
        <w:rPr>
          <w:rFonts w:ascii="Cambria" w:hAnsi="Cambria" w:cs="Cambria"/>
          <w:lang w:val="es-AR"/>
        </w:rPr>
        <w:t>θ</w:t>
      </w:r>
      <w:r>
        <w:rPr>
          <w:lang w:val="es-AR"/>
        </w:rPr>
        <w:t xml:space="preserve"> del segundo ciclo), habilita que la información ingrese al RI. </w:t>
      </w:r>
    </w:p>
    <w:p w14:paraId="3FF8ED11" w14:textId="77777777" w:rsidR="007B0199" w:rsidRDefault="007B0199" w:rsidP="007B0199">
      <w:pPr>
        <w:tabs>
          <w:tab w:val="left" w:pos="720"/>
          <w:tab w:val="left" w:pos="1440"/>
          <w:tab w:val="left" w:pos="2160"/>
          <w:tab w:val="left" w:pos="2880"/>
          <w:tab w:val="left" w:pos="3611"/>
        </w:tabs>
        <w:spacing w:after="0"/>
        <w:ind w:left="1440"/>
        <w:jc w:val="center"/>
        <w:rPr>
          <w:b/>
          <w:bCs/>
          <w:lang w:val="es-AR"/>
        </w:rPr>
      </w:pPr>
      <w:r>
        <w:rPr>
          <w:b/>
          <w:bCs/>
          <w:lang w:val="es-AR"/>
        </w:rPr>
        <w:t xml:space="preserve">(M) </w:t>
      </w:r>
      <w:r w:rsidRPr="00A524E6">
        <w:rPr>
          <w:rFonts w:ascii="Wingdings" w:eastAsia="Wingdings" w:hAnsi="Wingdings" w:cs="Wingdings"/>
          <w:b/>
          <w:lang w:val="es-AR"/>
        </w:rPr>
        <w:t>à</w:t>
      </w:r>
      <w:r>
        <w:rPr>
          <w:b/>
          <w:bCs/>
          <w:lang w:val="es-AR"/>
        </w:rPr>
        <w:t xml:space="preserve"> I</w:t>
      </w:r>
    </w:p>
    <w:p w14:paraId="4E867DB4" w14:textId="49D4DC59" w:rsidR="00807B68" w:rsidRPr="00A524E6" w:rsidRDefault="00807B68" w:rsidP="007B0199">
      <w:pPr>
        <w:tabs>
          <w:tab w:val="left" w:pos="720"/>
          <w:tab w:val="left" w:pos="1440"/>
          <w:tab w:val="left" w:pos="2160"/>
          <w:tab w:val="left" w:pos="2880"/>
          <w:tab w:val="left" w:pos="3611"/>
        </w:tabs>
        <w:spacing w:after="0"/>
        <w:ind w:left="1440"/>
        <w:jc w:val="center"/>
        <w:rPr>
          <w:b/>
          <w:bCs/>
          <w:lang w:val="es-AR"/>
        </w:rPr>
      </w:pPr>
    </w:p>
    <w:p w14:paraId="4BAB8B27" w14:textId="77777777" w:rsidR="007B0199" w:rsidRPr="00045232" w:rsidRDefault="007B0199" w:rsidP="007B0199">
      <w:pPr>
        <w:pStyle w:val="Prrafodelista"/>
        <w:numPr>
          <w:ilvl w:val="0"/>
          <w:numId w:val="18"/>
        </w:numPr>
        <w:tabs>
          <w:tab w:val="left" w:pos="720"/>
          <w:tab w:val="left" w:pos="1440"/>
          <w:tab w:val="left" w:pos="2160"/>
          <w:tab w:val="left" w:pos="2880"/>
          <w:tab w:val="left" w:pos="3611"/>
        </w:tabs>
        <w:spacing w:after="0"/>
        <w:rPr>
          <w:lang w:val="es-AR"/>
        </w:rPr>
      </w:pPr>
      <w:r>
        <w:rPr>
          <w:lang w:val="es-AR"/>
        </w:rPr>
        <w:t xml:space="preserve">Al decodificar el CO y ver que se trata de una suma, en el campo DIR se encuentra la dirección del operando. Por lo tanto, ahora el contenido de DIR debe pasar al registro S, quienes están </w:t>
      </w:r>
      <w:r>
        <w:rPr>
          <w:lang w:val="es-AR"/>
        </w:rPr>
        <w:lastRenderedPageBreak/>
        <w:t xml:space="preserve">conectados por el Bus S. Entonces se activa la señal de nivel </w:t>
      </w:r>
      <w:r>
        <w:rPr>
          <w:b/>
          <w:bCs/>
          <w:lang w:val="es-AR"/>
        </w:rPr>
        <w:t xml:space="preserve">SRD, </w:t>
      </w:r>
      <w:r>
        <w:rPr>
          <w:lang w:val="es-AR"/>
        </w:rPr>
        <w:t>y</w:t>
      </w:r>
      <w:r>
        <w:rPr>
          <w:b/>
          <w:bCs/>
          <w:lang w:val="es-AR"/>
        </w:rPr>
        <w:t xml:space="preserve"> </w:t>
      </w:r>
      <w:r w:rsidRPr="00621506">
        <w:rPr>
          <w:lang w:val="es-AR"/>
        </w:rPr>
        <w:t>luego para validar el ingreso a S la señal de muestro</w:t>
      </w:r>
      <w:r>
        <w:rPr>
          <w:b/>
          <w:bCs/>
          <w:lang w:val="es-AR"/>
        </w:rPr>
        <w:t xml:space="preserve"> ENS.</w:t>
      </w:r>
    </w:p>
    <w:p w14:paraId="0F06392D" w14:textId="77777777" w:rsidR="007B0199" w:rsidRDefault="007B0199" w:rsidP="007B0199">
      <w:pPr>
        <w:pStyle w:val="Prrafodelista"/>
        <w:numPr>
          <w:ilvl w:val="0"/>
          <w:numId w:val="0"/>
        </w:numPr>
        <w:tabs>
          <w:tab w:val="left" w:pos="720"/>
          <w:tab w:val="left" w:pos="1440"/>
          <w:tab w:val="left" w:pos="2160"/>
          <w:tab w:val="left" w:pos="2880"/>
          <w:tab w:val="left" w:pos="3611"/>
        </w:tabs>
        <w:spacing w:after="0"/>
        <w:ind w:left="1440"/>
        <w:jc w:val="center"/>
        <w:rPr>
          <w:b/>
          <w:bCs/>
          <w:lang w:val="es-AR"/>
        </w:rPr>
      </w:pPr>
      <w:r>
        <w:rPr>
          <w:b/>
          <w:bCs/>
          <w:lang w:val="es-AR"/>
        </w:rPr>
        <w:t xml:space="preserve">(DIR) </w:t>
      </w:r>
      <w:r w:rsidRPr="00045232">
        <w:rPr>
          <w:rFonts w:ascii="Wingdings" w:eastAsia="Wingdings" w:hAnsi="Wingdings" w:cs="Wingdings"/>
          <w:b/>
          <w:lang w:val="es-AR"/>
        </w:rPr>
        <w:t>à</w:t>
      </w:r>
      <w:r>
        <w:rPr>
          <w:b/>
          <w:bCs/>
          <w:lang w:val="es-AR"/>
        </w:rPr>
        <w:t xml:space="preserve"> S</w:t>
      </w:r>
    </w:p>
    <w:p w14:paraId="7CCC3D4C" w14:textId="77777777" w:rsidR="007B0199" w:rsidRDefault="007B0199" w:rsidP="007B0199">
      <w:pPr>
        <w:pStyle w:val="Prrafodelista"/>
        <w:numPr>
          <w:ilvl w:val="0"/>
          <w:numId w:val="18"/>
        </w:numPr>
        <w:tabs>
          <w:tab w:val="left" w:pos="720"/>
          <w:tab w:val="left" w:pos="1440"/>
          <w:tab w:val="left" w:pos="2160"/>
          <w:tab w:val="left" w:pos="2880"/>
          <w:tab w:val="left" w:pos="3611"/>
        </w:tabs>
        <w:spacing w:after="0"/>
        <w:rPr>
          <w:lang w:val="es-AR"/>
        </w:rPr>
      </w:pPr>
      <w:r>
        <w:rPr>
          <w:lang w:val="es-AR"/>
        </w:rPr>
        <w:t xml:space="preserve">Una vez que tenemos en S la dirección del operando se pasa a leerla y colocarla en el registro M. Volvemos a lanzar un ciclo de memoria, poner a cero M y activar la señal de nivel </w:t>
      </w:r>
      <w:r w:rsidRPr="001E5D90">
        <w:rPr>
          <w:b/>
          <w:bCs/>
          <w:lang w:val="es-AR"/>
        </w:rPr>
        <w:t>LEC</w:t>
      </w:r>
      <w:r>
        <w:rPr>
          <w:lang w:val="es-AR"/>
        </w:rPr>
        <w:t xml:space="preserve"> (</w:t>
      </w:r>
      <w:r>
        <w:rPr>
          <w:b/>
          <w:bCs/>
          <w:i/>
          <w:iCs/>
          <w:lang w:val="es-AR"/>
        </w:rPr>
        <w:t>en la suma la lectura esta activa durante los dos ciclos de memoria)</w:t>
      </w:r>
    </w:p>
    <w:p w14:paraId="42589787" w14:textId="77777777" w:rsidR="007B0199" w:rsidRDefault="007B0199" w:rsidP="007B0199">
      <w:pPr>
        <w:tabs>
          <w:tab w:val="left" w:pos="720"/>
          <w:tab w:val="left" w:pos="1440"/>
          <w:tab w:val="left" w:pos="2160"/>
          <w:tab w:val="left" w:pos="2880"/>
          <w:tab w:val="left" w:pos="3611"/>
        </w:tabs>
        <w:spacing w:after="0"/>
        <w:ind w:left="1440"/>
        <w:jc w:val="center"/>
        <w:rPr>
          <w:lang w:val="es-AR"/>
        </w:rPr>
      </w:pPr>
      <w:r>
        <w:rPr>
          <w:lang w:val="es-AR"/>
        </w:rPr>
        <w:t xml:space="preserve">((S)) </w:t>
      </w:r>
      <w:r w:rsidRPr="002510FF">
        <w:rPr>
          <w:rFonts w:ascii="Wingdings" w:eastAsia="Wingdings" w:hAnsi="Wingdings" w:cs="Wingdings"/>
          <w:lang w:val="es-AR"/>
        </w:rPr>
        <w:t>à</w:t>
      </w:r>
      <w:r>
        <w:rPr>
          <w:lang w:val="es-AR"/>
        </w:rPr>
        <w:t xml:space="preserve"> M</w:t>
      </w:r>
    </w:p>
    <w:p w14:paraId="5BB9E6E4" w14:textId="77777777" w:rsidR="007B0199" w:rsidRDefault="007B0199" w:rsidP="007B0199">
      <w:pPr>
        <w:tabs>
          <w:tab w:val="left" w:pos="720"/>
          <w:tab w:val="left" w:pos="1440"/>
          <w:tab w:val="left" w:pos="2160"/>
          <w:tab w:val="left" w:pos="2880"/>
          <w:tab w:val="left" w:pos="3611"/>
        </w:tabs>
        <w:spacing w:after="0"/>
        <w:ind w:left="1440"/>
        <w:jc w:val="center"/>
        <w:rPr>
          <w:lang w:val="es-AR"/>
        </w:rPr>
      </w:pPr>
      <w:r>
        <w:rPr>
          <w:noProof/>
        </w:rPr>
        <w:drawing>
          <wp:inline distT="0" distB="0" distL="0" distR="0" wp14:anchorId="47267047" wp14:editId="28AE264A">
            <wp:extent cx="4273568" cy="1726442"/>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46">
                      <a:extLst>
                        <a:ext uri="{28A0092B-C50C-407E-A947-70E740481C1C}">
                          <a14:useLocalDpi xmlns:a14="http://schemas.microsoft.com/office/drawing/2010/main" val="0"/>
                        </a:ext>
                      </a:extLst>
                    </a:blip>
                    <a:stretch>
                      <a:fillRect/>
                    </a:stretch>
                  </pic:blipFill>
                  <pic:spPr>
                    <a:xfrm>
                      <a:off x="0" y="0"/>
                      <a:ext cx="4273568" cy="1726442"/>
                    </a:xfrm>
                    <a:prstGeom prst="rect">
                      <a:avLst/>
                    </a:prstGeom>
                  </pic:spPr>
                </pic:pic>
              </a:graphicData>
            </a:graphic>
          </wp:inline>
        </w:drawing>
      </w:r>
    </w:p>
    <w:p w14:paraId="05DB924C" w14:textId="77777777" w:rsidR="007B0199" w:rsidRPr="002510FF" w:rsidRDefault="007B0199" w:rsidP="007B0199">
      <w:pPr>
        <w:tabs>
          <w:tab w:val="left" w:pos="720"/>
          <w:tab w:val="left" w:pos="1440"/>
          <w:tab w:val="left" w:pos="2160"/>
          <w:tab w:val="left" w:pos="2880"/>
          <w:tab w:val="left" w:pos="3611"/>
        </w:tabs>
        <w:spacing w:after="0"/>
        <w:ind w:left="1440"/>
        <w:jc w:val="center"/>
        <w:rPr>
          <w:lang w:val="es-AR"/>
        </w:rPr>
      </w:pPr>
      <w:r>
        <w:rPr>
          <w:noProof/>
        </w:rPr>
        <w:drawing>
          <wp:inline distT="0" distB="0" distL="0" distR="0" wp14:anchorId="3BFFBE33" wp14:editId="5D3071C8">
            <wp:extent cx="4979822" cy="394420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47">
                      <a:extLst>
                        <a:ext uri="{28A0092B-C50C-407E-A947-70E740481C1C}">
                          <a14:useLocalDpi xmlns:a14="http://schemas.microsoft.com/office/drawing/2010/main" val="0"/>
                        </a:ext>
                      </a:extLst>
                    </a:blip>
                    <a:stretch>
                      <a:fillRect/>
                    </a:stretch>
                  </pic:blipFill>
                  <pic:spPr>
                    <a:xfrm>
                      <a:off x="0" y="0"/>
                      <a:ext cx="4979822" cy="3944203"/>
                    </a:xfrm>
                    <a:prstGeom prst="rect">
                      <a:avLst/>
                    </a:prstGeom>
                  </pic:spPr>
                </pic:pic>
              </a:graphicData>
            </a:graphic>
          </wp:inline>
        </w:drawing>
      </w:r>
    </w:p>
    <w:p w14:paraId="53881C70" w14:textId="77777777" w:rsidR="007B0199" w:rsidRDefault="007B0199" w:rsidP="007B0199">
      <w:pPr>
        <w:pStyle w:val="Prrafodelista"/>
        <w:numPr>
          <w:ilvl w:val="0"/>
          <w:numId w:val="16"/>
        </w:numPr>
        <w:tabs>
          <w:tab w:val="left" w:pos="720"/>
          <w:tab w:val="left" w:pos="1440"/>
          <w:tab w:val="left" w:pos="2160"/>
          <w:tab w:val="left" w:pos="2880"/>
          <w:tab w:val="left" w:pos="3611"/>
        </w:tabs>
        <w:rPr>
          <w:b/>
          <w:bCs/>
          <w:lang w:val="es-AR"/>
        </w:rPr>
      </w:pPr>
      <w:r w:rsidRPr="005C3964">
        <w:rPr>
          <w:b/>
          <w:bCs/>
          <w:lang w:val="es-AR"/>
        </w:rPr>
        <w:t>Fase 3: Ejecución de la operación</w:t>
      </w:r>
    </w:p>
    <w:p w14:paraId="27B7E2AF" w14:textId="77777777" w:rsidR="007B0199" w:rsidRPr="00545C06" w:rsidRDefault="007B0199" w:rsidP="007B0199">
      <w:pPr>
        <w:pStyle w:val="Prrafodelista"/>
        <w:numPr>
          <w:ilvl w:val="0"/>
          <w:numId w:val="18"/>
        </w:numPr>
        <w:tabs>
          <w:tab w:val="left" w:pos="720"/>
          <w:tab w:val="left" w:pos="1440"/>
          <w:tab w:val="left" w:pos="2160"/>
          <w:tab w:val="left" w:pos="2880"/>
          <w:tab w:val="left" w:pos="3611"/>
        </w:tabs>
        <w:rPr>
          <w:b/>
          <w:bCs/>
          <w:lang w:val="es-AR"/>
        </w:rPr>
      </w:pPr>
      <w:r w:rsidRPr="00545C06">
        <w:rPr>
          <w:lang w:val="es-AR"/>
        </w:rPr>
        <w:t>Hay que sumar el contenido del registro M con el contenido del acumulador. Para ello deb</w:t>
      </w:r>
      <w:r>
        <w:rPr>
          <w:lang w:val="es-AR"/>
        </w:rPr>
        <w:t>e</w:t>
      </w:r>
      <w:r w:rsidRPr="00545C06">
        <w:rPr>
          <w:lang w:val="es-AR"/>
        </w:rPr>
        <w:t xml:space="preserve"> estar disponible el operando en el Bus M, entonces se habilita la señal de nivel </w:t>
      </w:r>
      <w:r w:rsidRPr="00545C06">
        <w:rPr>
          <w:b/>
          <w:bCs/>
          <w:lang w:val="es-AR"/>
        </w:rPr>
        <w:t>SRM</w:t>
      </w:r>
      <w:r w:rsidRPr="00545C06">
        <w:rPr>
          <w:lang w:val="es-AR"/>
        </w:rPr>
        <w:t xml:space="preserve">, luego la señal de muestreo </w:t>
      </w:r>
      <w:r>
        <w:rPr>
          <w:b/>
          <w:bCs/>
          <w:lang w:val="es-AR"/>
        </w:rPr>
        <w:t xml:space="preserve">ENA </w:t>
      </w:r>
      <w:r w:rsidRPr="00545C06">
        <w:rPr>
          <w:lang w:val="es-AR"/>
        </w:rPr>
        <w:t>habilita el ingreso a la ALU</w:t>
      </w:r>
      <w:r>
        <w:rPr>
          <w:lang w:val="es-AR"/>
        </w:rPr>
        <w:t xml:space="preserve">. Entonces debemos habilitar la señal de nivel </w:t>
      </w:r>
      <w:r w:rsidRPr="00DE25EE">
        <w:rPr>
          <w:b/>
          <w:bCs/>
          <w:lang w:val="es-AR"/>
        </w:rPr>
        <w:t>SUM</w:t>
      </w:r>
      <w:r>
        <w:rPr>
          <w:lang w:val="es-AR"/>
        </w:rPr>
        <w:t xml:space="preserve"> la cual permanece latente hasta que se complete la operación (hasta el fin del segundo ciclo). Una vez realizada la suma se guarda el resultado en el acumulador, para lo cual habilitamos la señal de muestro </w:t>
      </w:r>
      <w:r>
        <w:rPr>
          <w:b/>
          <w:bCs/>
          <w:lang w:val="es-AR"/>
        </w:rPr>
        <w:t>EAC</w:t>
      </w:r>
    </w:p>
    <w:p w14:paraId="54801FED" w14:textId="77777777" w:rsidR="007B0199"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r>
        <w:rPr>
          <w:b/>
          <w:bCs/>
          <w:lang w:val="es-AR"/>
        </w:rPr>
        <w:t xml:space="preserve">(M) + (AC) </w:t>
      </w:r>
      <w:r w:rsidRPr="003244EC">
        <w:rPr>
          <w:rFonts w:ascii="Wingdings" w:eastAsia="Wingdings" w:hAnsi="Wingdings" w:cs="Wingdings"/>
          <w:b/>
          <w:lang w:val="es-AR"/>
        </w:rPr>
        <w:t>à</w:t>
      </w:r>
      <w:r>
        <w:rPr>
          <w:b/>
          <w:bCs/>
          <w:lang w:val="es-AR"/>
        </w:rPr>
        <w:t xml:space="preserve"> AC</w:t>
      </w:r>
    </w:p>
    <w:p w14:paraId="5255A475" w14:textId="77777777" w:rsidR="007B0199" w:rsidRPr="003244EC"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p>
    <w:p w14:paraId="3A9302C8" w14:textId="4856226E" w:rsidR="007B0199" w:rsidRDefault="007B0199" w:rsidP="007B0199">
      <w:pPr>
        <w:pStyle w:val="Prrafodelista"/>
        <w:numPr>
          <w:ilvl w:val="0"/>
          <w:numId w:val="0"/>
        </w:numPr>
        <w:tabs>
          <w:tab w:val="left" w:pos="720"/>
          <w:tab w:val="left" w:pos="1440"/>
          <w:tab w:val="left" w:pos="2160"/>
          <w:tab w:val="left" w:pos="2880"/>
          <w:tab w:val="left" w:pos="3611"/>
        </w:tabs>
        <w:ind w:left="720"/>
        <w:jc w:val="center"/>
        <w:rPr>
          <w:noProof/>
        </w:rPr>
      </w:pPr>
      <w:r>
        <w:rPr>
          <w:noProof/>
        </w:rPr>
        <w:lastRenderedPageBreak/>
        <w:drawing>
          <wp:inline distT="0" distB="0" distL="0" distR="0" wp14:anchorId="2689FBE5" wp14:editId="7B49BB77">
            <wp:extent cx="3466532" cy="200737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66532" cy="2007379"/>
                    </a:xfrm>
                    <a:prstGeom prst="rect">
                      <a:avLst/>
                    </a:prstGeom>
                  </pic:spPr>
                </pic:pic>
              </a:graphicData>
            </a:graphic>
          </wp:inline>
        </w:drawing>
      </w:r>
    </w:p>
    <w:p w14:paraId="11892822" w14:textId="31CC8EEB" w:rsidR="00807B68" w:rsidRDefault="009C2FA8" w:rsidP="007B0199">
      <w:pPr>
        <w:pStyle w:val="Prrafodelista"/>
        <w:numPr>
          <w:ilvl w:val="0"/>
          <w:numId w:val="0"/>
        </w:numPr>
        <w:tabs>
          <w:tab w:val="left" w:pos="720"/>
          <w:tab w:val="left" w:pos="1440"/>
          <w:tab w:val="left" w:pos="2160"/>
          <w:tab w:val="left" w:pos="2880"/>
          <w:tab w:val="left" w:pos="3611"/>
        </w:tabs>
        <w:ind w:left="720"/>
        <w:jc w:val="center"/>
        <w:rPr>
          <w:b/>
          <w:bCs/>
          <w:lang w:val="es-AR"/>
        </w:rPr>
      </w:pPr>
      <w:r>
        <w:rPr>
          <w:b/>
          <w:bCs/>
          <w:noProof/>
          <w:lang w:val="es-AR"/>
        </w:rPr>
        <w:drawing>
          <wp:inline distT="0" distB="0" distL="0" distR="0" wp14:anchorId="715C0F5F" wp14:editId="4C150191">
            <wp:extent cx="5125299" cy="3771214"/>
            <wp:effectExtent l="0" t="0" r="0" b="1270"/>
            <wp:docPr id="49501477" name="Picture 4950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751" cy="3777433"/>
                    </a:xfrm>
                    <a:prstGeom prst="rect">
                      <a:avLst/>
                    </a:prstGeom>
                    <a:noFill/>
                    <a:ln>
                      <a:noFill/>
                    </a:ln>
                  </pic:spPr>
                </pic:pic>
              </a:graphicData>
            </a:graphic>
          </wp:inline>
        </w:drawing>
      </w:r>
    </w:p>
    <w:p w14:paraId="34DE8A2C" w14:textId="77777777" w:rsidR="007B0199" w:rsidRDefault="007B0199" w:rsidP="007B0199">
      <w:pPr>
        <w:pStyle w:val="Prrafodelista"/>
        <w:numPr>
          <w:ilvl w:val="0"/>
          <w:numId w:val="16"/>
        </w:numPr>
        <w:tabs>
          <w:tab w:val="left" w:pos="720"/>
          <w:tab w:val="left" w:pos="1440"/>
          <w:tab w:val="left" w:pos="2160"/>
          <w:tab w:val="left" w:pos="2880"/>
          <w:tab w:val="left" w:pos="3611"/>
        </w:tabs>
        <w:rPr>
          <w:b/>
          <w:bCs/>
          <w:lang w:val="es-AR"/>
        </w:rPr>
      </w:pPr>
      <w:r w:rsidRPr="005C3964">
        <w:rPr>
          <w:b/>
          <w:bCs/>
          <w:lang w:val="es-AR"/>
        </w:rPr>
        <w:t>Fase 4: Preparación de la próxima instrucción</w:t>
      </w:r>
    </w:p>
    <w:p w14:paraId="586799D1" w14:textId="77777777" w:rsidR="007B0199" w:rsidRPr="00195BAE" w:rsidRDefault="007B0199" w:rsidP="007B0199">
      <w:pPr>
        <w:pStyle w:val="Prrafodelista"/>
        <w:numPr>
          <w:ilvl w:val="0"/>
          <w:numId w:val="18"/>
        </w:numPr>
        <w:tabs>
          <w:tab w:val="left" w:pos="720"/>
          <w:tab w:val="left" w:pos="1440"/>
          <w:tab w:val="left" w:pos="2160"/>
          <w:tab w:val="left" w:pos="2880"/>
          <w:tab w:val="left" w:pos="3611"/>
        </w:tabs>
        <w:rPr>
          <w:b/>
          <w:bCs/>
          <w:lang w:val="es-AR"/>
        </w:rPr>
      </w:pPr>
      <w:r w:rsidRPr="00195BAE">
        <w:rPr>
          <w:lang w:val="es-AR"/>
        </w:rPr>
        <w:t xml:space="preserve">Se incrementa el contador de programa para que en este </w:t>
      </w:r>
      <w:proofErr w:type="spellStart"/>
      <w:r w:rsidRPr="00195BAE">
        <w:rPr>
          <w:lang w:val="es-AR"/>
        </w:rPr>
        <w:t>este</w:t>
      </w:r>
      <w:proofErr w:type="spellEnd"/>
      <w:r w:rsidRPr="00195BAE">
        <w:rPr>
          <w:lang w:val="es-AR"/>
        </w:rPr>
        <w:t xml:space="preserve"> disponible la dirección de la siguiente instrucción.</w:t>
      </w:r>
      <w:r>
        <w:rPr>
          <w:b/>
          <w:bCs/>
          <w:lang w:val="es-AR"/>
        </w:rPr>
        <w:t xml:space="preserve"> </w:t>
      </w:r>
      <w:r w:rsidRPr="00195BAE">
        <w:rPr>
          <w:lang w:val="es-AR"/>
        </w:rPr>
        <w:t xml:space="preserve">Para esto se usa la señal de muestreo </w:t>
      </w:r>
      <w:r w:rsidRPr="00195BAE">
        <w:rPr>
          <w:b/>
          <w:bCs/>
          <w:lang w:val="es-AR"/>
        </w:rPr>
        <w:t xml:space="preserve">INCP </w:t>
      </w:r>
    </w:p>
    <w:p w14:paraId="1984CCFB" w14:textId="77777777" w:rsidR="007B0199"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r>
        <w:rPr>
          <w:b/>
          <w:bCs/>
          <w:lang w:val="es-AR"/>
        </w:rPr>
        <w:t xml:space="preserve">(P) + 1 </w:t>
      </w:r>
      <w:r w:rsidRPr="00195BAE">
        <w:rPr>
          <w:rFonts w:ascii="Wingdings" w:eastAsia="Wingdings" w:hAnsi="Wingdings" w:cs="Wingdings"/>
          <w:b/>
          <w:lang w:val="es-AR"/>
        </w:rPr>
        <w:t>à</w:t>
      </w:r>
      <w:r>
        <w:rPr>
          <w:b/>
          <w:bCs/>
          <w:lang w:val="es-AR"/>
        </w:rPr>
        <w:t xml:space="preserve"> P</w:t>
      </w:r>
    </w:p>
    <w:p w14:paraId="16B87BCC" w14:textId="77777777" w:rsidR="007B0199" w:rsidRDefault="007B0199" w:rsidP="007B0199">
      <w:pPr>
        <w:pStyle w:val="Prrafodelista"/>
        <w:numPr>
          <w:ilvl w:val="0"/>
          <w:numId w:val="18"/>
        </w:numPr>
        <w:tabs>
          <w:tab w:val="left" w:pos="720"/>
          <w:tab w:val="left" w:pos="1440"/>
          <w:tab w:val="left" w:pos="2160"/>
          <w:tab w:val="left" w:pos="2880"/>
          <w:tab w:val="left" w:pos="3611"/>
        </w:tabs>
        <w:rPr>
          <w:b/>
          <w:bCs/>
          <w:lang w:val="es-AR"/>
        </w:rPr>
      </w:pPr>
      <w:r w:rsidRPr="00DB2593">
        <w:rPr>
          <w:lang w:val="es-AR"/>
        </w:rPr>
        <w:t>Regresamos al inicio. Debemos enviar el contenido de P a S para leer la nueva instrucción, entonces hay que lanzar un nuevo ciclo de memoria. Para pasar el contenido de P habilitamos la señal de</w:t>
      </w:r>
      <w:r>
        <w:rPr>
          <w:lang w:val="es-AR"/>
        </w:rPr>
        <w:t xml:space="preserve"> </w:t>
      </w:r>
      <w:r w:rsidRPr="00DB2593">
        <w:rPr>
          <w:lang w:val="es-AR"/>
        </w:rPr>
        <w:t>nivel</w:t>
      </w:r>
      <w:r>
        <w:rPr>
          <w:b/>
          <w:bCs/>
          <w:lang w:val="es-AR"/>
        </w:rPr>
        <w:t xml:space="preserve"> SRP, </w:t>
      </w:r>
      <w:r w:rsidRPr="006F2B07">
        <w:rPr>
          <w:lang w:val="es-AR"/>
        </w:rPr>
        <w:t>la cua</w:t>
      </w:r>
      <w:r>
        <w:rPr>
          <w:lang w:val="es-AR"/>
        </w:rPr>
        <w:t>l</w:t>
      </w:r>
      <w:r w:rsidRPr="006F2B07">
        <w:rPr>
          <w:lang w:val="es-AR"/>
        </w:rPr>
        <w:t xml:space="preserve"> permanece activa hasta el impulso</w:t>
      </w:r>
      <w:r>
        <w:rPr>
          <w:b/>
          <w:bCs/>
          <w:lang w:val="es-AR"/>
        </w:rPr>
        <w:t xml:space="preserve"> ENS.</w:t>
      </w:r>
    </w:p>
    <w:p w14:paraId="3E7206F1" w14:textId="77777777" w:rsidR="007B0199"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r>
        <w:rPr>
          <w:b/>
          <w:bCs/>
          <w:lang w:val="es-AR"/>
        </w:rPr>
        <w:t xml:space="preserve">(P) </w:t>
      </w:r>
      <w:r w:rsidRPr="00083326">
        <w:rPr>
          <w:rFonts w:ascii="Wingdings" w:eastAsia="Wingdings" w:hAnsi="Wingdings" w:cs="Wingdings"/>
          <w:b/>
          <w:lang w:val="es-AR"/>
        </w:rPr>
        <w:t>à</w:t>
      </w:r>
      <w:r>
        <w:rPr>
          <w:b/>
          <w:bCs/>
          <w:lang w:val="es-AR"/>
        </w:rPr>
        <w:t xml:space="preserve"> S</w:t>
      </w:r>
    </w:p>
    <w:p w14:paraId="3781307B" w14:textId="77777777" w:rsidR="007B0199"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p>
    <w:p w14:paraId="722DABDB" w14:textId="587ED101" w:rsidR="007B0199" w:rsidRDefault="007B0199" w:rsidP="007B0199">
      <w:pPr>
        <w:pStyle w:val="Prrafodelista"/>
        <w:numPr>
          <w:ilvl w:val="0"/>
          <w:numId w:val="0"/>
        </w:numPr>
        <w:tabs>
          <w:tab w:val="left" w:pos="720"/>
          <w:tab w:val="left" w:pos="1440"/>
          <w:tab w:val="left" w:pos="2160"/>
          <w:tab w:val="left" w:pos="2880"/>
          <w:tab w:val="left" w:pos="3611"/>
        </w:tabs>
        <w:ind w:left="1440"/>
        <w:jc w:val="center"/>
        <w:rPr>
          <w:b/>
          <w:bCs/>
          <w:lang w:val="es-AR"/>
        </w:rPr>
      </w:pPr>
    </w:p>
    <w:p w14:paraId="5D26F435" w14:textId="77777777" w:rsidR="007B0199" w:rsidRPr="00733104" w:rsidRDefault="007B0199" w:rsidP="007B0199">
      <w:pPr>
        <w:tabs>
          <w:tab w:val="left" w:pos="720"/>
          <w:tab w:val="left" w:pos="1440"/>
          <w:tab w:val="left" w:pos="2160"/>
          <w:tab w:val="left" w:pos="2880"/>
          <w:tab w:val="left" w:pos="3611"/>
        </w:tabs>
        <w:rPr>
          <w:lang w:val="es-AR"/>
        </w:rPr>
      </w:pPr>
      <w:r w:rsidRPr="00733104">
        <w:rPr>
          <w:lang w:val="es-AR"/>
        </w:rPr>
        <w:t xml:space="preserve">  </w:t>
      </w:r>
    </w:p>
    <w:p w14:paraId="3A7374A3" w14:textId="043A0F93" w:rsidR="007B0199" w:rsidRDefault="0013507F" w:rsidP="007B0199">
      <w:pPr>
        <w:tabs>
          <w:tab w:val="left" w:pos="720"/>
          <w:tab w:val="left" w:pos="1440"/>
          <w:tab w:val="left" w:pos="2160"/>
          <w:tab w:val="left" w:pos="2880"/>
          <w:tab w:val="left" w:pos="3611"/>
        </w:tabs>
        <w:rPr>
          <w:b/>
          <w:bCs/>
          <w:lang w:val="es-AR"/>
        </w:rPr>
      </w:pPr>
      <w:r>
        <w:rPr>
          <w:noProof/>
        </w:rPr>
        <w:lastRenderedPageBreak/>
        <w:drawing>
          <wp:inline distT="0" distB="0" distL="0" distR="0" wp14:anchorId="7F88FAD2" wp14:editId="40F47078">
            <wp:extent cx="4053646" cy="2531323"/>
            <wp:effectExtent l="0" t="0" r="4445" b="2540"/>
            <wp:docPr id="49501478" name="Picture 495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58124" cy="2534120"/>
                    </a:xfrm>
                    <a:prstGeom prst="rect">
                      <a:avLst/>
                    </a:prstGeom>
                    <a:noFill/>
                    <a:ln>
                      <a:noFill/>
                    </a:ln>
                  </pic:spPr>
                </pic:pic>
              </a:graphicData>
            </a:graphic>
          </wp:inline>
        </w:drawing>
      </w:r>
    </w:p>
    <w:p w14:paraId="100EFF0D" w14:textId="1CC96014" w:rsidR="0013507F" w:rsidRPr="001336CF" w:rsidRDefault="0013507F" w:rsidP="007B0199">
      <w:pPr>
        <w:tabs>
          <w:tab w:val="left" w:pos="720"/>
          <w:tab w:val="left" w:pos="1440"/>
          <w:tab w:val="left" w:pos="2160"/>
          <w:tab w:val="left" w:pos="2880"/>
          <w:tab w:val="left" w:pos="3611"/>
        </w:tabs>
        <w:rPr>
          <w:b/>
          <w:bCs/>
          <w:lang w:val="es-AR"/>
        </w:rPr>
      </w:pPr>
      <w:r>
        <w:rPr>
          <w:b/>
          <w:bCs/>
          <w:noProof/>
          <w:lang w:val="es-AR"/>
        </w:rPr>
        <w:drawing>
          <wp:inline distT="0" distB="0" distL="0" distR="0" wp14:anchorId="1642C731" wp14:editId="7AA8120C">
            <wp:extent cx="6854825" cy="4904105"/>
            <wp:effectExtent l="0" t="0" r="3175" b="0"/>
            <wp:docPr id="49501479" name="Picture 4950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4825" cy="4904105"/>
                    </a:xfrm>
                    <a:prstGeom prst="rect">
                      <a:avLst/>
                    </a:prstGeom>
                    <a:noFill/>
                    <a:ln>
                      <a:noFill/>
                    </a:ln>
                  </pic:spPr>
                </pic:pic>
              </a:graphicData>
            </a:graphic>
          </wp:inline>
        </w:drawing>
      </w:r>
    </w:p>
    <w:p w14:paraId="7A4E73D1" w14:textId="77777777" w:rsidR="007B0199" w:rsidRDefault="007B0199" w:rsidP="007B0199">
      <w:pPr>
        <w:tabs>
          <w:tab w:val="left" w:pos="720"/>
          <w:tab w:val="left" w:pos="1440"/>
          <w:tab w:val="left" w:pos="2160"/>
          <w:tab w:val="left" w:pos="2880"/>
          <w:tab w:val="left" w:pos="3611"/>
        </w:tabs>
        <w:jc w:val="center"/>
        <w:rPr>
          <w:b/>
          <w:bCs/>
          <w:lang w:val="es-AR"/>
        </w:rPr>
      </w:pPr>
    </w:p>
    <w:p w14:paraId="2EBE1AA1" w14:textId="77777777" w:rsidR="007B0199" w:rsidRDefault="007B0199" w:rsidP="007B0199">
      <w:pPr>
        <w:tabs>
          <w:tab w:val="left" w:pos="720"/>
          <w:tab w:val="left" w:pos="1440"/>
          <w:tab w:val="left" w:pos="2160"/>
          <w:tab w:val="left" w:pos="2880"/>
          <w:tab w:val="left" w:pos="3611"/>
        </w:tabs>
        <w:jc w:val="center"/>
        <w:rPr>
          <w:b/>
          <w:bCs/>
          <w:lang w:val="es-AR"/>
        </w:rPr>
      </w:pPr>
    </w:p>
    <w:p w14:paraId="2F361BCB" w14:textId="77777777" w:rsidR="0013507F" w:rsidRDefault="0013507F" w:rsidP="007B0199">
      <w:pPr>
        <w:tabs>
          <w:tab w:val="left" w:pos="720"/>
          <w:tab w:val="left" w:pos="1440"/>
          <w:tab w:val="left" w:pos="2160"/>
          <w:tab w:val="left" w:pos="2880"/>
          <w:tab w:val="left" w:pos="3611"/>
        </w:tabs>
        <w:jc w:val="center"/>
        <w:rPr>
          <w:rStyle w:val="Ttulo3Car"/>
        </w:rPr>
      </w:pPr>
    </w:p>
    <w:p w14:paraId="4E105626" w14:textId="42743658" w:rsidR="007B0199" w:rsidRDefault="007B0199" w:rsidP="007B0199">
      <w:pPr>
        <w:tabs>
          <w:tab w:val="left" w:pos="720"/>
          <w:tab w:val="left" w:pos="1440"/>
          <w:tab w:val="left" w:pos="2160"/>
          <w:tab w:val="left" w:pos="2880"/>
          <w:tab w:val="left" w:pos="3611"/>
        </w:tabs>
        <w:jc w:val="center"/>
        <w:rPr>
          <w:rStyle w:val="Ttulo3Car"/>
        </w:rPr>
      </w:pPr>
      <w:r w:rsidRPr="00FE4B0D">
        <w:rPr>
          <w:rStyle w:val="Ttulo3Car"/>
        </w:rPr>
        <w:t>ABACUS COMPLETA CON SUS SEÑALES DE GOBIERNO</w:t>
      </w:r>
    </w:p>
    <w:p w14:paraId="0CF12246" w14:textId="44992EB5" w:rsidR="0013507F" w:rsidRPr="00A67F37" w:rsidRDefault="009E41D4" w:rsidP="007B0199">
      <w:pPr>
        <w:tabs>
          <w:tab w:val="left" w:pos="720"/>
          <w:tab w:val="left" w:pos="1440"/>
          <w:tab w:val="left" w:pos="2160"/>
          <w:tab w:val="left" w:pos="2880"/>
          <w:tab w:val="left" w:pos="3611"/>
        </w:tabs>
        <w:jc w:val="center"/>
        <w:rPr>
          <w:b/>
          <w:bCs/>
          <w:lang w:val="es-AR"/>
        </w:rPr>
      </w:pPr>
      <w:r>
        <w:rPr>
          <w:b/>
          <w:bCs/>
          <w:noProof/>
          <w:lang w:val="es-AR"/>
        </w:rPr>
        <w:lastRenderedPageBreak/>
        <w:drawing>
          <wp:inline distT="0" distB="0" distL="0" distR="0" wp14:anchorId="7C1376AC" wp14:editId="4824BDFB">
            <wp:extent cx="6854825" cy="3255645"/>
            <wp:effectExtent l="0" t="0" r="3175" b="1905"/>
            <wp:docPr id="49501480" name="Picture 495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4825" cy="3255645"/>
                    </a:xfrm>
                    <a:prstGeom prst="rect">
                      <a:avLst/>
                    </a:prstGeom>
                    <a:noFill/>
                    <a:ln>
                      <a:noFill/>
                    </a:ln>
                  </pic:spPr>
                </pic:pic>
              </a:graphicData>
            </a:graphic>
          </wp:inline>
        </w:drawing>
      </w:r>
    </w:p>
    <w:p w14:paraId="5060034D" w14:textId="77777777" w:rsidR="00FE4B0D" w:rsidRDefault="00FE4B0D" w:rsidP="00FE4B0D">
      <w:pPr>
        <w:pStyle w:val="Ttulo1"/>
      </w:pPr>
    </w:p>
    <w:p w14:paraId="4D0B46F5" w14:textId="77777777" w:rsidR="00FE4B0D" w:rsidRDefault="00FE4B0D" w:rsidP="00FE4B0D">
      <w:pPr>
        <w:pStyle w:val="Ttulo1"/>
      </w:pPr>
    </w:p>
    <w:p w14:paraId="62BD2EA3" w14:textId="77777777" w:rsidR="00FE4B0D" w:rsidRDefault="00FE4B0D" w:rsidP="00FE4B0D">
      <w:pPr>
        <w:pStyle w:val="Ttulo1"/>
      </w:pPr>
    </w:p>
    <w:p w14:paraId="07FE2195" w14:textId="77777777" w:rsidR="00FE4B0D" w:rsidRDefault="00FE4B0D" w:rsidP="00FE4B0D">
      <w:pPr>
        <w:pStyle w:val="Ttulo1"/>
      </w:pPr>
    </w:p>
    <w:p w14:paraId="2F92AB8C" w14:textId="77777777" w:rsidR="00FE4B0D" w:rsidRDefault="00FE4B0D" w:rsidP="00FE4B0D">
      <w:pPr>
        <w:pStyle w:val="Ttulo1"/>
      </w:pPr>
    </w:p>
    <w:p w14:paraId="3367EAAA" w14:textId="77777777" w:rsidR="00FE4B0D" w:rsidRDefault="00FE4B0D" w:rsidP="00FE4B0D">
      <w:pPr>
        <w:pStyle w:val="Ttulo1"/>
      </w:pPr>
    </w:p>
    <w:p w14:paraId="537857B8" w14:textId="77777777" w:rsidR="00FE4B0D" w:rsidRDefault="00FE4B0D" w:rsidP="00FE4B0D">
      <w:pPr>
        <w:pStyle w:val="Ttulo1"/>
      </w:pPr>
    </w:p>
    <w:p w14:paraId="43001CF9" w14:textId="77777777" w:rsidR="00FE4B0D" w:rsidRDefault="00FE4B0D" w:rsidP="00FE4B0D">
      <w:pPr>
        <w:pStyle w:val="Ttulo1"/>
      </w:pPr>
    </w:p>
    <w:p w14:paraId="7FDCCF78" w14:textId="77777777" w:rsidR="00FE4B0D" w:rsidRDefault="00FE4B0D" w:rsidP="00FE4B0D">
      <w:pPr>
        <w:pStyle w:val="Ttulo1"/>
      </w:pPr>
    </w:p>
    <w:p w14:paraId="6B35FEF4" w14:textId="77777777" w:rsidR="00FE4B0D" w:rsidRDefault="00FE4B0D" w:rsidP="00FE4B0D">
      <w:pPr>
        <w:pStyle w:val="Ttulo1"/>
      </w:pPr>
    </w:p>
    <w:p w14:paraId="627919CC" w14:textId="77777777" w:rsidR="00FE4B0D" w:rsidRDefault="00FE4B0D" w:rsidP="00FE4B0D">
      <w:pPr>
        <w:pStyle w:val="Ttulo1"/>
      </w:pPr>
    </w:p>
    <w:p w14:paraId="50A11F8E" w14:textId="77777777" w:rsidR="00FE4B0D" w:rsidRDefault="00FE4B0D" w:rsidP="00FE4B0D">
      <w:pPr>
        <w:pStyle w:val="Ttulo1"/>
      </w:pPr>
    </w:p>
    <w:p w14:paraId="16823A6E" w14:textId="77777777" w:rsidR="00DF77AD" w:rsidRDefault="00DF77AD" w:rsidP="00FE4B0D">
      <w:pPr>
        <w:pStyle w:val="Ttulo1"/>
      </w:pPr>
    </w:p>
    <w:p w14:paraId="5FFCEEA6" w14:textId="77777777" w:rsidR="00DF77AD" w:rsidRDefault="00DF77AD" w:rsidP="00FE4B0D">
      <w:pPr>
        <w:pStyle w:val="Ttulo1"/>
      </w:pPr>
    </w:p>
    <w:p w14:paraId="3F72ED4D" w14:textId="77777777" w:rsidR="00DF77AD" w:rsidRDefault="00DF77AD" w:rsidP="00FE4B0D">
      <w:pPr>
        <w:pStyle w:val="Ttulo1"/>
      </w:pPr>
    </w:p>
    <w:p w14:paraId="63C5CA77" w14:textId="055C4294" w:rsidR="007B0199" w:rsidRPr="00AE41F1" w:rsidRDefault="007B0199" w:rsidP="00FE4B0D">
      <w:pPr>
        <w:pStyle w:val="Ttulo1"/>
      </w:pPr>
      <w:r w:rsidRPr="00AE41F1">
        <w:t xml:space="preserve">ALU - </w:t>
      </w:r>
      <w:r w:rsidRPr="00216A38">
        <w:t>UNIDAD ARITMETICO LOGICA</w:t>
      </w:r>
    </w:p>
    <w:p w14:paraId="35F52F31" w14:textId="0B234B7F" w:rsidR="007B0199" w:rsidRDefault="007B0199" w:rsidP="007B0199">
      <w:pPr>
        <w:ind w:left="360"/>
        <w:rPr>
          <w:lang w:val="es-419"/>
        </w:rPr>
      </w:pPr>
      <w:r w:rsidRPr="007101D7">
        <w:rPr>
          <w:b/>
          <w:bCs/>
          <w:lang w:val="es-419"/>
        </w:rPr>
        <w:t>Unidad Aritmética y Lógica:</w:t>
      </w:r>
      <w:r w:rsidRPr="007101D7">
        <w:rPr>
          <w:lang w:val="es-419"/>
        </w:rPr>
        <w:t xml:space="preserve"> Se compone de una unidad capaz de ejecutar </w:t>
      </w:r>
      <w:r>
        <w:rPr>
          <w:lang w:val="es-419"/>
        </w:rPr>
        <w:t xml:space="preserve">toda instrucción de </w:t>
      </w:r>
      <w:proofErr w:type="spellStart"/>
      <w:r>
        <w:rPr>
          <w:lang w:val="es-419"/>
        </w:rPr>
        <w:t>calculo</w:t>
      </w:r>
      <w:proofErr w:type="spellEnd"/>
      <w:r w:rsidR="00D34F28">
        <w:rPr>
          <w:lang w:val="es-419"/>
        </w:rPr>
        <w:t xml:space="preserve">. </w:t>
      </w:r>
      <w:r>
        <w:rPr>
          <w:lang w:val="es-419"/>
        </w:rPr>
        <w:t>Para esto cuenta de Operadores o Unidades Funcionales destinadas a realizar una o varias operaciones aritméticas o lógicas</w:t>
      </w:r>
    </w:p>
    <w:p w14:paraId="1A203D39" w14:textId="401637E0" w:rsidR="007B0199" w:rsidRPr="00B12B37" w:rsidRDefault="007B0199" w:rsidP="007B0199">
      <w:pPr>
        <w:rPr>
          <w:lang w:val="es-419"/>
        </w:rPr>
      </w:pPr>
      <w:proofErr w:type="spellStart"/>
      <w:r>
        <w:rPr>
          <w:lang w:val="es-419"/>
        </w:rPr>
        <w:lastRenderedPageBreak/>
        <w:t>Esta</w:t>
      </w:r>
      <w:proofErr w:type="spellEnd"/>
      <w:r>
        <w:rPr>
          <w:lang w:val="es-419"/>
        </w:rPr>
        <w:t xml:space="preserve"> gobernada por la unidad de control, y tiene como entradas operandos almacenados en los registros internos de la CPU</w:t>
      </w:r>
      <w:ins w:id="3" w:author="Author">
        <w:r>
          <w:rPr>
            <w:lang w:val="es-419"/>
          </w:rPr>
          <w:t xml:space="preserve">, </w:t>
        </w:r>
      </w:ins>
      <w:r>
        <w:rPr>
          <w:lang w:val="es-419"/>
        </w:rPr>
        <w:t>pudiendo</w:t>
      </w:r>
      <w:ins w:id="4" w:author="Author">
        <w:r>
          <w:rPr>
            <w:lang w:val="es-419"/>
          </w:rPr>
          <w:t xml:space="preserve"> estos ser suministrados por la memoria también. </w:t>
        </w:r>
      </w:ins>
      <w:r>
        <w:rPr>
          <w:lang w:val="es-419"/>
        </w:rPr>
        <w:t>Los resultados se almacenan a su vez en registros de la CPU o en memoria. Adicionalmente, la ALU también puede activar los indicador</w:t>
      </w:r>
      <w:r w:rsidR="002E407A">
        <w:rPr>
          <w:lang w:val="es-419"/>
        </w:rPr>
        <w:t>es</w:t>
      </w:r>
      <w:r>
        <w:rPr>
          <w:lang w:val="es-419"/>
        </w:rPr>
        <w:t xml:space="preserve"> o </w:t>
      </w:r>
      <w:proofErr w:type="spellStart"/>
      <w:r>
        <w:rPr>
          <w:lang w:val="es-419"/>
        </w:rPr>
        <w:t>flags</w:t>
      </w:r>
      <w:proofErr w:type="spellEnd"/>
      <w:r>
        <w:rPr>
          <w:lang w:val="es-419"/>
        </w:rPr>
        <w:t xml:space="preserve"> que señalan las características de los resultados </w:t>
      </w:r>
      <w:r w:rsidR="002E407A">
        <w:rPr>
          <w:lang w:val="es-419"/>
        </w:rPr>
        <w:t>de</w:t>
      </w:r>
      <w:r>
        <w:rPr>
          <w:lang w:val="es-419"/>
        </w:rPr>
        <w:t xml:space="preserve"> la </w:t>
      </w:r>
      <w:proofErr w:type="spellStart"/>
      <w:r>
        <w:rPr>
          <w:lang w:val="es-419"/>
        </w:rPr>
        <w:t>ultima</w:t>
      </w:r>
      <w:proofErr w:type="spellEnd"/>
      <w:r>
        <w:rPr>
          <w:lang w:val="es-419"/>
        </w:rPr>
        <w:t xml:space="preserve"> operación realizada.</w:t>
      </w:r>
    </w:p>
    <w:p w14:paraId="61D9860D" w14:textId="77777777" w:rsidR="007B0199" w:rsidRDefault="007B0199" w:rsidP="007B0199">
      <w:pPr>
        <w:ind w:left="360"/>
        <w:rPr>
          <w:lang w:val="es-419"/>
        </w:rPr>
      </w:pPr>
    </w:p>
    <w:p w14:paraId="70F89276" w14:textId="77777777" w:rsidR="007B0199" w:rsidRDefault="007B0199" w:rsidP="007B0199">
      <w:pPr>
        <w:ind w:left="360"/>
        <w:rPr>
          <w:lang w:val="es-419"/>
        </w:rPr>
      </w:pPr>
      <w:r w:rsidRPr="00D619C9">
        <w:rPr>
          <w:b/>
          <w:bCs/>
          <w:noProof/>
          <w:lang w:val="es-419"/>
        </w:rPr>
        <w:drawing>
          <wp:anchor distT="0" distB="0" distL="114300" distR="114300" simplePos="0" relativeHeight="251658249" behindDoc="0" locked="0" layoutInCell="1" allowOverlap="1" wp14:anchorId="16631FA0" wp14:editId="73C103EE">
            <wp:simplePos x="0" y="0"/>
            <wp:positionH relativeFrom="margin">
              <wp:posOffset>4598992</wp:posOffset>
            </wp:positionH>
            <wp:positionV relativeFrom="margin">
              <wp:posOffset>2312603</wp:posOffset>
            </wp:positionV>
            <wp:extent cx="2475865" cy="167830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75865" cy="1678305"/>
                    </a:xfrm>
                    <a:prstGeom prst="rect">
                      <a:avLst/>
                    </a:prstGeom>
                  </pic:spPr>
                </pic:pic>
              </a:graphicData>
            </a:graphic>
            <wp14:sizeRelH relativeFrom="margin">
              <wp14:pctWidth>0</wp14:pctWidth>
            </wp14:sizeRelH>
            <wp14:sizeRelV relativeFrom="margin">
              <wp14:pctHeight>0</wp14:pctHeight>
            </wp14:sizeRelV>
          </wp:anchor>
        </w:drawing>
      </w:r>
      <w:r w:rsidRPr="007101D7">
        <w:rPr>
          <w:lang w:val="es-419"/>
        </w:rPr>
        <w:t xml:space="preserve">La ALU está formada por los siguientes elementos: </w:t>
      </w:r>
    </w:p>
    <w:p w14:paraId="0B17AEBC" w14:textId="77777777" w:rsidR="007B0199" w:rsidRDefault="007B0199" w:rsidP="007B0199">
      <w:pPr>
        <w:ind w:left="360" w:firstLine="360"/>
        <w:rPr>
          <w:lang w:val="es-419"/>
        </w:rPr>
      </w:pPr>
      <w:r w:rsidRPr="007101D7">
        <w:rPr>
          <w:lang w:val="es-419"/>
        </w:rPr>
        <w:t xml:space="preserve">1. Operadores </w:t>
      </w:r>
    </w:p>
    <w:p w14:paraId="26970B22" w14:textId="77777777" w:rsidR="007B0199" w:rsidRDefault="007B0199" w:rsidP="007B0199">
      <w:pPr>
        <w:ind w:left="360" w:firstLine="360"/>
        <w:rPr>
          <w:lang w:val="es-419"/>
        </w:rPr>
      </w:pPr>
      <w:r w:rsidRPr="007101D7">
        <w:rPr>
          <w:lang w:val="es-419"/>
        </w:rPr>
        <w:t>2. Registros de entrada (REN)</w:t>
      </w:r>
      <w:r>
        <w:rPr>
          <w:lang w:val="es-419"/>
        </w:rPr>
        <w:t>: Se cargan los operandos</w:t>
      </w:r>
    </w:p>
    <w:p w14:paraId="0B92F0F8" w14:textId="77777777" w:rsidR="007B0199" w:rsidRDefault="007B0199" w:rsidP="007B0199">
      <w:pPr>
        <w:ind w:left="360" w:firstLine="360"/>
        <w:rPr>
          <w:lang w:val="es-419"/>
        </w:rPr>
      </w:pPr>
      <w:r w:rsidRPr="007101D7">
        <w:rPr>
          <w:lang w:val="es-419"/>
        </w:rPr>
        <w:t xml:space="preserve">3. </w:t>
      </w:r>
      <w:r w:rsidRPr="00282B37">
        <w:rPr>
          <w:lang w:val="es-419"/>
        </w:rPr>
        <w:t>Registro acumulador</w:t>
      </w:r>
      <w:r>
        <w:rPr>
          <w:lang w:val="es-419"/>
        </w:rPr>
        <w:t>: Se cargan los resultados, y en el modelo que estudiamos también operandos</w:t>
      </w:r>
    </w:p>
    <w:p w14:paraId="1F3316DD" w14:textId="77777777" w:rsidR="007B0199" w:rsidRDefault="007B0199" w:rsidP="007B0199">
      <w:pPr>
        <w:ind w:left="360" w:firstLine="360"/>
        <w:rPr>
          <w:lang w:val="es-419"/>
        </w:rPr>
      </w:pPr>
      <w:r w:rsidRPr="00282B37">
        <w:rPr>
          <w:lang w:val="es-419"/>
        </w:rPr>
        <w:t>4. Registro de estado (</w:t>
      </w:r>
      <w:proofErr w:type="spellStart"/>
      <w:r w:rsidRPr="00282B37">
        <w:rPr>
          <w:lang w:val="es-419"/>
        </w:rPr>
        <w:t>flags</w:t>
      </w:r>
      <w:proofErr w:type="spellEnd"/>
      <w:r w:rsidRPr="00282B37">
        <w:rPr>
          <w:lang w:val="es-419"/>
        </w:rPr>
        <w:t>, indicadores de estado)</w:t>
      </w:r>
      <w:r>
        <w:rPr>
          <w:lang w:val="es-419"/>
        </w:rPr>
        <w:t xml:space="preserve">: </w:t>
      </w:r>
      <w:r w:rsidRPr="00C313B9">
        <w:rPr>
          <w:lang w:val="es-419"/>
        </w:rPr>
        <w:t xml:space="preserve">suministran información acerca de la última operación realizada. Hay indicadores de </w:t>
      </w:r>
      <w:proofErr w:type="gramStart"/>
      <w:r w:rsidRPr="00C313B9">
        <w:rPr>
          <w:lang w:val="es-419"/>
        </w:rPr>
        <w:t>Error</w:t>
      </w:r>
      <w:r>
        <w:rPr>
          <w:lang w:val="es-419"/>
        </w:rPr>
        <w:t xml:space="preserve"> </w:t>
      </w:r>
      <w:r w:rsidRPr="00C313B9">
        <w:rPr>
          <w:lang w:val="es-419"/>
        </w:rPr>
        <w:t xml:space="preserve"> y</w:t>
      </w:r>
      <w:proofErr w:type="gramEnd"/>
      <w:r w:rsidRPr="00C313B9">
        <w:rPr>
          <w:lang w:val="es-419"/>
        </w:rPr>
        <w:t xml:space="preserve"> del estado del acumulador</w:t>
      </w:r>
      <w:r>
        <w:rPr>
          <w:lang w:val="es-419"/>
        </w:rPr>
        <w:t xml:space="preserve"> (como Z (cero), </w:t>
      </w:r>
      <w:proofErr w:type="spellStart"/>
      <w:r>
        <w:rPr>
          <w:lang w:val="es-419"/>
        </w:rPr>
        <w:t>overflow</w:t>
      </w:r>
      <w:proofErr w:type="spellEnd"/>
      <w:r>
        <w:rPr>
          <w:lang w:val="es-419"/>
        </w:rPr>
        <w:t xml:space="preserve">, </w:t>
      </w:r>
      <w:proofErr w:type="spellStart"/>
      <w:r>
        <w:rPr>
          <w:lang w:val="es-419"/>
        </w:rPr>
        <w:t>carry</w:t>
      </w:r>
      <w:proofErr w:type="spellEnd"/>
      <w:r>
        <w:rPr>
          <w:lang w:val="es-419"/>
        </w:rPr>
        <w:t>, signo)</w:t>
      </w:r>
      <w:r w:rsidRPr="00C313B9">
        <w:rPr>
          <w:lang w:val="es-419"/>
        </w:rPr>
        <w:t>.</w:t>
      </w:r>
    </w:p>
    <w:p w14:paraId="0600DBAE" w14:textId="77777777" w:rsidR="007B0199" w:rsidRPr="00282B37" w:rsidRDefault="007B0199" w:rsidP="007B0199">
      <w:pPr>
        <w:ind w:left="360" w:firstLine="360"/>
        <w:rPr>
          <w:b/>
          <w:bCs/>
          <w:lang w:val="es-419"/>
        </w:rPr>
      </w:pPr>
    </w:p>
    <w:p w14:paraId="69F848F2" w14:textId="77777777" w:rsidR="007B0199" w:rsidRDefault="007B0199" w:rsidP="00585B49">
      <w:pPr>
        <w:pStyle w:val="Ttulo2"/>
        <w:rPr>
          <w:b w:val="0"/>
        </w:rPr>
      </w:pPr>
      <w:r w:rsidRPr="00C313B9">
        <w:t>OPERADORES</w:t>
      </w:r>
    </w:p>
    <w:p w14:paraId="75136898" w14:textId="179AF08C" w:rsidR="007B0199" w:rsidRPr="00B43AC2" w:rsidRDefault="007B0199" w:rsidP="007B0199">
      <w:pPr>
        <w:pStyle w:val="Prrafodelista"/>
        <w:numPr>
          <w:ilvl w:val="0"/>
          <w:numId w:val="16"/>
        </w:numPr>
        <w:rPr>
          <w:b/>
          <w:bCs/>
        </w:rPr>
      </w:pPr>
      <w:r>
        <w:rPr>
          <w:b/>
          <w:bCs/>
        </w:rPr>
        <w:t>Serie</w:t>
      </w:r>
      <w:r w:rsidRPr="00AC0E27">
        <w:rPr>
          <w:b/>
          <w:bCs/>
        </w:rPr>
        <w:t xml:space="preserve">: </w:t>
      </w:r>
      <w:r w:rsidRPr="00B43AC2">
        <w:t>que trabajan según el régimen de bit tras bit, apenas se utilizan, siendo un ejemplo de esto</w:t>
      </w:r>
      <w:r w:rsidR="00840392">
        <w:t xml:space="preserve"> </w:t>
      </w:r>
      <w:r w:rsidRPr="00B43AC2">
        <w:t xml:space="preserve">el </w:t>
      </w:r>
      <w:proofErr w:type="gramStart"/>
      <w:r w:rsidRPr="00B43AC2">
        <w:t>sumador serie</w:t>
      </w:r>
      <w:proofErr w:type="gramEnd"/>
      <w:r w:rsidRPr="00B43AC2">
        <w:t>.</w:t>
      </w:r>
    </w:p>
    <w:p w14:paraId="04A072A7" w14:textId="77777777" w:rsidR="007B0199" w:rsidRPr="00B43AC2" w:rsidRDefault="007B0199" w:rsidP="007B0199">
      <w:pPr>
        <w:pStyle w:val="Prrafodelista"/>
        <w:numPr>
          <w:ilvl w:val="0"/>
          <w:numId w:val="16"/>
        </w:numPr>
      </w:pPr>
      <w:r>
        <w:rPr>
          <w:b/>
          <w:bCs/>
        </w:rPr>
        <w:t>Paralelo</w:t>
      </w:r>
      <w:r w:rsidRPr="00AC0E27">
        <w:rPr>
          <w:b/>
          <w:bCs/>
        </w:rPr>
        <w:t xml:space="preserve">: </w:t>
      </w:r>
      <w:r w:rsidRPr="00B43AC2">
        <w:t>sobre los que se concentra nuestro estudio. Cabe resaltar sin embargo que algunos no lo son más que parcialmente, como el caso del multiplicador ordinario en paralelo que trabaja en paralelo con los bits del multiplicando, pero en serie con los del multiplicador.</w:t>
      </w:r>
    </w:p>
    <w:p w14:paraId="1A5B25A5" w14:textId="77777777" w:rsidR="007B0199" w:rsidRPr="00093CA7" w:rsidRDefault="007B0199" w:rsidP="007B0199">
      <w:pPr>
        <w:pStyle w:val="Prrafodelista"/>
        <w:numPr>
          <w:ilvl w:val="0"/>
          <w:numId w:val="0"/>
        </w:numPr>
        <w:ind w:left="720"/>
        <w:rPr>
          <w:b/>
          <w:bCs/>
        </w:rPr>
      </w:pPr>
    </w:p>
    <w:p w14:paraId="35BFEE87" w14:textId="77777777" w:rsidR="007B0199" w:rsidRDefault="007B0199" w:rsidP="007B0199">
      <w:pPr>
        <w:pStyle w:val="Prrafodelista"/>
        <w:numPr>
          <w:ilvl w:val="0"/>
          <w:numId w:val="16"/>
        </w:numPr>
        <w:rPr>
          <w:b/>
          <w:bCs/>
        </w:rPr>
      </w:pPr>
      <w:r>
        <w:rPr>
          <w:b/>
          <w:bCs/>
        </w:rPr>
        <w:t xml:space="preserve">Combinacional: </w:t>
      </w:r>
      <w:r w:rsidRPr="00801FA2">
        <w:t>ejecutan todas las operaciones en una sola fase</w:t>
      </w:r>
      <w:r>
        <w:t>. Y por esto pueden ser gobernados por señales de nivel, que permanecen activas durante toda la operación (lo utilizamos en ABACUS).</w:t>
      </w:r>
    </w:p>
    <w:p w14:paraId="1F2E84BD" w14:textId="77777777" w:rsidR="007B0199" w:rsidRPr="007A0C67" w:rsidRDefault="007B0199" w:rsidP="007B0199">
      <w:pPr>
        <w:pStyle w:val="Prrafodelista"/>
        <w:numPr>
          <w:ilvl w:val="0"/>
          <w:numId w:val="16"/>
        </w:numPr>
        <w:rPr>
          <w:b/>
          <w:bCs/>
        </w:rPr>
      </w:pPr>
      <w:r w:rsidRPr="00801FA2">
        <w:rPr>
          <w:b/>
          <w:bCs/>
        </w:rPr>
        <w:t>Secuencial</w:t>
      </w:r>
      <w:r>
        <w:rPr>
          <w:b/>
          <w:bCs/>
        </w:rPr>
        <w:t xml:space="preserve">: </w:t>
      </w:r>
      <w:r>
        <w:t>ejecutan las operaciones en varias fases gobernadas por impulsos distribuidos por un dispositivo de control y que poseen un elemento de memoria(biestable) para los resultados parciales.</w:t>
      </w:r>
    </w:p>
    <w:p w14:paraId="56A71C61" w14:textId="77777777" w:rsidR="007B0199" w:rsidRPr="00EC36F7" w:rsidRDefault="007B0199" w:rsidP="00585B49">
      <w:pPr>
        <w:pStyle w:val="Ttulo2"/>
        <w:rPr>
          <w:b w:val="0"/>
        </w:rPr>
      </w:pPr>
      <w:r w:rsidRPr="00EC36F7">
        <w:t>ALU ELEMENTAL</w:t>
      </w:r>
    </w:p>
    <w:p w14:paraId="63F88748" w14:textId="77777777" w:rsidR="007B0199" w:rsidRPr="00EC36F7" w:rsidRDefault="007B0199" w:rsidP="007B0199">
      <w:pPr>
        <w:rPr>
          <w:lang w:val="es-419"/>
        </w:rPr>
      </w:pPr>
      <w:r w:rsidRPr="00EC36F7">
        <w:rPr>
          <w:lang w:val="es-419"/>
        </w:rPr>
        <w:t>Veremos las operaciones que pueden ejecutarse con bits del mismo peso, como las operaciones lógicas y</w:t>
      </w:r>
    </w:p>
    <w:p w14:paraId="506AD163" w14:textId="77777777" w:rsidR="007B0199" w:rsidRPr="00EC36F7" w:rsidRDefault="007B0199" w:rsidP="007B0199">
      <w:pPr>
        <w:rPr>
          <w:lang w:val="es-419"/>
        </w:rPr>
      </w:pPr>
      <w:r w:rsidRPr="00EC36F7">
        <w:rPr>
          <w:lang w:val="es-419"/>
        </w:rPr>
        <w:t>la suma binaria, dejando para más adelante operaciones más complejas como la multiplicación y la división.</w:t>
      </w:r>
    </w:p>
    <w:p w14:paraId="2CEFA2F3" w14:textId="77777777" w:rsidR="007B0199" w:rsidRPr="00EC36F7" w:rsidRDefault="007B0199" w:rsidP="007B0199">
      <w:pPr>
        <w:rPr>
          <w:lang w:val="es-419"/>
        </w:rPr>
      </w:pPr>
      <w:r w:rsidRPr="00EC36F7">
        <w:rPr>
          <w:lang w:val="es-419"/>
        </w:rPr>
        <w:t>Se encuentran dos montajes posibles de los operadores:</w:t>
      </w:r>
    </w:p>
    <w:p w14:paraId="004B11E8" w14:textId="77777777" w:rsidR="007B0199" w:rsidRDefault="007B0199" w:rsidP="007B0199">
      <w:pPr>
        <w:pStyle w:val="Prrafodelista"/>
        <w:numPr>
          <w:ilvl w:val="0"/>
          <w:numId w:val="19"/>
        </w:numPr>
      </w:pPr>
      <w:r w:rsidRPr="00EC36F7">
        <w:rPr>
          <w:b/>
          <w:bCs/>
        </w:rPr>
        <w:t>Operadores puramente combinacionales</w:t>
      </w:r>
      <w:r w:rsidRPr="00EC36F7">
        <w:t>: se montan entre dos registros fuentes F1 y F2 (o dos</w:t>
      </w:r>
      <w:r>
        <w:t xml:space="preserve"> </w:t>
      </w:r>
      <w:r w:rsidRPr="00EC36F7">
        <w:t>buses fuentes) para los operandos y un registro R para el resultado (o un bus para el resultado).</w:t>
      </w:r>
    </w:p>
    <w:p w14:paraId="5AFAABA6" w14:textId="77777777" w:rsidR="007B0199" w:rsidRDefault="007B0199" w:rsidP="007B0199">
      <w:pPr>
        <w:pStyle w:val="Prrafodelista"/>
        <w:numPr>
          <w:ilvl w:val="0"/>
          <w:numId w:val="19"/>
        </w:numPr>
      </w:pPr>
      <w:r w:rsidRPr="00EC36F7">
        <w:rPr>
          <w:b/>
          <w:bCs/>
        </w:rPr>
        <w:t>Operadores con acumulador:</w:t>
      </w:r>
      <w:r w:rsidRPr="00EC36F7">
        <w:t xml:space="preserve"> no exigen más que un registro fuente para almacenar uno de los</w:t>
      </w:r>
      <w:r>
        <w:t xml:space="preserve"> </w:t>
      </w:r>
      <w:r w:rsidRPr="00D66F71">
        <w:t xml:space="preserve">operandos, ya que el otro es memorizado por el </w:t>
      </w:r>
      <w:proofErr w:type="spellStart"/>
      <w:r w:rsidRPr="00D66F71">
        <w:t>acumulador</w:t>
      </w:r>
      <w:proofErr w:type="spellEnd"/>
      <w:r w:rsidRPr="00D66F71">
        <w:t xml:space="preserve"> durante todo el tiempo de la operación.</w:t>
      </w:r>
      <w:r>
        <w:t xml:space="preserve"> </w:t>
      </w:r>
      <w:r w:rsidRPr="003750FA">
        <w:t>Cuando a las salidas de los operadores elementales quedan establecidos los niveles lógicos, un</w:t>
      </w:r>
      <w:r>
        <w:t xml:space="preserve"> </w:t>
      </w:r>
      <w:r w:rsidRPr="003750FA">
        <w:t>impulso EAC introduce el resultado en el acumulador.</w:t>
      </w:r>
    </w:p>
    <w:p w14:paraId="5D97EC40" w14:textId="77777777" w:rsidR="007B0199" w:rsidRPr="003750FA" w:rsidRDefault="007B0199" w:rsidP="007B0199">
      <w:pPr>
        <w:pStyle w:val="Prrafodelista"/>
        <w:numPr>
          <w:ilvl w:val="0"/>
          <w:numId w:val="0"/>
        </w:numPr>
        <w:ind w:left="720"/>
        <w:jc w:val="center"/>
      </w:pPr>
      <w:r>
        <w:rPr>
          <w:noProof/>
        </w:rPr>
        <w:lastRenderedPageBreak/>
        <w:drawing>
          <wp:inline distT="0" distB="0" distL="0" distR="0" wp14:anchorId="4EC0B440" wp14:editId="51CFDF94">
            <wp:extent cx="5820769" cy="3352871"/>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pic:nvPicPr>
                  <pic:blipFill>
                    <a:blip r:embed="rId54">
                      <a:extLst>
                        <a:ext uri="{28A0092B-C50C-407E-A947-70E740481C1C}">
                          <a14:useLocalDpi xmlns:a14="http://schemas.microsoft.com/office/drawing/2010/main" val="0"/>
                        </a:ext>
                      </a:extLst>
                    </a:blip>
                    <a:stretch>
                      <a:fillRect/>
                    </a:stretch>
                  </pic:blipFill>
                  <pic:spPr>
                    <a:xfrm>
                      <a:off x="0" y="0"/>
                      <a:ext cx="5820769" cy="3352871"/>
                    </a:xfrm>
                    <a:prstGeom prst="rect">
                      <a:avLst/>
                    </a:prstGeom>
                  </pic:spPr>
                </pic:pic>
              </a:graphicData>
            </a:graphic>
          </wp:inline>
        </w:drawing>
      </w:r>
    </w:p>
    <w:p w14:paraId="284F3F86" w14:textId="77777777" w:rsidR="007B0199" w:rsidRPr="00B029F8" w:rsidRDefault="007B0199" w:rsidP="00585B49">
      <w:pPr>
        <w:pStyle w:val="Ttulo2"/>
        <w:rPr>
          <w:b w:val="0"/>
        </w:rPr>
      </w:pPr>
      <w:r>
        <w:t>OPERACIONES LOGICAS</w:t>
      </w:r>
    </w:p>
    <w:p w14:paraId="0344BD38" w14:textId="77777777" w:rsidR="007B0199" w:rsidRPr="00B029F8" w:rsidRDefault="007B0199" w:rsidP="007B0199">
      <w:pPr>
        <w:rPr>
          <w:lang w:val="es-419"/>
        </w:rPr>
      </w:pPr>
      <w:r w:rsidRPr="00B029F8">
        <w:rPr>
          <w:lang w:val="es-419"/>
        </w:rPr>
        <w:t>Fuera de la complementación, que se consigue por circuitos NOT en el caso del operador combinacional y</w:t>
      </w:r>
      <w:r>
        <w:rPr>
          <w:lang w:val="es-419"/>
        </w:rPr>
        <w:t xml:space="preserve"> </w:t>
      </w:r>
      <w:r w:rsidRPr="00B029F8">
        <w:rPr>
          <w:lang w:val="es-419"/>
        </w:rPr>
        <w:t>por la complementación del acumulador, en el caso del operador con acumulador, las demás se reducen</w:t>
      </w:r>
      <w:r>
        <w:rPr>
          <w:lang w:val="es-419"/>
        </w:rPr>
        <w:t xml:space="preserve"> </w:t>
      </w:r>
      <w:r w:rsidRPr="00B029F8">
        <w:rPr>
          <w:lang w:val="es-419"/>
        </w:rPr>
        <w:t>esencialmente a operaciones AND, OR y OR exclusivo (XOR o ORX).</w:t>
      </w:r>
    </w:p>
    <w:p w14:paraId="7F1BB008" w14:textId="77777777" w:rsidR="007B0199" w:rsidRDefault="007B0199" w:rsidP="007B0199">
      <w:pPr>
        <w:rPr>
          <w:lang w:val="es-419"/>
        </w:rPr>
      </w:pPr>
      <w:r w:rsidRPr="00B029F8">
        <w:rPr>
          <w:lang w:val="es-419"/>
        </w:rPr>
        <w:t xml:space="preserve">En el caso del </w:t>
      </w:r>
      <w:r w:rsidRPr="00B029F8">
        <w:rPr>
          <w:b/>
          <w:bCs/>
          <w:lang w:val="es-419"/>
        </w:rPr>
        <w:t>operador combinacional</w:t>
      </w:r>
      <w:r w:rsidRPr="00B029F8">
        <w:rPr>
          <w:lang w:val="es-419"/>
        </w:rPr>
        <w:t>, se sustituyen los operadores elementales por compuertas AND</w:t>
      </w:r>
      <w:r>
        <w:rPr>
          <w:lang w:val="es-419"/>
        </w:rPr>
        <w:t xml:space="preserve"> </w:t>
      </w:r>
      <w:r w:rsidRPr="00B029F8">
        <w:rPr>
          <w:lang w:val="es-419"/>
        </w:rPr>
        <w:t>para la intersección, OR para la reunión y XOR para la operación OR exclusivo.</w:t>
      </w:r>
      <w:r>
        <w:rPr>
          <w:lang w:val="es-419"/>
        </w:rPr>
        <w:t xml:space="preserve"> </w:t>
      </w:r>
      <w:r w:rsidRPr="00B029F8">
        <w:rPr>
          <w:lang w:val="es-419"/>
        </w:rPr>
        <w:t xml:space="preserve">En el caso del </w:t>
      </w:r>
      <w:r w:rsidRPr="00B029F8">
        <w:rPr>
          <w:b/>
          <w:bCs/>
          <w:lang w:val="es-419"/>
        </w:rPr>
        <w:t>operador con acumulador</w:t>
      </w:r>
      <w:r w:rsidRPr="00B029F8">
        <w:rPr>
          <w:lang w:val="es-419"/>
        </w:rPr>
        <w:t>, la organización presentada arriba se simplifica partiendo de la</w:t>
      </w:r>
      <w:r>
        <w:rPr>
          <w:lang w:val="es-419"/>
        </w:rPr>
        <w:t xml:space="preserve"> </w:t>
      </w:r>
      <w:r w:rsidRPr="00B029F8">
        <w:rPr>
          <w:lang w:val="es-419"/>
        </w:rPr>
        <w:t>idea siguiente: en vez de ejecutar la operación usando los bits del registro fuente y la realimentación del</w:t>
      </w:r>
      <w:r>
        <w:rPr>
          <w:lang w:val="es-419"/>
        </w:rPr>
        <w:t xml:space="preserve"> </w:t>
      </w:r>
      <w:r w:rsidRPr="00B029F8">
        <w:rPr>
          <w:lang w:val="es-419"/>
        </w:rPr>
        <w:t>acumulador, se observa que basta, según el valor del bit fuente Fi con dejar inalterado el bit del acumulador</w:t>
      </w:r>
      <w:r>
        <w:rPr>
          <w:lang w:val="es-419"/>
        </w:rPr>
        <w:t xml:space="preserve"> </w:t>
      </w:r>
      <w:r w:rsidRPr="00B029F8">
        <w:rPr>
          <w:lang w:val="es-419"/>
        </w:rPr>
        <w:t>o forzarle a un valor no dependiente más que de Fi</w:t>
      </w:r>
      <w:r>
        <w:rPr>
          <w:lang w:val="es-419"/>
        </w:rPr>
        <w:t>.</w:t>
      </w:r>
    </w:p>
    <w:p w14:paraId="643D26EE" w14:textId="77777777" w:rsidR="007B0199" w:rsidRDefault="007B0199" w:rsidP="007B0199">
      <w:pPr>
        <w:rPr>
          <w:lang w:val="es-419"/>
        </w:rPr>
      </w:pPr>
      <w:r w:rsidRPr="00B029F8">
        <w:rPr>
          <w:lang w:val="es-419"/>
        </w:rPr>
        <w:t xml:space="preserve">Por ejemplo, para el AND, el bit acumulador </w:t>
      </w:r>
      <w:r>
        <w:rPr>
          <w:lang w:val="es-419"/>
        </w:rPr>
        <w:t>no cambia</w:t>
      </w:r>
      <w:r w:rsidRPr="00B029F8">
        <w:rPr>
          <w:lang w:val="es-419"/>
        </w:rPr>
        <w:t xml:space="preserve"> si Fi = 1, pero debe poner a cero si Fi = 0. Esto puede agruparse en un mismo operador como</w:t>
      </w:r>
      <w:r>
        <w:rPr>
          <w:lang w:val="es-419"/>
        </w:rPr>
        <w:t xml:space="preserve"> </w:t>
      </w:r>
      <w:r w:rsidRPr="00B029F8">
        <w:rPr>
          <w:lang w:val="es-419"/>
        </w:rPr>
        <w:t>se muestra abajo.</w:t>
      </w:r>
    </w:p>
    <w:p w14:paraId="190B6B54" w14:textId="33005204" w:rsidR="007B0199" w:rsidRPr="00B029F8" w:rsidRDefault="005314A2" w:rsidP="007B0199">
      <w:pPr>
        <w:ind w:firstLine="720"/>
        <w:rPr>
          <w:lang w:val="es-419"/>
        </w:rPr>
      </w:pPr>
      <w:r>
        <w:rPr>
          <w:noProof/>
        </w:rPr>
        <w:drawing>
          <wp:inline distT="0" distB="0" distL="0" distR="0" wp14:anchorId="7795AFDA" wp14:editId="599E8FD2">
            <wp:extent cx="6855460" cy="2785745"/>
            <wp:effectExtent l="0" t="0" r="2540" b="0"/>
            <wp:docPr id="1810491367" name="Picture 181049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5460" cy="2785745"/>
                    </a:xfrm>
                    <a:prstGeom prst="rect">
                      <a:avLst/>
                    </a:prstGeom>
                    <a:noFill/>
                    <a:ln>
                      <a:noFill/>
                    </a:ln>
                  </pic:spPr>
                </pic:pic>
              </a:graphicData>
            </a:graphic>
          </wp:inline>
        </w:drawing>
      </w:r>
    </w:p>
    <w:p w14:paraId="66213A73" w14:textId="77777777" w:rsidR="007B0199" w:rsidRDefault="007B0199" w:rsidP="007B0199">
      <w:pPr>
        <w:rPr>
          <w:b/>
          <w:bCs/>
          <w:lang w:val="es-419"/>
        </w:rPr>
      </w:pPr>
    </w:p>
    <w:p w14:paraId="25581822" w14:textId="77777777" w:rsidR="00FE4B0D" w:rsidRPr="007478E2" w:rsidRDefault="00FE4B0D" w:rsidP="00FE4B0D">
      <w:pPr>
        <w:pStyle w:val="Ttulo3"/>
      </w:pPr>
      <w:r w:rsidRPr="007478E2">
        <w:t>SUMADORES</w:t>
      </w:r>
    </w:p>
    <w:p w14:paraId="3FA28D1E" w14:textId="77777777" w:rsidR="00FE4B0D" w:rsidRPr="007478E2" w:rsidRDefault="00FE4B0D" w:rsidP="00FE4B0D">
      <w:pPr>
        <w:rPr>
          <w:lang w:val="es-419"/>
        </w:rPr>
      </w:pPr>
      <w:r w:rsidRPr="007478E2">
        <w:rPr>
          <w:lang w:val="es-419"/>
        </w:rPr>
        <w:tab/>
        <w:t xml:space="preserve">El </w:t>
      </w:r>
      <w:r w:rsidRPr="007478E2">
        <w:rPr>
          <w:b/>
          <w:bCs/>
          <w:lang w:val="es-419"/>
        </w:rPr>
        <w:t>semisumador</w:t>
      </w:r>
      <w:r w:rsidRPr="007478E2">
        <w:rPr>
          <w:lang w:val="es-419"/>
        </w:rPr>
        <w:t xml:space="preserve"> realiza la suma de dos dígitos binarios. El resultado de la suma consta de dos dígitos: uno es el resultado </w:t>
      </w:r>
      <w:r w:rsidRPr="007478E2">
        <w:rPr>
          <w:i/>
          <w:iCs/>
          <w:lang w:val="es-419"/>
        </w:rPr>
        <w:t>S</w:t>
      </w:r>
      <w:r w:rsidRPr="007478E2">
        <w:rPr>
          <w:lang w:val="es-419"/>
        </w:rPr>
        <w:t xml:space="preserve"> y el otro es el </w:t>
      </w:r>
      <w:proofErr w:type="spellStart"/>
      <w:r w:rsidRPr="007478E2">
        <w:rPr>
          <w:lang w:val="es-419"/>
        </w:rPr>
        <w:t>arraste</w:t>
      </w:r>
      <w:proofErr w:type="spellEnd"/>
      <w:r w:rsidRPr="007478E2">
        <w:rPr>
          <w:lang w:val="es-419"/>
        </w:rPr>
        <w:t xml:space="preserve"> (o </w:t>
      </w:r>
      <w:proofErr w:type="spellStart"/>
      <w:r w:rsidRPr="007478E2">
        <w:rPr>
          <w:lang w:val="es-419"/>
        </w:rPr>
        <w:t>carry</w:t>
      </w:r>
      <w:proofErr w:type="spellEnd"/>
      <w:r w:rsidRPr="007478E2">
        <w:rPr>
          <w:lang w:val="es-419"/>
        </w:rPr>
        <w:t xml:space="preserve">) </w:t>
      </w:r>
      <w:proofErr w:type="spellStart"/>
      <w:r w:rsidRPr="007478E2">
        <w:rPr>
          <w:i/>
          <w:iCs/>
          <w:lang w:val="es-419"/>
        </w:rPr>
        <w:t>Cy</w:t>
      </w:r>
      <w:proofErr w:type="spellEnd"/>
      <w:r w:rsidRPr="007478E2">
        <w:rPr>
          <w:lang w:val="es-419"/>
        </w:rPr>
        <w:t xml:space="preserve">. </w:t>
      </w:r>
    </w:p>
    <w:p w14:paraId="5A0C9DA6" w14:textId="77777777" w:rsidR="00FE4B0D" w:rsidRPr="007478E2" w:rsidRDefault="00FE4B0D" w:rsidP="00FE4B0D">
      <w:pPr>
        <w:rPr>
          <w:lang w:val="es-419"/>
        </w:rPr>
      </w:pPr>
      <w:r>
        <w:rPr>
          <w:noProof/>
        </w:rPr>
        <w:drawing>
          <wp:inline distT="0" distB="0" distL="0" distR="0" wp14:anchorId="73E9B3A3" wp14:editId="679D78B0">
            <wp:extent cx="3178486" cy="1007992"/>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3178486" cy="1007992"/>
                    </a:xfrm>
                    <a:prstGeom prst="rect">
                      <a:avLst/>
                    </a:prstGeom>
                  </pic:spPr>
                </pic:pic>
              </a:graphicData>
            </a:graphic>
          </wp:inline>
        </w:drawing>
      </w:r>
    </w:p>
    <w:p w14:paraId="3108DCC5" w14:textId="77777777" w:rsidR="00FE4B0D" w:rsidRPr="007478E2" w:rsidRDefault="00FE4B0D" w:rsidP="00FE4B0D">
      <w:pPr>
        <w:rPr>
          <w:lang w:val="es-419"/>
        </w:rPr>
      </w:pPr>
      <w:r w:rsidRPr="007478E2">
        <w:rPr>
          <w:lang w:val="es-419"/>
        </w:rPr>
        <w:tab/>
        <w:t xml:space="preserve">El </w:t>
      </w:r>
      <w:r w:rsidRPr="007478E2">
        <w:rPr>
          <w:b/>
          <w:bCs/>
          <w:lang w:val="es-419"/>
        </w:rPr>
        <w:t>sumador completo</w:t>
      </w:r>
      <w:r w:rsidRPr="007478E2">
        <w:rPr>
          <w:lang w:val="es-419"/>
        </w:rPr>
        <w:t xml:space="preserve"> realiza la suma de dos dígitos binarios y el acarreo de una etapa anterior. De igual manera que en el semisumador, el resultado de la suma es el resultado de la operación y el arrastre.</w:t>
      </w:r>
    </w:p>
    <w:p w14:paraId="3C0A47E2" w14:textId="2C5B4386" w:rsidR="00FE4B0D" w:rsidRDefault="00FE4B0D" w:rsidP="00FE4B0D">
      <w:pPr>
        <w:rPr>
          <w:lang w:val="es-419"/>
        </w:rPr>
      </w:pPr>
      <w:r w:rsidRPr="007478E2">
        <w:rPr>
          <w:noProof/>
          <w:lang w:val="es-419"/>
        </w:rPr>
        <w:drawing>
          <wp:inline distT="0" distB="0" distL="0" distR="0" wp14:anchorId="1F2BD72C" wp14:editId="6FEA87A7">
            <wp:extent cx="1207515" cy="1536411"/>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3085" cy="1594394"/>
                    </a:xfrm>
                    <a:prstGeom prst="rect">
                      <a:avLst/>
                    </a:prstGeom>
                  </pic:spPr>
                </pic:pic>
              </a:graphicData>
            </a:graphic>
          </wp:inline>
        </w:drawing>
      </w:r>
      <w:r w:rsidRPr="007478E2">
        <w:rPr>
          <w:lang w:val="es-419"/>
        </w:rPr>
        <w:t xml:space="preserve">      </w:t>
      </w:r>
      <w:r w:rsidRPr="007478E2">
        <w:rPr>
          <w:noProof/>
          <w:lang w:val="es-419"/>
        </w:rPr>
        <w:drawing>
          <wp:inline distT="0" distB="0" distL="0" distR="0" wp14:anchorId="1362F540" wp14:editId="56675B29">
            <wp:extent cx="2562476" cy="2210454"/>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10"/>
                    <a:stretch/>
                  </pic:blipFill>
                  <pic:spPr bwMode="auto">
                    <a:xfrm>
                      <a:off x="0" y="0"/>
                      <a:ext cx="2643791" cy="2280599"/>
                    </a:xfrm>
                    <a:prstGeom prst="rect">
                      <a:avLst/>
                    </a:prstGeom>
                    <a:ln>
                      <a:noFill/>
                    </a:ln>
                    <a:extLst>
                      <a:ext uri="{53640926-AAD7-44D8-BBD7-CCE9431645EC}">
                        <a14:shadowObscured xmlns:a14="http://schemas.microsoft.com/office/drawing/2010/main"/>
                      </a:ext>
                    </a:extLst>
                  </pic:spPr>
                </pic:pic>
              </a:graphicData>
            </a:graphic>
          </wp:inline>
        </w:drawing>
      </w:r>
    </w:p>
    <w:p w14:paraId="443A2B25" w14:textId="00BE0682" w:rsidR="00F663FA" w:rsidRPr="007478E2" w:rsidRDefault="00F663FA" w:rsidP="00FE4B0D">
      <w:pPr>
        <w:rPr>
          <w:lang w:val="es-419"/>
        </w:rPr>
      </w:pPr>
      <w:r w:rsidRPr="00F663FA">
        <w:rPr>
          <w:noProof/>
          <w:lang w:val="es-419"/>
        </w:rPr>
        <w:drawing>
          <wp:inline distT="0" distB="0" distL="0" distR="0" wp14:anchorId="150C6014" wp14:editId="62B6C379">
            <wp:extent cx="6858000" cy="2286000"/>
            <wp:effectExtent l="0" t="0" r="0" b="0"/>
            <wp:docPr id="1810491369" name="Picture 181049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286000"/>
                    </a:xfrm>
                    <a:prstGeom prst="rect">
                      <a:avLst/>
                    </a:prstGeom>
                  </pic:spPr>
                </pic:pic>
              </a:graphicData>
            </a:graphic>
          </wp:inline>
        </w:drawing>
      </w:r>
    </w:p>
    <w:p w14:paraId="71748C87" w14:textId="77777777" w:rsidR="00FE4B0D" w:rsidRPr="007478E2" w:rsidRDefault="00FE4B0D" w:rsidP="00FE4B0D">
      <w:pPr>
        <w:rPr>
          <w:lang w:val="es-419"/>
        </w:rPr>
      </w:pPr>
      <w:r w:rsidRPr="007478E2">
        <w:rPr>
          <w:lang w:val="es-419"/>
        </w:rPr>
        <w:tab/>
        <w:t xml:space="preserve">Tenemos un </w:t>
      </w:r>
      <w:r w:rsidRPr="007478E2">
        <w:rPr>
          <w:b/>
          <w:bCs/>
          <w:lang w:val="es-419"/>
        </w:rPr>
        <w:t>sumador en serie</w:t>
      </w:r>
      <w:r w:rsidRPr="007478E2">
        <w:rPr>
          <w:lang w:val="es-419"/>
        </w:rPr>
        <w:t xml:space="preserve"> cuando conectamos un semisumador seguido de un grupo de sumadores uno detrás de otro. Cada etapa de sumador debe esperar que la anterior finalice para ejecutarse.</w:t>
      </w:r>
    </w:p>
    <w:p w14:paraId="1F4018AC" w14:textId="77777777" w:rsidR="00FE4B0D" w:rsidRPr="007478E2" w:rsidRDefault="00FE4B0D" w:rsidP="00FE4B0D">
      <w:pPr>
        <w:rPr>
          <w:lang w:val="es-419"/>
        </w:rPr>
      </w:pPr>
      <w:r w:rsidRPr="007478E2">
        <w:rPr>
          <w:lang w:val="es-419"/>
        </w:rPr>
        <w:tab/>
        <w:t xml:space="preserve">Estos circuitos tienen el problema de que el número de niveles aumenta cuando el número de bits aumenta, lo que hace que el retardo sea mayor a medida que </w:t>
      </w:r>
      <w:r w:rsidRPr="007478E2">
        <w:rPr>
          <w:i/>
          <w:iCs/>
          <w:lang w:val="es-419"/>
        </w:rPr>
        <w:t>n</w:t>
      </w:r>
      <w:r w:rsidRPr="007478E2">
        <w:rPr>
          <w:lang w:val="es-419"/>
        </w:rPr>
        <w:t xml:space="preserve"> crece.</w:t>
      </w:r>
    </w:p>
    <w:p w14:paraId="78FF3B40" w14:textId="1875D186" w:rsidR="00FE4B0D" w:rsidRDefault="00FE4B0D" w:rsidP="00FE4B0D">
      <w:pPr>
        <w:pStyle w:val="Ttulo4"/>
      </w:pPr>
      <w:r>
        <w:t>Sustractor</w:t>
      </w:r>
    </w:p>
    <w:p w14:paraId="3CBAAF9D" w14:textId="77777777" w:rsidR="00FE4B0D" w:rsidRDefault="00FE4B0D" w:rsidP="00FE4B0D">
      <w:pPr>
        <w:rPr>
          <w:lang w:val="es-419"/>
        </w:rPr>
      </w:pPr>
      <w:r w:rsidRPr="007478E2">
        <w:rPr>
          <w:lang w:val="es-419"/>
        </w:rPr>
        <w:tab/>
        <w:t xml:space="preserve">Un </w:t>
      </w:r>
      <w:r w:rsidRPr="007478E2">
        <w:rPr>
          <w:b/>
          <w:bCs/>
          <w:lang w:val="es-419"/>
        </w:rPr>
        <w:t>sustractor</w:t>
      </w:r>
      <w:r w:rsidRPr="007478E2">
        <w:rPr>
          <w:lang w:val="es-419"/>
        </w:rPr>
        <w:t xml:space="preserve"> es un circuito combinacional que tiene como entrada dos números binarios de </w:t>
      </w:r>
      <w:r w:rsidRPr="007478E2">
        <w:rPr>
          <w:i/>
          <w:iCs/>
          <w:lang w:val="es-419"/>
        </w:rPr>
        <w:t>n</w:t>
      </w:r>
      <w:r w:rsidRPr="007478E2">
        <w:rPr>
          <w:lang w:val="es-419"/>
        </w:rPr>
        <w:t xml:space="preserve"> bits y da como salida la sustracción binaria de uno por el otro.</w:t>
      </w:r>
      <w:r>
        <w:rPr>
          <w:lang w:val="es-419"/>
        </w:rPr>
        <w:t xml:space="preserve"> Normalmente este circuito no es usado, ya que hacer una resta es análogo a una suma donde se aplica complemento a la base al sustraendo.</w:t>
      </w:r>
    </w:p>
    <w:p w14:paraId="60EFFE5D" w14:textId="77777777" w:rsidR="00FE4B0D" w:rsidRPr="007478E2" w:rsidRDefault="00FE4B0D" w:rsidP="00FE4B0D">
      <w:pPr>
        <w:rPr>
          <w:lang w:val="es-419"/>
        </w:rPr>
      </w:pPr>
      <w:r>
        <w:rPr>
          <w:lang w:val="es-419"/>
        </w:rPr>
        <w:lastRenderedPageBreak/>
        <w:t>A – B = A + NOT B</w:t>
      </w:r>
    </w:p>
    <w:p w14:paraId="71FE17F0" w14:textId="77777777" w:rsidR="00FE4B0D" w:rsidRPr="007478E2" w:rsidRDefault="00FE4B0D" w:rsidP="00FE4B0D">
      <w:pPr>
        <w:rPr>
          <w:lang w:val="es-419"/>
        </w:rPr>
      </w:pPr>
      <w:r w:rsidRPr="007478E2">
        <w:rPr>
          <w:lang w:val="es-419"/>
        </w:rPr>
        <w:tab/>
        <w:t xml:space="preserve">Un </w:t>
      </w:r>
      <w:r w:rsidRPr="007478E2">
        <w:rPr>
          <w:b/>
          <w:bCs/>
          <w:lang w:val="es-419"/>
        </w:rPr>
        <w:t xml:space="preserve">semisustractor </w:t>
      </w:r>
      <w:r w:rsidRPr="007478E2">
        <w:rPr>
          <w:lang w:val="es-419"/>
        </w:rPr>
        <w:t>posee como entrada dos dígitos binarios. Su salida es el resultado de la diferencia y un acarreo.</w:t>
      </w:r>
    </w:p>
    <w:p w14:paraId="3BE95071" w14:textId="77777777" w:rsidR="00FE4B0D" w:rsidRPr="007478E2" w:rsidRDefault="00FE4B0D" w:rsidP="00FE4B0D">
      <w:pPr>
        <w:rPr>
          <w:lang w:val="es-419"/>
        </w:rPr>
      </w:pPr>
      <w:r>
        <w:rPr>
          <w:noProof/>
        </w:rPr>
        <w:drawing>
          <wp:inline distT="0" distB="0" distL="0" distR="0" wp14:anchorId="5621159A" wp14:editId="4E468964">
            <wp:extent cx="2814047" cy="1457041"/>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2814047" cy="1457041"/>
                    </a:xfrm>
                    <a:prstGeom prst="rect">
                      <a:avLst/>
                    </a:prstGeom>
                  </pic:spPr>
                </pic:pic>
              </a:graphicData>
            </a:graphic>
          </wp:inline>
        </w:drawing>
      </w:r>
    </w:p>
    <w:p w14:paraId="00BFDB71" w14:textId="6EFEE0AE" w:rsidR="00FE4B0D" w:rsidRDefault="00FE4B0D" w:rsidP="00FE4B0D">
      <w:pPr>
        <w:rPr>
          <w:lang w:val="es-419"/>
        </w:rPr>
      </w:pPr>
      <w:r w:rsidRPr="007478E2">
        <w:rPr>
          <w:lang w:val="es-419"/>
        </w:rPr>
        <w:tab/>
        <w:t xml:space="preserve">Un </w:t>
      </w:r>
      <w:r w:rsidRPr="007478E2">
        <w:rPr>
          <w:b/>
          <w:bCs/>
          <w:lang w:val="es-419"/>
        </w:rPr>
        <w:t xml:space="preserve">sustractor completo </w:t>
      </w:r>
      <w:r w:rsidRPr="007478E2">
        <w:rPr>
          <w:lang w:val="es-419"/>
        </w:rPr>
        <w:t>posee como entradas dos dígitos binarios y el acarreo de la entrada previa. Genera como resultados la diferencia y el acarreo.</w:t>
      </w:r>
    </w:p>
    <w:p w14:paraId="42FE55F7" w14:textId="3C3E8FA8" w:rsidR="00BC4FD9" w:rsidRPr="007478E2" w:rsidRDefault="00BC4FD9" w:rsidP="00FE4B0D">
      <w:pPr>
        <w:rPr>
          <w:lang w:val="es-419"/>
        </w:rPr>
      </w:pPr>
      <w:r w:rsidRPr="00BC4FD9">
        <w:rPr>
          <w:noProof/>
          <w:lang w:val="es-419"/>
        </w:rPr>
        <w:drawing>
          <wp:inline distT="0" distB="0" distL="0" distR="0" wp14:anchorId="471A0110" wp14:editId="2FC2CA2E">
            <wp:extent cx="6858000" cy="3362960"/>
            <wp:effectExtent l="0" t="0" r="0" b="8890"/>
            <wp:docPr id="1810491370" name="Picture 181049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362960"/>
                    </a:xfrm>
                    <a:prstGeom prst="rect">
                      <a:avLst/>
                    </a:prstGeom>
                  </pic:spPr>
                </pic:pic>
              </a:graphicData>
            </a:graphic>
          </wp:inline>
        </w:drawing>
      </w:r>
    </w:p>
    <w:p w14:paraId="5B52301A" w14:textId="004684A4" w:rsidR="00FE4B0D" w:rsidRDefault="00FE4B0D" w:rsidP="00FE4B0D">
      <w:pPr>
        <w:rPr>
          <w:lang w:val="es-419"/>
        </w:rPr>
      </w:pPr>
    </w:p>
    <w:p w14:paraId="7B0C3C2B" w14:textId="77777777" w:rsidR="00FE4B0D" w:rsidRPr="00A50D6D" w:rsidRDefault="00FE4B0D" w:rsidP="00FE4B0D">
      <w:pPr>
        <w:pStyle w:val="Ttulo4"/>
      </w:pPr>
      <w:r w:rsidRPr="00A50D6D">
        <w:t>SUMADOR BINARIO PARALELO</w:t>
      </w:r>
    </w:p>
    <w:p w14:paraId="1F6D4A6A" w14:textId="77777777" w:rsidR="00FE4B0D" w:rsidRDefault="00FE4B0D" w:rsidP="00FE4B0D">
      <w:pPr>
        <w:rPr>
          <w:lang w:val="es-419"/>
        </w:rPr>
      </w:pPr>
      <w:r>
        <w:rPr>
          <w:lang w:val="es-419"/>
        </w:rPr>
        <w:t xml:space="preserve">Compuesto por un semisumador para los bits de menor peso. Y para el resto de ellos sumadores completos ya que se cuenta con la propagación del arrastre o </w:t>
      </w:r>
      <w:proofErr w:type="spellStart"/>
      <w:r w:rsidRPr="00926D94">
        <w:rPr>
          <w:i/>
          <w:iCs/>
          <w:lang w:val="es-419"/>
        </w:rPr>
        <w:t>carry</w:t>
      </w:r>
      <w:proofErr w:type="spellEnd"/>
      <w:r w:rsidRPr="00926D94">
        <w:rPr>
          <w:i/>
          <w:iCs/>
          <w:lang w:val="es-419"/>
        </w:rPr>
        <w:t xml:space="preserve"> </w:t>
      </w:r>
      <w:r>
        <w:rPr>
          <w:lang w:val="es-419"/>
        </w:rPr>
        <w:t xml:space="preserve">de la etapa anterior. </w:t>
      </w:r>
    </w:p>
    <w:p w14:paraId="3ECC83AC" w14:textId="77777777" w:rsidR="00FE4B0D" w:rsidRPr="001440BB" w:rsidRDefault="00FE4B0D" w:rsidP="00FE4B0D">
      <w:pPr>
        <w:rPr>
          <w:b/>
          <w:bCs/>
          <w:lang w:val="es-419"/>
        </w:rPr>
      </w:pPr>
      <w:r>
        <w:rPr>
          <w:lang w:val="es-419"/>
        </w:rPr>
        <w:t xml:space="preserve">Es decir, </w:t>
      </w:r>
      <w:r w:rsidRPr="00E762AE">
        <w:rPr>
          <w:b/>
          <w:bCs/>
          <w:lang w:val="es-419"/>
        </w:rPr>
        <w:t>está constituido por una cadena de etapas de sumadores, en que la etapa de sumador de peso i transmite a la de peso i + 1 el arrastre eventual.</w:t>
      </w:r>
      <w:r>
        <w:rPr>
          <w:b/>
          <w:bCs/>
          <w:lang w:val="es-419"/>
        </w:rPr>
        <w:t xml:space="preserve"> </w:t>
      </w:r>
      <w:r w:rsidRPr="001440BB">
        <w:rPr>
          <w:lang w:val="es-419"/>
        </w:rPr>
        <w:t>El arrastre de la etapa de mayor peso indica desbordamiento si está activada.</w:t>
      </w:r>
    </w:p>
    <w:p w14:paraId="46E43C0B" w14:textId="77777777" w:rsidR="00FE4B0D" w:rsidRDefault="00FE4B0D" w:rsidP="00FE4B0D">
      <w:pPr>
        <w:rPr>
          <w:lang w:val="es-419"/>
        </w:rPr>
      </w:pPr>
      <w:r>
        <w:rPr>
          <w:lang w:val="es-419"/>
        </w:rPr>
        <w:t xml:space="preserve">En la práctica no son muy usados los sumadores en serie, si los paralelos, ya que su gran ventaja es que permiten que en el tiempo entre un batido de </w:t>
      </w:r>
      <w:proofErr w:type="spellStart"/>
      <w:r>
        <w:rPr>
          <w:lang w:val="es-419"/>
        </w:rPr>
        <w:t>clock</w:t>
      </w:r>
      <w:proofErr w:type="spellEnd"/>
      <w:r>
        <w:rPr>
          <w:lang w:val="es-419"/>
        </w:rPr>
        <w:t xml:space="preserve"> y el próximo se realice el </w:t>
      </w:r>
      <w:proofErr w:type="spellStart"/>
      <w:r>
        <w:rPr>
          <w:lang w:val="es-419"/>
        </w:rPr>
        <w:t>calculo</w:t>
      </w:r>
      <w:proofErr w:type="spellEnd"/>
      <w:r>
        <w:rPr>
          <w:lang w:val="es-419"/>
        </w:rPr>
        <w:t xml:space="preserve"> de cada etapa y se resuelva la suma. Es mucho </w:t>
      </w:r>
      <w:proofErr w:type="spellStart"/>
      <w:r>
        <w:rPr>
          <w:lang w:val="es-419"/>
        </w:rPr>
        <w:t>mas</w:t>
      </w:r>
      <w:proofErr w:type="spellEnd"/>
      <w:r>
        <w:rPr>
          <w:lang w:val="es-419"/>
        </w:rPr>
        <w:t xml:space="preserve"> costoso que el serial al necesitar </w:t>
      </w:r>
      <w:proofErr w:type="spellStart"/>
      <w:r>
        <w:rPr>
          <w:lang w:val="es-419"/>
        </w:rPr>
        <w:t>mas</w:t>
      </w:r>
      <w:proofErr w:type="spellEnd"/>
      <w:r>
        <w:rPr>
          <w:lang w:val="es-419"/>
        </w:rPr>
        <w:t xml:space="preserve"> componentes.</w:t>
      </w:r>
    </w:p>
    <w:p w14:paraId="3CE054AD" w14:textId="77777777" w:rsidR="00FE4B0D" w:rsidRDefault="00FE4B0D" w:rsidP="00FE4B0D">
      <w:pPr>
        <w:pStyle w:val="Ttulo4"/>
      </w:pPr>
      <w:commentRangeStart w:id="5"/>
      <w:commentRangeStart w:id="6"/>
      <w:r>
        <w:t>SUMA Y RESTA BINARIA</w:t>
      </w:r>
      <w:commentRangeEnd w:id="5"/>
      <w:r>
        <w:rPr>
          <w:rStyle w:val="Refdecomentario"/>
          <w:b w:val="0"/>
          <w:bCs w:val="0"/>
          <w:color w:val="000000"/>
          <w:lang w:val="en-US"/>
        </w:rPr>
        <w:commentReference w:id="5"/>
      </w:r>
      <w:commentRangeEnd w:id="6"/>
      <w:r>
        <w:rPr>
          <w:rStyle w:val="Refdecomentario"/>
          <w:b w:val="0"/>
          <w:bCs w:val="0"/>
          <w:color w:val="000000"/>
          <w:lang w:val="en-US"/>
        </w:rPr>
        <w:commentReference w:id="6"/>
      </w:r>
    </w:p>
    <w:p w14:paraId="051D5328" w14:textId="77777777" w:rsidR="00FE4B0D" w:rsidRPr="00DA77B8" w:rsidRDefault="00FE4B0D" w:rsidP="00FE4B0D">
      <w:pPr>
        <w:rPr>
          <w:b/>
          <w:bCs/>
          <w:lang w:val="es-419"/>
        </w:rPr>
      </w:pPr>
      <w:r w:rsidRPr="00DA77B8">
        <w:rPr>
          <w:b/>
          <w:bCs/>
          <w:lang w:val="es-419"/>
        </w:rPr>
        <w:t>Suma y resta binaria</w:t>
      </w:r>
    </w:p>
    <w:p w14:paraId="510BE4FF" w14:textId="77777777" w:rsidR="00FE4B0D" w:rsidRPr="00DA77B8" w:rsidRDefault="00FE4B0D" w:rsidP="00FE4B0D">
      <w:pPr>
        <w:rPr>
          <w:b/>
          <w:bCs/>
          <w:lang w:val="es-419"/>
        </w:rPr>
      </w:pPr>
      <w:r w:rsidRPr="00DA77B8">
        <w:rPr>
          <w:b/>
          <w:bCs/>
          <w:lang w:val="es-419"/>
        </w:rPr>
        <w:lastRenderedPageBreak/>
        <w:t>Como sabemos, existen 3 formas de representar números enteros (o en coma fija) en las computadoras.</w:t>
      </w:r>
    </w:p>
    <w:p w14:paraId="505CDEB5" w14:textId="77777777" w:rsidR="00FE4B0D" w:rsidRPr="00DA77B8" w:rsidRDefault="00FE4B0D" w:rsidP="00FE4B0D">
      <w:pPr>
        <w:rPr>
          <w:b/>
          <w:bCs/>
          <w:lang w:val="es-419"/>
        </w:rPr>
      </w:pPr>
      <w:r w:rsidRPr="00DA77B8">
        <w:rPr>
          <w:b/>
          <w:bCs/>
          <w:lang w:val="es-419"/>
        </w:rPr>
        <w:t>Todas ellas implican tratar el bit más significativo (el más a la izquierda) de la palabra como un bit de signo:</w:t>
      </w:r>
    </w:p>
    <w:p w14:paraId="15D897F4" w14:textId="77777777" w:rsidR="00FE4B0D" w:rsidRPr="00DA77B8" w:rsidRDefault="00FE4B0D" w:rsidP="00FE4B0D">
      <w:pPr>
        <w:rPr>
          <w:b/>
          <w:bCs/>
          <w:lang w:val="es-419"/>
        </w:rPr>
      </w:pPr>
      <w:r w:rsidRPr="00DA77B8">
        <w:rPr>
          <w:b/>
          <w:bCs/>
          <w:lang w:val="es-419"/>
        </w:rPr>
        <w:t>0 indica positivo y 1 indica negativo. Ellas son:</w:t>
      </w:r>
    </w:p>
    <w:p w14:paraId="314A2915" w14:textId="77777777" w:rsidR="00FE4B0D" w:rsidRPr="00DA77B8" w:rsidRDefault="00FE4B0D" w:rsidP="00FE4B0D">
      <w:pPr>
        <w:rPr>
          <w:b/>
          <w:bCs/>
          <w:lang w:val="es-419"/>
        </w:rPr>
      </w:pPr>
      <w:r w:rsidRPr="00DA77B8">
        <w:rPr>
          <w:b/>
          <w:bCs/>
          <w:lang w:val="es-419"/>
        </w:rPr>
        <w:t> magnitud y signo</w:t>
      </w:r>
    </w:p>
    <w:p w14:paraId="0516E260" w14:textId="77777777" w:rsidR="00FE4B0D" w:rsidRPr="00DA77B8" w:rsidRDefault="00FE4B0D" w:rsidP="00FE4B0D">
      <w:pPr>
        <w:rPr>
          <w:b/>
          <w:bCs/>
          <w:lang w:val="es-419"/>
        </w:rPr>
      </w:pPr>
      <w:r w:rsidRPr="00DA77B8">
        <w:rPr>
          <w:b/>
          <w:bCs/>
          <w:lang w:val="es-419"/>
        </w:rPr>
        <w:t> complemento a 2 (complemento auténtico o complemento a la base)</w:t>
      </w:r>
    </w:p>
    <w:p w14:paraId="59F724E3" w14:textId="77777777" w:rsidR="00FE4B0D" w:rsidRPr="00DA77B8" w:rsidRDefault="00FE4B0D" w:rsidP="00FE4B0D">
      <w:pPr>
        <w:rPr>
          <w:b/>
          <w:bCs/>
          <w:lang w:val="es-419"/>
        </w:rPr>
      </w:pPr>
      <w:r w:rsidRPr="00DA77B8">
        <w:rPr>
          <w:b/>
          <w:bCs/>
          <w:lang w:val="es-419"/>
        </w:rPr>
        <w:t> complemento a 1 (complemento restringido o complemento a la base menos uno)</w:t>
      </w:r>
    </w:p>
    <w:p w14:paraId="794EF227" w14:textId="77777777" w:rsidR="00FE4B0D" w:rsidRPr="00DA77B8" w:rsidRDefault="00FE4B0D" w:rsidP="00FE4B0D">
      <w:pPr>
        <w:rPr>
          <w:b/>
          <w:bCs/>
          <w:lang w:val="es-419"/>
        </w:rPr>
      </w:pPr>
      <w:r w:rsidRPr="00DA77B8">
        <w:rPr>
          <w:b/>
          <w:bCs/>
          <w:lang w:val="es-419"/>
        </w:rPr>
        <w:t xml:space="preserve">En la representación en magnitud y signo, el bit más significativo es el de signo y los restantes n </w:t>
      </w:r>
      <w:r w:rsidRPr="00DA77B8">
        <w:rPr>
          <w:rFonts w:ascii="Times New Roman" w:hAnsi="Times New Roman" w:cs="Times New Roman"/>
          <w:b/>
          <w:bCs/>
          <w:lang w:val="es-419"/>
        </w:rPr>
        <w:t>−</w:t>
      </w:r>
      <w:r w:rsidRPr="00DA77B8">
        <w:rPr>
          <w:b/>
          <w:bCs/>
          <w:lang w:val="es-419"/>
        </w:rPr>
        <w:t xml:space="preserve"> 1 bits</w:t>
      </w:r>
    </w:p>
    <w:p w14:paraId="64ACAC44" w14:textId="77777777" w:rsidR="00FE4B0D" w:rsidRPr="00DA77B8" w:rsidRDefault="00FE4B0D" w:rsidP="00FE4B0D">
      <w:pPr>
        <w:rPr>
          <w:b/>
          <w:bCs/>
          <w:lang w:val="es-419"/>
        </w:rPr>
      </w:pPr>
      <w:r w:rsidRPr="00DA77B8">
        <w:rPr>
          <w:b/>
          <w:bCs/>
          <w:lang w:val="es-419"/>
        </w:rPr>
        <w:t>representan la magnitud del entero. El rango de variabilidad de los valores en este formato es</w:t>
      </w:r>
    </w:p>
    <w:p w14:paraId="4F598E56" w14:textId="77777777" w:rsidR="00FE4B0D" w:rsidRPr="00DA77B8" w:rsidRDefault="00FE4B0D" w:rsidP="00FE4B0D">
      <w:pPr>
        <w:rPr>
          <w:b/>
          <w:bCs/>
          <w:lang w:val="es-419"/>
        </w:rPr>
      </w:pPr>
      <w:r w:rsidRPr="00DA77B8">
        <w:rPr>
          <w:rFonts w:ascii="Times New Roman" w:hAnsi="Times New Roman" w:cs="Times New Roman"/>
          <w:b/>
          <w:bCs/>
          <w:lang w:val="es-419"/>
        </w:rPr>
        <w:t>−</w:t>
      </w:r>
      <w:r w:rsidRPr="00DA77B8">
        <w:rPr>
          <w:b/>
          <w:bCs/>
          <w:lang w:val="es-419"/>
        </w:rPr>
        <w:t>(2</w:t>
      </w:r>
    </w:p>
    <w:p w14:paraId="39B646B8" w14:textId="77777777" w:rsidR="00FE4B0D" w:rsidRPr="00DA77B8" w:rsidRDefault="00FE4B0D" w:rsidP="00FE4B0D">
      <w:pPr>
        <w:rPr>
          <w:b/>
          <w:bCs/>
          <w:lang w:val="es-419"/>
        </w:rPr>
      </w:pPr>
      <w:r w:rsidRPr="00DA77B8">
        <w:rPr>
          <w:b/>
          <w:bCs/>
          <w:lang w:val="es-419"/>
        </w:rPr>
        <w:t>n</w:t>
      </w:r>
      <w:r w:rsidRPr="00DA77B8">
        <w:rPr>
          <w:rFonts w:ascii="Times New Roman" w:hAnsi="Times New Roman" w:cs="Times New Roman"/>
          <w:b/>
          <w:bCs/>
          <w:lang w:val="es-419"/>
        </w:rPr>
        <w:t>−</w:t>
      </w:r>
      <w:r w:rsidRPr="00DA77B8">
        <w:rPr>
          <w:b/>
          <w:bCs/>
          <w:lang w:val="es-419"/>
        </w:rPr>
        <w:t xml:space="preserve">1 </w:t>
      </w:r>
      <w:r w:rsidRPr="00DA77B8">
        <w:rPr>
          <w:rFonts w:ascii="Times New Roman" w:hAnsi="Times New Roman" w:cs="Times New Roman"/>
          <w:b/>
          <w:bCs/>
          <w:lang w:val="es-419"/>
        </w:rPr>
        <w:t>−</w:t>
      </w:r>
      <w:r w:rsidRPr="00DA77B8">
        <w:rPr>
          <w:b/>
          <w:bCs/>
          <w:lang w:val="es-419"/>
        </w:rPr>
        <w:t xml:space="preserve"> 1) </w:t>
      </w:r>
      <w:r w:rsidRPr="00DA77B8">
        <w:rPr>
          <w:rFonts w:ascii="Times New Roman" w:hAnsi="Times New Roman" w:cs="Times New Roman"/>
          <w:b/>
          <w:bCs/>
          <w:lang w:val="es-419"/>
        </w:rPr>
        <w:t>≤</w:t>
      </w:r>
      <w:r w:rsidRPr="00DA77B8">
        <w:rPr>
          <w:b/>
          <w:bCs/>
          <w:lang w:val="es-419"/>
        </w:rPr>
        <w:t xml:space="preserve"> x </w:t>
      </w:r>
      <w:r w:rsidRPr="00DA77B8">
        <w:rPr>
          <w:rFonts w:ascii="Times New Roman" w:hAnsi="Times New Roman" w:cs="Times New Roman"/>
          <w:b/>
          <w:bCs/>
          <w:lang w:val="es-419"/>
        </w:rPr>
        <w:t>≤</w:t>
      </w:r>
      <w:r w:rsidRPr="00DA77B8">
        <w:rPr>
          <w:b/>
          <w:bCs/>
          <w:lang w:val="es-419"/>
        </w:rPr>
        <w:t xml:space="preserve"> 2</w:t>
      </w:r>
    </w:p>
    <w:p w14:paraId="20C3D3A4" w14:textId="77777777" w:rsidR="00FE4B0D" w:rsidRPr="00DA77B8" w:rsidRDefault="00FE4B0D" w:rsidP="00FE4B0D">
      <w:pPr>
        <w:rPr>
          <w:b/>
          <w:bCs/>
          <w:lang w:val="es-419"/>
        </w:rPr>
      </w:pPr>
    </w:p>
    <w:p w14:paraId="139B0968" w14:textId="77777777" w:rsidR="00FE4B0D" w:rsidRPr="00DA77B8" w:rsidRDefault="00FE4B0D" w:rsidP="00FE4B0D">
      <w:pPr>
        <w:rPr>
          <w:b/>
          <w:bCs/>
          <w:lang w:val="es-419"/>
        </w:rPr>
      </w:pPr>
      <w:r w:rsidRPr="00DA77B8">
        <w:rPr>
          <w:b/>
          <w:bCs/>
          <w:lang w:val="es-419"/>
        </w:rPr>
        <w:t>n</w:t>
      </w:r>
      <w:r w:rsidRPr="00DA77B8">
        <w:rPr>
          <w:rFonts w:ascii="Times New Roman" w:hAnsi="Times New Roman" w:cs="Times New Roman"/>
          <w:b/>
          <w:bCs/>
          <w:lang w:val="es-419"/>
        </w:rPr>
        <w:t>−</w:t>
      </w:r>
      <w:r w:rsidRPr="00DA77B8">
        <w:rPr>
          <w:b/>
          <w:bCs/>
          <w:lang w:val="es-419"/>
        </w:rPr>
        <w:t xml:space="preserve">1 </w:t>
      </w:r>
      <w:r w:rsidRPr="00DA77B8">
        <w:rPr>
          <w:rFonts w:ascii="Times New Roman" w:hAnsi="Times New Roman" w:cs="Times New Roman"/>
          <w:b/>
          <w:bCs/>
          <w:lang w:val="es-419"/>
        </w:rPr>
        <w:t>−</w:t>
      </w:r>
      <w:r w:rsidRPr="00DA77B8">
        <w:rPr>
          <w:b/>
          <w:bCs/>
          <w:lang w:val="es-419"/>
        </w:rPr>
        <w:t xml:space="preserve"> 1. Por ejemplo, si se usan 4 bits (n = 4), el rango de variabilidad estar</w:t>
      </w:r>
      <w:r w:rsidRPr="00DA77B8">
        <w:rPr>
          <w:rFonts w:cs="Georgia Pro"/>
          <w:b/>
          <w:bCs/>
          <w:lang w:val="es-419"/>
        </w:rPr>
        <w:t>á</w:t>
      </w:r>
    </w:p>
    <w:p w14:paraId="3DC4918E" w14:textId="77777777" w:rsidR="00FE4B0D" w:rsidRPr="00DA77B8" w:rsidRDefault="00FE4B0D" w:rsidP="00FE4B0D">
      <w:pPr>
        <w:rPr>
          <w:b/>
          <w:bCs/>
          <w:lang w:val="es-419"/>
        </w:rPr>
      </w:pPr>
    </w:p>
    <w:p w14:paraId="3910C5F5" w14:textId="77777777" w:rsidR="00FE4B0D" w:rsidRPr="00DA77B8" w:rsidRDefault="00FE4B0D" w:rsidP="00FE4B0D">
      <w:pPr>
        <w:rPr>
          <w:b/>
          <w:bCs/>
          <w:lang w:val="es-419"/>
        </w:rPr>
      </w:pPr>
      <w:r w:rsidRPr="00DA77B8">
        <w:rPr>
          <w:b/>
          <w:bCs/>
          <w:lang w:val="es-419"/>
        </w:rPr>
        <w:t xml:space="preserve">comprendido entre </w:t>
      </w:r>
      <w:r w:rsidRPr="00DA77B8">
        <w:rPr>
          <w:rFonts w:ascii="Times New Roman" w:hAnsi="Times New Roman" w:cs="Times New Roman"/>
          <w:b/>
          <w:bCs/>
          <w:lang w:val="es-419"/>
        </w:rPr>
        <w:t>−</w:t>
      </w:r>
      <w:r w:rsidRPr="00DA77B8">
        <w:rPr>
          <w:b/>
          <w:bCs/>
          <w:lang w:val="es-419"/>
        </w:rPr>
        <w:t xml:space="preserve">7 y +7. Permite 2 representaciones del cero: +0 y </w:t>
      </w:r>
      <w:r w:rsidRPr="00DA77B8">
        <w:rPr>
          <w:rFonts w:ascii="Times New Roman" w:hAnsi="Times New Roman" w:cs="Times New Roman"/>
          <w:b/>
          <w:bCs/>
          <w:lang w:val="es-419"/>
        </w:rPr>
        <w:t>−</w:t>
      </w:r>
      <w:r w:rsidRPr="00DA77B8">
        <w:rPr>
          <w:b/>
          <w:bCs/>
          <w:lang w:val="es-419"/>
        </w:rPr>
        <w:t>0 (1000 y 0000).</w:t>
      </w:r>
    </w:p>
    <w:p w14:paraId="53872BE2" w14:textId="77777777" w:rsidR="00FE4B0D" w:rsidRPr="00DA77B8" w:rsidRDefault="00FE4B0D" w:rsidP="00FE4B0D">
      <w:pPr>
        <w:rPr>
          <w:b/>
          <w:bCs/>
          <w:lang w:val="es-419"/>
        </w:rPr>
      </w:pPr>
      <w:r w:rsidRPr="00DA77B8">
        <w:rPr>
          <w:b/>
          <w:bCs/>
          <w:lang w:val="es-419"/>
        </w:rPr>
        <w:t xml:space="preserve">En la representación en complemento a 1, el bit más significativo es el de signo y los n </w:t>
      </w:r>
      <w:r w:rsidRPr="00DA77B8">
        <w:rPr>
          <w:rFonts w:ascii="Times New Roman" w:hAnsi="Times New Roman" w:cs="Times New Roman"/>
          <w:b/>
          <w:bCs/>
          <w:lang w:val="es-419"/>
        </w:rPr>
        <w:t>−</w:t>
      </w:r>
      <w:r w:rsidRPr="00DA77B8">
        <w:rPr>
          <w:b/>
          <w:bCs/>
          <w:lang w:val="es-419"/>
        </w:rPr>
        <w:t xml:space="preserve"> 1 bits restantes</w:t>
      </w:r>
    </w:p>
    <w:p w14:paraId="03AB5BD1" w14:textId="77777777" w:rsidR="00FE4B0D" w:rsidRPr="00DA77B8" w:rsidRDefault="00FE4B0D" w:rsidP="00FE4B0D">
      <w:pPr>
        <w:rPr>
          <w:b/>
          <w:bCs/>
          <w:lang w:val="es-419"/>
        </w:rPr>
      </w:pPr>
      <w:r w:rsidRPr="00DA77B8">
        <w:rPr>
          <w:b/>
          <w:bCs/>
          <w:lang w:val="es-419"/>
        </w:rPr>
        <w:t>se representan con su magnitud binaria real para el caso de los positivos y en complemento a 1 de la</w:t>
      </w:r>
    </w:p>
    <w:p w14:paraId="5FEE04D1" w14:textId="77777777" w:rsidR="00FE4B0D" w:rsidRPr="00DA77B8" w:rsidRDefault="00FE4B0D" w:rsidP="00FE4B0D">
      <w:pPr>
        <w:rPr>
          <w:b/>
          <w:bCs/>
          <w:lang w:val="es-419"/>
        </w:rPr>
      </w:pPr>
      <w:r w:rsidRPr="00DA77B8">
        <w:rPr>
          <w:b/>
          <w:bCs/>
          <w:lang w:val="es-419"/>
        </w:rPr>
        <w:t xml:space="preserve">magnitud para el caso de los negativos. El rango de variabilidad es </w:t>
      </w:r>
      <w:r w:rsidRPr="00DA77B8">
        <w:rPr>
          <w:rFonts w:ascii="Times New Roman" w:hAnsi="Times New Roman" w:cs="Times New Roman"/>
          <w:b/>
          <w:bCs/>
          <w:lang w:val="es-419"/>
        </w:rPr>
        <w:t>−</w:t>
      </w:r>
      <w:r w:rsidRPr="00DA77B8">
        <w:rPr>
          <w:b/>
          <w:bCs/>
          <w:lang w:val="es-419"/>
        </w:rPr>
        <w:t>(2</w:t>
      </w:r>
    </w:p>
    <w:p w14:paraId="493B9FFD" w14:textId="77777777" w:rsidR="00FE4B0D" w:rsidRPr="00DA77B8" w:rsidRDefault="00FE4B0D" w:rsidP="00FE4B0D">
      <w:pPr>
        <w:rPr>
          <w:b/>
          <w:bCs/>
          <w:lang w:val="es-419"/>
        </w:rPr>
      </w:pPr>
    </w:p>
    <w:p w14:paraId="0F75937E" w14:textId="77777777" w:rsidR="00FE4B0D" w:rsidRPr="00DA77B8" w:rsidRDefault="00FE4B0D" w:rsidP="00FE4B0D">
      <w:pPr>
        <w:rPr>
          <w:b/>
          <w:bCs/>
          <w:lang w:val="es-419"/>
        </w:rPr>
      </w:pPr>
      <w:r w:rsidRPr="00DA77B8">
        <w:rPr>
          <w:b/>
          <w:bCs/>
          <w:lang w:val="es-419"/>
        </w:rPr>
        <w:t>n</w:t>
      </w:r>
      <w:r w:rsidRPr="00DA77B8">
        <w:rPr>
          <w:rFonts w:ascii="Times New Roman" w:hAnsi="Times New Roman" w:cs="Times New Roman"/>
          <w:b/>
          <w:bCs/>
          <w:lang w:val="es-419"/>
        </w:rPr>
        <w:t>−</w:t>
      </w:r>
      <w:r w:rsidRPr="00DA77B8">
        <w:rPr>
          <w:b/>
          <w:bCs/>
          <w:lang w:val="es-419"/>
        </w:rPr>
        <w:t xml:space="preserve">1 </w:t>
      </w:r>
      <w:r w:rsidRPr="00DA77B8">
        <w:rPr>
          <w:rFonts w:ascii="Times New Roman" w:hAnsi="Times New Roman" w:cs="Times New Roman"/>
          <w:b/>
          <w:bCs/>
          <w:lang w:val="es-419"/>
        </w:rPr>
        <w:t>−</w:t>
      </w:r>
      <w:r w:rsidRPr="00DA77B8">
        <w:rPr>
          <w:b/>
          <w:bCs/>
          <w:lang w:val="es-419"/>
        </w:rPr>
        <w:t xml:space="preserve"> 1) </w:t>
      </w:r>
      <w:r w:rsidRPr="00DA77B8">
        <w:rPr>
          <w:rFonts w:ascii="Times New Roman" w:hAnsi="Times New Roman" w:cs="Times New Roman"/>
          <w:b/>
          <w:bCs/>
          <w:lang w:val="es-419"/>
        </w:rPr>
        <w:t>≤</w:t>
      </w:r>
      <w:r w:rsidRPr="00DA77B8">
        <w:rPr>
          <w:b/>
          <w:bCs/>
          <w:lang w:val="es-419"/>
        </w:rPr>
        <w:t xml:space="preserve"> x </w:t>
      </w:r>
      <w:r w:rsidRPr="00DA77B8">
        <w:rPr>
          <w:rFonts w:ascii="Times New Roman" w:hAnsi="Times New Roman" w:cs="Times New Roman"/>
          <w:b/>
          <w:bCs/>
          <w:lang w:val="es-419"/>
        </w:rPr>
        <w:t>≤</w:t>
      </w:r>
      <w:r w:rsidRPr="00DA77B8">
        <w:rPr>
          <w:b/>
          <w:bCs/>
          <w:lang w:val="es-419"/>
        </w:rPr>
        <w:t xml:space="preserve"> 2</w:t>
      </w:r>
    </w:p>
    <w:p w14:paraId="2CA7EF70" w14:textId="77777777" w:rsidR="00FE4B0D" w:rsidRPr="00DA77B8" w:rsidRDefault="00FE4B0D" w:rsidP="00FE4B0D">
      <w:pPr>
        <w:rPr>
          <w:b/>
          <w:bCs/>
          <w:lang w:val="es-419"/>
        </w:rPr>
      </w:pPr>
    </w:p>
    <w:p w14:paraId="41996B09" w14:textId="77777777" w:rsidR="00FE4B0D" w:rsidRPr="00DA77B8" w:rsidRDefault="00FE4B0D" w:rsidP="00FE4B0D">
      <w:pPr>
        <w:rPr>
          <w:b/>
          <w:bCs/>
          <w:lang w:val="es-419"/>
        </w:rPr>
      </w:pPr>
      <w:r w:rsidRPr="00DA77B8">
        <w:rPr>
          <w:b/>
          <w:bCs/>
          <w:lang w:val="es-419"/>
        </w:rPr>
        <w:t>n</w:t>
      </w:r>
      <w:r w:rsidRPr="00DA77B8">
        <w:rPr>
          <w:rFonts w:ascii="Times New Roman" w:hAnsi="Times New Roman" w:cs="Times New Roman"/>
          <w:b/>
          <w:bCs/>
          <w:lang w:val="es-419"/>
        </w:rPr>
        <w:t>−</w:t>
      </w:r>
      <w:r w:rsidRPr="00DA77B8">
        <w:rPr>
          <w:b/>
          <w:bCs/>
          <w:lang w:val="es-419"/>
        </w:rPr>
        <w:t xml:space="preserve">1 </w:t>
      </w:r>
      <w:r w:rsidRPr="00DA77B8">
        <w:rPr>
          <w:rFonts w:ascii="Times New Roman" w:hAnsi="Times New Roman" w:cs="Times New Roman"/>
          <w:b/>
          <w:bCs/>
          <w:lang w:val="es-419"/>
        </w:rPr>
        <w:t>−</w:t>
      </w:r>
      <w:r w:rsidRPr="00DA77B8">
        <w:rPr>
          <w:b/>
          <w:bCs/>
          <w:lang w:val="es-419"/>
        </w:rPr>
        <w:t xml:space="preserve"> 1. As</w:t>
      </w:r>
      <w:r w:rsidRPr="00DA77B8">
        <w:rPr>
          <w:rFonts w:cs="Georgia Pro"/>
          <w:b/>
          <w:bCs/>
          <w:lang w:val="es-419"/>
        </w:rPr>
        <w:t>í</w:t>
      </w:r>
      <w:r w:rsidRPr="00DA77B8">
        <w:rPr>
          <w:b/>
          <w:bCs/>
          <w:lang w:val="es-419"/>
        </w:rPr>
        <w:t>, para</w:t>
      </w:r>
    </w:p>
    <w:p w14:paraId="35AC1FD2" w14:textId="77777777" w:rsidR="00FE4B0D" w:rsidRPr="00DA77B8" w:rsidRDefault="00FE4B0D" w:rsidP="00FE4B0D">
      <w:pPr>
        <w:rPr>
          <w:b/>
          <w:bCs/>
          <w:lang w:val="es-419"/>
        </w:rPr>
      </w:pPr>
      <w:r w:rsidRPr="00DA77B8">
        <w:rPr>
          <w:b/>
          <w:bCs/>
          <w:lang w:val="es-419"/>
        </w:rPr>
        <w:t xml:space="preserve">n = 4, el rango de variabilidad estará comprendido entre </w:t>
      </w:r>
      <w:r w:rsidRPr="00DA77B8">
        <w:rPr>
          <w:rFonts w:ascii="Times New Roman" w:hAnsi="Times New Roman" w:cs="Times New Roman"/>
          <w:b/>
          <w:bCs/>
          <w:lang w:val="es-419"/>
        </w:rPr>
        <w:t>−</w:t>
      </w:r>
      <w:r w:rsidRPr="00DA77B8">
        <w:rPr>
          <w:b/>
          <w:bCs/>
          <w:lang w:val="es-419"/>
        </w:rPr>
        <w:t>7 y +7. Tambi</w:t>
      </w:r>
      <w:r w:rsidRPr="00DA77B8">
        <w:rPr>
          <w:rFonts w:cs="Georgia Pro"/>
          <w:b/>
          <w:bCs/>
          <w:lang w:val="es-419"/>
        </w:rPr>
        <w:t>é</w:t>
      </w:r>
      <w:r w:rsidRPr="00DA77B8">
        <w:rPr>
          <w:b/>
          <w:bCs/>
          <w:lang w:val="es-419"/>
        </w:rPr>
        <w:t>n permite dos representaciones</w:t>
      </w:r>
    </w:p>
    <w:p w14:paraId="274D962E" w14:textId="77777777" w:rsidR="00FE4B0D" w:rsidRPr="00DA77B8" w:rsidRDefault="00FE4B0D" w:rsidP="00FE4B0D">
      <w:pPr>
        <w:rPr>
          <w:b/>
          <w:bCs/>
          <w:lang w:val="es-419"/>
        </w:rPr>
      </w:pPr>
      <w:r w:rsidRPr="00DA77B8">
        <w:rPr>
          <w:b/>
          <w:bCs/>
          <w:lang w:val="es-419"/>
        </w:rPr>
        <w:t>del cero, 1111 y 0000.</w:t>
      </w:r>
    </w:p>
    <w:p w14:paraId="668722D9" w14:textId="77777777" w:rsidR="00FE4B0D" w:rsidRPr="00DA77B8" w:rsidRDefault="00FE4B0D" w:rsidP="00FE4B0D">
      <w:pPr>
        <w:rPr>
          <w:b/>
          <w:bCs/>
          <w:lang w:val="es-419"/>
        </w:rPr>
      </w:pPr>
      <w:r w:rsidRPr="00DA77B8">
        <w:rPr>
          <w:b/>
          <w:bCs/>
          <w:lang w:val="es-419"/>
        </w:rPr>
        <w:t xml:space="preserve">En la representación en complemento a 2, el bit más significativo es el de signo y los n </w:t>
      </w:r>
      <w:r w:rsidRPr="00DA77B8">
        <w:rPr>
          <w:rFonts w:ascii="Times New Roman" w:hAnsi="Times New Roman" w:cs="Times New Roman"/>
          <w:b/>
          <w:bCs/>
          <w:lang w:val="es-419"/>
        </w:rPr>
        <w:t>−</w:t>
      </w:r>
      <w:r w:rsidRPr="00DA77B8">
        <w:rPr>
          <w:b/>
          <w:bCs/>
          <w:lang w:val="es-419"/>
        </w:rPr>
        <w:t xml:space="preserve"> 1 bits restantes</w:t>
      </w:r>
    </w:p>
    <w:p w14:paraId="6950CB40" w14:textId="77777777" w:rsidR="00FE4B0D" w:rsidRPr="00DA77B8" w:rsidRDefault="00FE4B0D" w:rsidP="00FE4B0D">
      <w:pPr>
        <w:rPr>
          <w:b/>
          <w:bCs/>
          <w:lang w:val="es-419"/>
        </w:rPr>
      </w:pPr>
      <w:r w:rsidRPr="00DA77B8">
        <w:rPr>
          <w:b/>
          <w:bCs/>
          <w:lang w:val="es-419"/>
        </w:rPr>
        <w:t>se representan con su magnitud binaria real para el caso de los positivos y en el complemento a 2 de la</w:t>
      </w:r>
    </w:p>
    <w:p w14:paraId="5B925015" w14:textId="77777777" w:rsidR="00FE4B0D" w:rsidRPr="00DA77B8" w:rsidRDefault="00FE4B0D" w:rsidP="00FE4B0D">
      <w:pPr>
        <w:rPr>
          <w:b/>
          <w:bCs/>
          <w:lang w:val="es-419"/>
        </w:rPr>
      </w:pPr>
      <w:r w:rsidRPr="00DA77B8">
        <w:rPr>
          <w:b/>
          <w:bCs/>
          <w:lang w:val="es-419"/>
        </w:rPr>
        <w:t xml:space="preserve">magnitud para el caso de los negativos. El rango de variabilidad es </w:t>
      </w:r>
      <w:r w:rsidRPr="00DA77B8">
        <w:rPr>
          <w:rFonts w:ascii="Times New Roman" w:hAnsi="Times New Roman" w:cs="Times New Roman"/>
          <w:b/>
          <w:bCs/>
          <w:lang w:val="es-419"/>
        </w:rPr>
        <w:t>−</w:t>
      </w:r>
      <w:r w:rsidRPr="00DA77B8">
        <w:rPr>
          <w:b/>
          <w:bCs/>
          <w:lang w:val="es-419"/>
        </w:rPr>
        <w:t>(2</w:t>
      </w:r>
    </w:p>
    <w:p w14:paraId="17171CCF" w14:textId="77777777" w:rsidR="00FE4B0D" w:rsidRPr="00DA77B8" w:rsidRDefault="00FE4B0D" w:rsidP="00FE4B0D">
      <w:pPr>
        <w:rPr>
          <w:b/>
          <w:bCs/>
          <w:lang w:val="es-419"/>
        </w:rPr>
      </w:pPr>
      <w:r w:rsidRPr="00DA77B8">
        <w:rPr>
          <w:b/>
          <w:bCs/>
          <w:lang w:val="es-419"/>
        </w:rPr>
        <w:t>n</w:t>
      </w:r>
      <w:r w:rsidRPr="00DA77B8">
        <w:rPr>
          <w:rFonts w:ascii="Times New Roman" w:hAnsi="Times New Roman" w:cs="Times New Roman"/>
          <w:b/>
          <w:bCs/>
          <w:lang w:val="es-419"/>
        </w:rPr>
        <w:t>−</w:t>
      </w:r>
      <w:r w:rsidRPr="00DA77B8">
        <w:rPr>
          <w:b/>
          <w:bCs/>
          <w:lang w:val="es-419"/>
        </w:rPr>
        <w:t>1</w:t>
      </w:r>
    </w:p>
    <w:p w14:paraId="6CB8E93E" w14:textId="77777777" w:rsidR="00FE4B0D" w:rsidRPr="00DA77B8" w:rsidRDefault="00FE4B0D" w:rsidP="00FE4B0D">
      <w:pPr>
        <w:rPr>
          <w:b/>
          <w:bCs/>
          <w:lang w:val="es-419"/>
        </w:rPr>
      </w:pPr>
      <w:r w:rsidRPr="00DA77B8">
        <w:rPr>
          <w:b/>
          <w:bCs/>
          <w:lang w:val="es-419"/>
        </w:rPr>
        <w:t xml:space="preserve">) </w:t>
      </w:r>
      <w:r w:rsidRPr="00DA77B8">
        <w:rPr>
          <w:rFonts w:ascii="Times New Roman" w:hAnsi="Times New Roman" w:cs="Times New Roman"/>
          <w:b/>
          <w:bCs/>
          <w:lang w:val="es-419"/>
        </w:rPr>
        <w:t>≤</w:t>
      </w:r>
      <w:r w:rsidRPr="00DA77B8">
        <w:rPr>
          <w:b/>
          <w:bCs/>
          <w:lang w:val="es-419"/>
        </w:rPr>
        <w:t xml:space="preserve"> x </w:t>
      </w:r>
      <w:r w:rsidRPr="00DA77B8">
        <w:rPr>
          <w:rFonts w:ascii="Times New Roman" w:hAnsi="Times New Roman" w:cs="Times New Roman"/>
          <w:b/>
          <w:bCs/>
          <w:lang w:val="es-419"/>
        </w:rPr>
        <w:t>≤</w:t>
      </w:r>
      <w:r w:rsidRPr="00DA77B8">
        <w:rPr>
          <w:b/>
          <w:bCs/>
          <w:lang w:val="es-419"/>
        </w:rPr>
        <w:t xml:space="preserve"> 2</w:t>
      </w:r>
    </w:p>
    <w:p w14:paraId="0CD8EAA2" w14:textId="77777777" w:rsidR="00FE4B0D" w:rsidRPr="00DA77B8" w:rsidRDefault="00FE4B0D" w:rsidP="00FE4B0D">
      <w:pPr>
        <w:rPr>
          <w:b/>
          <w:bCs/>
          <w:lang w:val="es-419"/>
        </w:rPr>
      </w:pPr>
      <w:r w:rsidRPr="00DA77B8">
        <w:rPr>
          <w:b/>
          <w:bCs/>
          <w:lang w:val="es-419"/>
        </w:rPr>
        <w:lastRenderedPageBreak/>
        <w:t>n</w:t>
      </w:r>
      <w:r w:rsidRPr="00DA77B8">
        <w:rPr>
          <w:rFonts w:ascii="Times New Roman" w:hAnsi="Times New Roman" w:cs="Times New Roman"/>
          <w:b/>
          <w:bCs/>
          <w:lang w:val="es-419"/>
        </w:rPr>
        <w:t>−</w:t>
      </w:r>
      <w:r w:rsidRPr="00DA77B8">
        <w:rPr>
          <w:b/>
          <w:bCs/>
          <w:lang w:val="es-419"/>
        </w:rPr>
        <w:t xml:space="preserve">1 </w:t>
      </w:r>
      <w:r w:rsidRPr="00DA77B8">
        <w:rPr>
          <w:rFonts w:ascii="Times New Roman" w:hAnsi="Times New Roman" w:cs="Times New Roman"/>
          <w:b/>
          <w:bCs/>
          <w:lang w:val="es-419"/>
        </w:rPr>
        <w:t>−</w:t>
      </w:r>
      <w:r w:rsidRPr="00DA77B8">
        <w:rPr>
          <w:b/>
          <w:bCs/>
          <w:lang w:val="es-419"/>
        </w:rPr>
        <w:t xml:space="preserve"> 1. As</w:t>
      </w:r>
      <w:r w:rsidRPr="00DA77B8">
        <w:rPr>
          <w:rFonts w:cs="Georgia Pro"/>
          <w:b/>
          <w:bCs/>
          <w:lang w:val="es-419"/>
        </w:rPr>
        <w:t>í</w:t>
      </w:r>
      <w:r w:rsidRPr="00DA77B8">
        <w:rPr>
          <w:b/>
          <w:bCs/>
          <w:lang w:val="es-419"/>
        </w:rPr>
        <w:t xml:space="preserve"> para n = 4,</w:t>
      </w:r>
    </w:p>
    <w:p w14:paraId="78AE0D1C" w14:textId="77777777" w:rsidR="00FE4B0D" w:rsidRDefault="00FE4B0D" w:rsidP="00FE4B0D">
      <w:pPr>
        <w:rPr>
          <w:b/>
          <w:bCs/>
          <w:lang w:val="es-419"/>
        </w:rPr>
      </w:pPr>
      <w:r w:rsidRPr="00DA77B8">
        <w:rPr>
          <w:b/>
          <w:bCs/>
          <w:lang w:val="es-419"/>
        </w:rPr>
        <w:t xml:space="preserve">el rango de variabilidad estará comprendido entre </w:t>
      </w:r>
      <w:r w:rsidRPr="00DA77B8">
        <w:rPr>
          <w:rFonts w:ascii="Times New Roman" w:hAnsi="Times New Roman" w:cs="Times New Roman"/>
          <w:b/>
          <w:bCs/>
          <w:lang w:val="es-419"/>
        </w:rPr>
        <w:t>−</w:t>
      </w:r>
      <w:r w:rsidRPr="00DA77B8">
        <w:rPr>
          <w:b/>
          <w:bCs/>
          <w:lang w:val="es-419"/>
        </w:rPr>
        <w:t>8 y +7. Se tiene una sola representaci</w:t>
      </w:r>
      <w:r w:rsidRPr="00DA77B8">
        <w:rPr>
          <w:rFonts w:cs="Georgia Pro"/>
          <w:b/>
          <w:bCs/>
          <w:lang w:val="es-419"/>
        </w:rPr>
        <w:t>ó</w:t>
      </w:r>
      <w:r w:rsidRPr="00DA77B8">
        <w:rPr>
          <w:b/>
          <w:bCs/>
          <w:lang w:val="es-419"/>
        </w:rPr>
        <w:t>n del cero.</w:t>
      </w:r>
    </w:p>
    <w:p w14:paraId="4839D738" w14:textId="77777777" w:rsidR="00FE4B0D" w:rsidRPr="00DA77B8" w:rsidRDefault="00FE4B0D" w:rsidP="00FE4B0D">
      <w:pPr>
        <w:rPr>
          <w:b/>
          <w:bCs/>
          <w:lang w:val="es-419"/>
        </w:rPr>
      </w:pPr>
      <w:r>
        <w:rPr>
          <w:noProof/>
        </w:rPr>
        <w:drawing>
          <wp:inline distT="0" distB="0" distL="0" distR="0" wp14:anchorId="2B4F7EEE" wp14:editId="23C5443C">
            <wp:extent cx="6858000" cy="2882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66">
                      <a:extLst>
                        <a:ext uri="{28A0092B-C50C-407E-A947-70E740481C1C}">
                          <a14:useLocalDpi xmlns:a14="http://schemas.microsoft.com/office/drawing/2010/main" val="0"/>
                        </a:ext>
                      </a:extLst>
                    </a:blip>
                    <a:stretch>
                      <a:fillRect/>
                    </a:stretch>
                  </pic:blipFill>
                  <pic:spPr>
                    <a:xfrm>
                      <a:off x="0" y="0"/>
                      <a:ext cx="6858000" cy="2882265"/>
                    </a:xfrm>
                    <a:prstGeom prst="rect">
                      <a:avLst/>
                    </a:prstGeom>
                  </pic:spPr>
                </pic:pic>
              </a:graphicData>
            </a:graphic>
          </wp:inline>
        </w:drawing>
      </w:r>
    </w:p>
    <w:p w14:paraId="6E02567C" w14:textId="77777777" w:rsidR="00FE4B0D" w:rsidRPr="002A4DA1" w:rsidRDefault="00FE4B0D" w:rsidP="00FE4B0D">
      <w:pPr>
        <w:rPr>
          <w:b/>
          <w:bCs/>
          <w:lang w:val="es-419"/>
        </w:rPr>
      </w:pPr>
      <w:r w:rsidRPr="002A4DA1">
        <w:rPr>
          <w:b/>
          <w:bCs/>
          <w:lang w:val="es-419"/>
        </w:rPr>
        <w:t>Hoy en día la más usada es la representación en complemento a 2, por lo que es con la que vamos a trabajar.</w:t>
      </w:r>
    </w:p>
    <w:p w14:paraId="6ABCB666" w14:textId="77777777" w:rsidR="00FE4B0D" w:rsidRPr="002A4DA1" w:rsidRDefault="00FE4B0D" w:rsidP="00FE4B0D">
      <w:pPr>
        <w:rPr>
          <w:b/>
          <w:bCs/>
          <w:lang w:val="es-419"/>
        </w:rPr>
      </w:pPr>
      <w:r w:rsidRPr="002A4DA1">
        <w:rPr>
          <w:b/>
          <w:bCs/>
          <w:lang w:val="es-419"/>
        </w:rPr>
        <w:t>Las 3 representaciones son</w:t>
      </w:r>
    </w:p>
    <w:p w14:paraId="64AE61DC" w14:textId="77777777" w:rsidR="00FE4B0D" w:rsidRPr="002A4DA1" w:rsidRDefault="00FE4B0D" w:rsidP="00FE4B0D">
      <w:pPr>
        <w:rPr>
          <w:b/>
          <w:bCs/>
          <w:lang w:val="es-419"/>
        </w:rPr>
      </w:pPr>
      <w:r w:rsidRPr="002A4DA1">
        <w:rPr>
          <w:b/>
          <w:bCs/>
          <w:lang w:val="es-419"/>
        </w:rPr>
        <w:t>iguales del +0 para arriba y</w:t>
      </w:r>
    </w:p>
    <w:p w14:paraId="10ED29F7" w14:textId="77777777" w:rsidR="00FE4B0D" w:rsidRPr="002A4DA1" w:rsidRDefault="00FE4B0D" w:rsidP="00FE4B0D">
      <w:pPr>
        <w:rPr>
          <w:b/>
          <w:bCs/>
          <w:lang w:val="es-419"/>
        </w:rPr>
      </w:pPr>
      <w:r w:rsidRPr="002A4DA1">
        <w:rPr>
          <w:b/>
          <w:bCs/>
          <w:lang w:val="es-419"/>
        </w:rPr>
        <w:t>las 3 representan hasta el</w:t>
      </w:r>
    </w:p>
    <w:p w14:paraId="756F9190" w14:textId="77777777" w:rsidR="00FE4B0D" w:rsidRPr="002A4DA1" w:rsidRDefault="00FE4B0D" w:rsidP="00FE4B0D">
      <w:pPr>
        <w:rPr>
          <w:b/>
          <w:bCs/>
          <w:lang w:val="es-419"/>
        </w:rPr>
      </w:pPr>
      <w:r w:rsidRPr="002A4DA1">
        <w:rPr>
          <w:b/>
          <w:bCs/>
          <w:lang w:val="es-419"/>
        </w:rPr>
        <w:t>mismo número positivo</w:t>
      </w:r>
    </w:p>
    <w:p w14:paraId="5430414A" w14:textId="77777777" w:rsidR="00FE4B0D" w:rsidRPr="002A4DA1" w:rsidRDefault="00FE4B0D" w:rsidP="00FE4B0D">
      <w:pPr>
        <w:rPr>
          <w:b/>
          <w:bCs/>
          <w:lang w:val="es-419"/>
        </w:rPr>
      </w:pPr>
    </w:p>
    <w:p w14:paraId="5A459703" w14:textId="77777777" w:rsidR="00FE4B0D" w:rsidRPr="002A4DA1" w:rsidRDefault="00FE4B0D" w:rsidP="00FE4B0D">
      <w:pPr>
        <w:rPr>
          <w:b/>
          <w:bCs/>
          <w:lang w:val="es-419"/>
        </w:rPr>
      </w:pPr>
      <w:r w:rsidRPr="002A4DA1">
        <w:rPr>
          <w:b/>
          <w:bCs/>
          <w:lang w:val="es-419"/>
        </w:rPr>
        <w:t>Restar un número de otro equivale a sumarle su opuesto. De esta manera la resta se consigue usando la</w:t>
      </w:r>
    </w:p>
    <w:p w14:paraId="3ABF33D8" w14:textId="77777777" w:rsidR="00FE4B0D" w:rsidRPr="002A4DA1" w:rsidRDefault="00FE4B0D" w:rsidP="00FE4B0D">
      <w:pPr>
        <w:rPr>
          <w:b/>
          <w:bCs/>
          <w:lang w:val="es-419"/>
        </w:rPr>
      </w:pPr>
      <w:r w:rsidRPr="002A4DA1">
        <w:rPr>
          <w:b/>
          <w:bCs/>
          <w:lang w:val="es-419"/>
        </w:rPr>
        <w:t xml:space="preserve">suma, lo que evita tener que situar un sustractor junto al sumador. Así, la </w:t>
      </w:r>
      <w:proofErr w:type="spellStart"/>
      <w:r w:rsidRPr="002A4DA1">
        <w:rPr>
          <w:b/>
          <w:bCs/>
          <w:lang w:val="es-419"/>
        </w:rPr>
        <w:t>régla</w:t>
      </w:r>
      <w:proofErr w:type="spellEnd"/>
      <w:r w:rsidRPr="002A4DA1">
        <w:rPr>
          <w:b/>
          <w:bCs/>
          <w:lang w:val="es-419"/>
        </w:rPr>
        <w:t xml:space="preserve"> dé la </w:t>
      </w:r>
      <w:proofErr w:type="spellStart"/>
      <w:r w:rsidRPr="002A4DA1">
        <w:rPr>
          <w:b/>
          <w:bCs/>
          <w:lang w:val="es-419"/>
        </w:rPr>
        <w:t>résta</w:t>
      </w:r>
      <w:proofErr w:type="spellEnd"/>
      <w:r w:rsidRPr="002A4DA1">
        <w:rPr>
          <w:b/>
          <w:bCs/>
          <w:lang w:val="es-419"/>
        </w:rPr>
        <w:t xml:space="preserve"> </w:t>
      </w:r>
      <w:proofErr w:type="spellStart"/>
      <w:r w:rsidRPr="002A4DA1">
        <w:rPr>
          <w:b/>
          <w:bCs/>
          <w:lang w:val="es-419"/>
        </w:rPr>
        <w:t>quéda</w:t>
      </w:r>
      <w:proofErr w:type="spellEnd"/>
      <w:r w:rsidRPr="002A4DA1">
        <w:rPr>
          <w:b/>
          <w:bCs/>
          <w:lang w:val="es-419"/>
        </w:rPr>
        <w:t>: “para</w:t>
      </w:r>
    </w:p>
    <w:p w14:paraId="5434B292" w14:textId="77777777" w:rsidR="00FE4B0D" w:rsidRPr="002A4DA1" w:rsidRDefault="00FE4B0D" w:rsidP="00FE4B0D">
      <w:pPr>
        <w:rPr>
          <w:b/>
          <w:bCs/>
          <w:lang w:val="es-419"/>
        </w:rPr>
      </w:pPr>
      <w:r w:rsidRPr="002A4DA1">
        <w:rPr>
          <w:b/>
          <w:bCs/>
          <w:lang w:val="es-419"/>
        </w:rPr>
        <w:t>restar un número (sustraendo) de otro (minuendo), se le suma al minuendo el complemento a 2 del</w:t>
      </w:r>
    </w:p>
    <w:p w14:paraId="04B3615C" w14:textId="77777777" w:rsidR="00FE4B0D" w:rsidRDefault="00FE4B0D" w:rsidP="00FE4B0D">
      <w:pPr>
        <w:rPr>
          <w:b/>
          <w:bCs/>
          <w:lang w:val="es-419"/>
        </w:rPr>
      </w:pPr>
      <w:r w:rsidRPr="002A4DA1">
        <w:rPr>
          <w:b/>
          <w:bCs/>
          <w:lang w:val="es-419"/>
        </w:rPr>
        <w:t>sustraendo”. Así, la ALU realiza las restas transformándolas en sumas de la siguiente manera:</w:t>
      </w:r>
    </w:p>
    <w:p w14:paraId="70AAC37C" w14:textId="77777777" w:rsidR="00FE4B0D" w:rsidRDefault="00FE4B0D" w:rsidP="00FE4B0D">
      <w:pPr>
        <w:jc w:val="center"/>
        <w:rPr>
          <w:b/>
          <w:bCs/>
          <w:lang w:val="es-419"/>
        </w:rPr>
      </w:pPr>
      <w:r>
        <w:rPr>
          <w:noProof/>
        </w:rPr>
        <w:drawing>
          <wp:inline distT="0" distB="0" distL="0" distR="0" wp14:anchorId="61D7681E" wp14:editId="1FC23B30">
            <wp:extent cx="2023200" cy="7301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67">
                      <a:extLst>
                        <a:ext uri="{28A0092B-C50C-407E-A947-70E740481C1C}">
                          <a14:useLocalDpi xmlns:a14="http://schemas.microsoft.com/office/drawing/2010/main" val="0"/>
                        </a:ext>
                      </a:extLst>
                    </a:blip>
                    <a:stretch>
                      <a:fillRect/>
                    </a:stretch>
                  </pic:blipFill>
                  <pic:spPr>
                    <a:xfrm>
                      <a:off x="0" y="0"/>
                      <a:ext cx="2023200" cy="730178"/>
                    </a:xfrm>
                    <a:prstGeom prst="rect">
                      <a:avLst/>
                    </a:prstGeom>
                  </pic:spPr>
                </pic:pic>
              </a:graphicData>
            </a:graphic>
          </wp:inline>
        </w:drawing>
      </w:r>
    </w:p>
    <w:p w14:paraId="621A6DAC" w14:textId="77777777" w:rsidR="00FE4B0D" w:rsidRDefault="00FE4B0D" w:rsidP="00FE4B0D">
      <w:pPr>
        <w:rPr>
          <w:b/>
          <w:bCs/>
          <w:lang w:val="es-419"/>
        </w:rPr>
      </w:pPr>
      <w:r w:rsidRPr="00590D91">
        <w:rPr>
          <w:b/>
          <w:bCs/>
          <w:lang w:val="es-419"/>
        </w:rPr>
        <w:t>A continuación, se muestra un ejemplo de cada resta y su correspondiente ejecución como una suma:</w:t>
      </w:r>
    </w:p>
    <w:p w14:paraId="2AEE429E" w14:textId="031F8062" w:rsidR="00FE4B0D" w:rsidRDefault="00FE4B0D" w:rsidP="00FE4B0D">
      <w:pPr>
        <w:jc w:val="center"/>
        <w:rPr>
          <w:b/>
          <w:bCs/>
          <w:lang w:val="es-419"/>
        </w:rPr>
      </w:pPr>
    </w:p>
    <w:p w14:paraId="117E66CA" w14:textId="77777777" w:rsidR="00FE4B0D" w:rsidRPr="00EB16C9" w:rsidRDefault="00FE4B0D" w:rsidP="00FE4B0D">
      <w:pPr>
        <w:rPr>
          <w:b/>
          <w:bCs/>
          <w:lang w:val="es-419"/>
        </w:rPr>
      </w:pPr>
      <w:r w:rsidRPr="00EB16C9">
        <w:rPr>
          <w:b/>
          <w:bCs/>
          <w:lang w:val="es-419"/>
        </w:rPr>
        <w:t>Podemos destacar que:</w:t>
      </w:r>
    </w:p>
    <w:p w14:paraId="393A207C" w14:textId="77777777" w:rsidR="00FE4B0D" w:rsidRPr="00EB16C9" w:rsidRDefault="00FE4B0D" w:rsidP="00FE4B0D">
      <w:pPr>
        <w:rPr>
          <w:b/>
          <w:bCs/>
          <w:lang w:val="es-419"/>
        </w:rPr>
      </w:pPr>
      <w:r w:rsidRPr="00EB16C9">
        <w:rPr>
          <w:b/>
          <w:bCs/>
          <w:lang w:val="es-419"/>
        </w:rPr>
        <w:lastRenderedPageBreak/>
        <w:t> Tanto operandos como resultados negativos están complementados a 2. La ALU entrega los resultados</w:t>
      </w:r>
    </w:p>
    <w:p w14:paraId="05FD0B5E" w14:textId="77777777" w:rsidR="00FE4B0D" w:rsidRPr="00EB16C9" w:rsidRDefault="00FE4B0D" w:rsidP="00FE4B0D">
      <w:pPr>
        <w:rPr>
          <w:b/>
          <w:bCs/>
          <w:lang w:val="es-419"/>
        </w:rPr>
      </w:pPr>
      <w:r w:rsidRPr="00EB16C9">
        <w:rPr>
          <w:b/>
          <w:bCs/>
          <w:lang w:val="es-419"/>
        </w:rPr>
        <w:t>tal cual son obtenidos (complementado si es negativo o sin complementar si es positivo) y es función</w:t>
      </w:r>
    </w:p>
    <w:p w14:paraId="57A9D237" w14:textId="77777777" w:rsidR="00FE4B0D" w:rsidRPr="00EB16C9" w:rsidRDefault="00FE4B0D" w:rsidP="00FE4B0D">
      <w:pPr>
        <w:rPr>
          <w:b/>
          <w:bCs/>
          <w:lang w:val="es-419"/>
        </w:rPr>
      </w:pPr>
      <w:r w:rsidRPr="00EB16C9">
        <w:rPr>
          <w:b/>
          <w:bCs/>
          <w:lang w:val="es-419"/>
        </w:rPr>
        <w:t>del programa interpretar que cuando el signo es negativo el valor está enmascarado en su complemento.</w:t>
      </w:r>
    </w:p>
    <w:p w14:paraId="28F2633F" w14:textId="77777777" w:rsidR="00FE4B0D" w:rsidRPr="00EB16C9" w:rsidRDefault="00FE4B0D" w:rsidP="00FE4B0D">
      <w:pPr>
        <w:rPr>
          <w:b/>
          <w:bCs/>
          <w:lang w:val="es-419"/>
        </w:rPr>
      </w:pPr>
      <w:r w:rsidRPr="00EB16C9">
        <w:rPr>
          <w:b/>
          <w:bCs/>
          <w:lang w:val="es-419"/>
        </w:rPr>
        <w:t> El signo forma parte de la operación, sumándose como cualquier otro bit.</w:t>
      </w:r>
    </w:p>
    <w:p w14:paraId="75D62480" w14:textId="77777777" w:rsidR="00FE4B0D" w:rsidRPr="00EB16C9" w:rsidRDefault="00FE4B0D" w:rsidP="00FE4B0D">
      <w:pPr>
        <w:rPr>
          <w:b/>
          <w:bCs/>
          <w:lang w:val="es-419"/>
        </w:rPr>
      </w:pPr>
      <w:r w:rsidRPr="00EB16C9">
        <w:rPr>
          <w:b/>
          <w:bCs/>
          <w:lang w:val="es-419"/>
        </w:rPr>
        <w:t> En las operaciones se consideran todos los bits del formato, inclusive los 0 a la izquierda.</w:t>
      </w:r>
    </w:p>
    <w:p w14:paraId="334340AE" w14:textId="77777777" w:rsidR="00FE4B0D" w:rsidRPr="00EB16C9" w:rsidRDefault="00FE4B0D" w:rsidP="00FE4B0D">
      <w:pPr>
        <w:rPr>
          <w:b/>
          <w:bCs/>
          <w:lang w:val="es-419"/>
        </w:rPr>
      </w:pPr>
      <w:r w:rsidRPr="00EB16C9">
        <w:rPr>
          <w:b/>
          <w:bCs/>
          <w:lang w:val="es-419"/>
        </w:rPr>
        <w:t> En algunos casos, hay un bit acarreo más allá del final de la palabra (sombreado en el tercer ejemplo de</w:t>
      </w:r>
    </w:p>
    <w:p w14:paraId="3615288E" w14:textId="77777777" w:rsidR="00FE4B0D" w:rsidRDefault="00FE4B0D" w:rsidP="00FE4B0D">
      <w:pPr>
        <w:rPr>
          <w:b/>
          <w:bCs/>
          <w:lang w:val="es-419"/>
        </w:rPr>
      </w:pPr>
      <w:r w:rsidRPr="00EB16C9">
        <w:rPr>
          <w:b/>
          <w:bCs/>
          <w:lang w:val="es-419"/>
        </w:rPr>
        <w:t>arriba). Este bit se descarta.</w:t>
      </w:r>
    </w:p>
    <w:p w14:paraId="64C1A527" w14:textId="77777777" w:rsidR="00FE4B0D" w:rsidRDefault="00FE4B0D" w:rsidP="00FE4B0D">
      <w:pPr>
        <w:pStyle w:val="Ttulo4"/>
      </w:pPr>
      <w:r w:rsidRPr="00A50D6D">
        <w:t xml:space="preserve">SUMADOR DECIMAL </w:t>
      </w:r>
    </w:p>
    <w:p w14:paraId="6AB9A2D3" w14:textId="77777777" w:rsidR="00FE4B0D" w:rsidRDefault="00FE4B0D" w:rsidP="00FE4B0D">
      <w:pPr>
        <w:pStyle w:val="Ttulo3"/>
        <w:rPr>
          <w:b w:val="0"/>
          <w:lang w:val="es-AR"/>
        </w:rPr>
      </w:pPr>
      <w:r>
        <w:t>GOBIERNO SECUENCIAL DE DESPLAZAMIENTO</w:t>
      </w:r>
    </w:p>
    <w:p w14:paraId="6EA877CE" w14:textId="77777777" w:rsidR="00FE4B0D" w:rsidRDefault="00FE4B0D" w:rsidP="00FE4B0D">
      <w:pPr>
        <w:rPr>
          <w:lang w:val="es-AR"/>
        </w:rPr>
      </w:pPr>
      <w:r>
        <w:rPr>
          <w:lang w:val="es-AR"/>
        </w:rPr>
        <w:t>Acumulador montado como un registro de desplazamiento, a izquierda o derecha dependiendo de si se activa la señal de gobierno DESI o DESD respectivamente. El contador, indica cuantos desplazamientos se deben hacer, se ve restado por cada señal de desplazamiento del acumulador, y detiene su operación cuando este llega a cero. Para que sea cero todos los biestables deben contener un cero, ya que al estar conectados por una OR basta con que uno de ellos contenga un 1 para que se haga el desplazamiento.</w:t>
      </w:r>
    </w:p>
    <w:p w14:paraId="5008FD0A" w14:textId="77777777" w:rsidR="00FE4B0D" w:rsidRPr="00421605" w:rsidRDefault="00FE4B0D" w:rsidP="00FE4B0D">
      <w:pPr>
        <w:rPr>
          <w:lang w:val="es-AR"/>
        </w:rPr>
      </w:pPr>
      <w:r>
        <w:rPr>
          <w:lang w:val="es-AR"/>
        </w:rPr>
        <w:t>Esta unidad veremos que luego es utilizada en la ALU que opera con coma flotante.</w:t>
      </w:r>
    </w:p>
    <w:p w14:paraId="33C0E59D" w14:textId="77777777" w:rsidR="00FE4B0D" w:rsidRDefault="00FE4B0D" w:rsidP="00FE4B0D">
      <w:pPr>
        <w:jc w:val="center"/>
        <w:rPr>
          <w:lang w:val="es-AR"/>
        </w:rPr>
      </w:pPr>
      <w:r>
        <w:rPr>
          <w:noProof/>
        </w:rPr>
        <w:drawing>
          <wp:inline distT="0" distB="0" distL="0" distR="0" wp14:anchorId="0A3577A8" wp14:editId="403C1450">
            <wp:extent cx="5536802" cy="2295209"/>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a:extLst>
                        <a:ext uri="{BEBA8EAE-BF5A-486C-A8C5-ECC9F3942E4B}">
                          <a14:imgProps xmlns:a14="http://schemas.microsoft.com/office/drawing/2010/main">
                            <a14:imgLayer r:embed="rId37">
                              <a14:imgEffect>
                                <a14:sharpenSoften amount="25000"/>
                              </a14:imgEffect>
                              <a14:imgEffect>
                                <a14:saturation sat="0"/>
                              </a14:imgEffect>
                            </a14:imgLayer>
                          </a14:imgProps>
                        </a:ext>
                      </a:extLst>
                    </a:blip>
                    <a:stretch>
                      <a:fillRect/>
                    </a:stretch>
                  </pic:blipFill>
                  <pic:spPr>
                    <a:xfrm>
                      <a:off x="0" y="0"/>
                      <a:ext cx="5536802" cy="2295209"/>
                    </a:xfrm>
                    <a:prstGeom prst="rect">
                      <a:avLst/>
                    </a:prstGeom>
                  </pic:spPr>
                </pic:pic>
              </a:graphicData>
            </a:graphic>
          </wp:inline>
        </w:drawing>
      </w:r>
    </w:p>
    <w:p w14:paraId="53735B1F" w14:textId="77777777" w:rsidR="00FE4B0D" w:rsidRPr="00FE4B0D" w:rsidRDefault="00FE4B0D" w:rsidP="00FE4B0D">
      <w:pPr>
        <w:rPr>
          <w:lang w:val="es-419"/>
        </w:rPr>
      </w:pPr>
    </w:p>
    <w:p w14:paraId="03E0555C" w14:textId="5E102FE0" w:rsidR="00FE4B0D" w:rsidRDefault="00FE4B0D" w:rsidP="007B0199">
      <w:pPr>
        <w:rPr>
          <w:b/>
          <w:bCs/>
          <w:lang w:val="es-419"/>
        </w:rPr>
      </w:pPr>
    </w:p>
    <w:p w14:paraId="50374D0A" w14:textId="77777777" w:rsidR="007B0199" w:rsidRPr="00EC36F7" w:rsidRDefault="007B0199" w:rsidP="00585B49">
      <w:pPr>
        <w:pStyle w:val="Ttulo2"/>
        <w:rPr>
          <w:b w:val="0"/>
        </w:rPr>
      </w:pPr>
      <w:r w:rsidRPr="00EC36F7">
        <w:t>ALU PARA ABACUS</w:t>
      </w:r>
    </w:p>
    <w:p w14:paraId="74934F52" w14:textId="77777777" w:rsidR="007B0199" w:rsidRDefault="007B0199" w:rsidP="007B0199">
      <w:pPr>
        <w:rPr>
          <w:lang w:val="es-419"/>
        </w:rPr>
      </w:pPr>
      <w:r w:rsidRPr="00B12B37">
        <w:rPr>
          <w:lang w:val="es-419"/>
        </w:rPr>
        <w:t>Es un circuito combinacional que s</w:t>
      </w:r>
      <w:r>
        <w:rPr>
          <w:lang w:val="es-419"/>
        </w:rPr>
        <w:t>e encarga de realizar las operaciones elementales de tipo aritmético (</w:t>
      </w:r>
      <w:proofErr w:type="spellStart"/>
      <w:r>
        <w:rPr>
          <w:lang w:val="es-419"/>
        </w:rPr>
        <w:t>suma,resta</w:t>
      </w:r>
      <w:proofErr w:type="spellEnd"/>
      <w:r>
        <w:rPr>
          <w:lang w:val="es-419"/>
        </w:rPr>
        <w:t>, multiplicación, división) y del tipo lógico ( AND, OR , XOR, NOT).</w:t>
      </w:r>
    </w:p>
    <w:p w14:paraId="5257030F" w14:textId="77777777" w:rsidR="007B0199" w:rsidRPr="009D071A" w:rsidRDefault="007B0199" w:rsidP="007B0199">
      <w:pPr>
        <w:rPr>
          <w:lang w:val="es-419"/>
        </w:rPr>
      </w:pPr>
      <w:proofErr w:type="spellStart"/>
      <w:r>
        <w:rPr>
          <w:lang w:val="es-419"/>
        </w:rPr>
        <w:t>Esta</w:t>
      </w:r>
      <w:proofErr w:type="spellEnd"/>
      <w:r>
        <w:rPr>
          <w:lang w:val="es-419"/>
        </w:rPr>
        <w:t xml:space="preserve"> montada entre un </w:t>
      </w:r>
      <w:r w:rsidRPr="00595720">
        <w:rPr>
          <w:b/>
          <w:bCs/>
          <w:lang w:val="es-419"/>
        </w:rPr>
        <w:t>Bus M</w:t>
      </w:r>
      <w:r>
        <w:rPr>
          <w:lang w:val="es-419"/>
        </w:rPr>
        <w:t xml:space="preserve">, donde se mantienen los niveles </w:t>
      </w:r>
      <w:r w:rsidRPr="009D071A">
        <w:rPr>
          <w:lang w:val="es-419"/>
        </w:rPr>
        <w:t>lógicos</w:t>
      </w:r>
      <w:r>
        <w:rPr>
          <w:lang w:val="es-419"/>
        </w:rPr>
        <w:t xml:space="preserve"> </w:t>
      </w:r>
      <w:r w:rsidRPr="009D071A">
        <w:rPr>
          <w:lang w:val="es-419"/>
        </w:rPr>
        <w:t xml:space="preserve">representativos del segundo operando, y un </w:t>
      </w:r>
      <w:r w:rsidRPr="00595720">
        <w:rPr>
          <w:b/>
          <w:bCs/>
          <w:lang w:val="es-419"/>
        </w:rPr>
        <w:t>acumulador AC</w:t>
      </w:r>
      <w:r w:rsidRPr="009D071A">
        <w:rPr>
          <w:lang w:val="es-419"/>
        </w:rPr>
        <w:t xml:space="preserve"> que mantiene los niveles lógicos</w:t>
      </w:r>
      <w:r>
        <w:rPr>
          <w:lang w:val="es-419"/>
        </w:rPr>
        <w:t xml:space="preserve"> </w:t>
      </w:r>
      <w:r w:rsidRPr="009D071A">
        <w:rPr>
          <w:lang w:val="es-419"/>
        </w:rPr>
        <w:t>correspondientes al primer operando hasta que la</w:t>
      </w:r>
      <w:r w:rsidRPr="00595720">
        <w:rPr>
          <w:b/>
          <w:bCs/>
          <w:lang w:val="es-419"/>
        </w:rPr>
        <w:t xml:space="preserve"> señal de muestreo EAC</w:t>
      </w:r>
      <w:r w:rsidRPr="009D071A">
        <w:rPr>
          <w:lang w:val="es-419"/>
        </w:rPr>
        <w:t xml:space="preserve"> introduce el resultado en el</w:t>
      </w:r>
      <w:r>
        <w:rPr>
          <w:lang w:val="es-419"/>
        </w:rPr>
        <w:t xml:space="preserve"> </w:t>
      </w:r>
      <w:r w:rsidRPr="009D071A">
        <w:rPr>
          <w:lang w:val="es-419"/>
        </w:rPr>
        <w:t xml:space="preserve">acumulador. Consta de un </w:t>
      </w:r>
      <w:r w:rsidRPr="00595720">
        <w:rPr>
          <w:b/>
          <w:bCs/>
          <w:lang w:val="es-419"/>
        </w:rPr>
        <w:t>sumador en paralelo</w:t>
      </w:r>
      <w:r w:rsidRPr="009D071A">
        <w:rPr>
          <w:lang w:val="es-419"/>
        </w:rPr>
        <w:t xml:space="preserve"> y de un conjunto de puertas para ejecutar las operaciones</w:t>
      </w:r>
      <w:r>
        <w:rPr>
          <w:lang w:val="es-419"/>
        </w:rPr>
        <w:t xml:space="preserve"> </w:t>
      </w:r>
      <w:r w:rsidRPr="009D071A">
        <w:rPr>
          <w:lang w:val="es-419"/>
        </w:rPr>
        <w:t xml:space="preserve">lógicas y distribuir las informaciones de acuerdo con las operaciones aritméticas por efectuar. Además, </w:t>
      </w:r>
      <w:r w:rsidRPr="00595720">
        <w:rPr>
          <w:b/>
          <w:bCs/>
          <w:lang w:val="es-419"/>
        </w:rPr>
        <w:t>el acumulador está montado como registro de desplazamiento</w:t>
      </w:r>
      <w:r w:rsidRPr="009D071A">
        <w:rPr>
          <w:lang w:val="es-419"/>
        </w:rPr>
        <w:t>.</w:t>
      </w:r>
    </w:p>
    <w:p w14:paraId="6F1D4378" w14:textId="77777777" w:rsidR="007B0199" w:rsidRDefault="007B0199" w:rsidP="007B0199">
      <w:pPr>
        <w:rPr>
          <w:lang w:val="es-419"/>
        </w:rPr>
      </w:pPr>
      <w:r w:rsidRPr="009D071A">
        <w:rPr>
          <w:lang w:val="es-419"/>
        </w:rPr>
        <w:lastRenderedPageBreak/>
        <w:t>Las operaciones están gobernadas por señales procedentes del secuenciador de la computadora, que son</w:t>
      </w:r>
      <w:r>
        <w:rPr>
          <w:lang w:val="es-419"/>
        </w:rPr>
        <w:t xml:space="preserve"> </w:t>
      </w:r>
      <w:r w:rsidRPr="009D071A">
        <w:rPr>
          <w:lang w:val="es-419"/>
        </w:rPr>
        <w:t>todas de nivel, de manera que al cabo de un cierto tiempo después de su posicionamiento el resultado de la</w:t>
      </w:r>
      <w:r>
        <w:rPr>
          <w:lang w:val="es-419"/>
        </w:rPr>
        <w:t xml:space="preserve"> </w:t>
      </w:r>
      <w:r w:rsidRPr="009D071A">
        <w:rPr>
          <w:lang w:val="es-419"/>
        </w:rPr>
        <w:t xml:space="preserve">operación se estabiliza bajo la forma de niveles lógicos, que serán introducidos en el </w:t>
      </w:r>
      <w:proofErr w:type="spellStart"/>
      <w:r w:rsidRPr="009D071A">
        <w:rPr>
          <w:lang w:val="es-419"/>
        </w:rPr>
        <w:t>acumulador</w:t>
      </w:r>
      <w:proofErr w:type="spellEnd"/>
      <w:r w:rsidRPr="009D071A">
        <w:rPr>
          <w:lang w:val="es-419"/>
        </w:rPr>
        <w:t xml:space="preserve"> por el</w:t>
      </w:r>
      <w:r>
        <w:rPr>
          <w:lang w:val="es-419"/>
        </w:rPr>
        <w:t xml:space="preserve"> </w:t>
      </w:r>
      <w:r w:rsidRPr="009D071A">
        <w:rPr>
          <w:lang w:val="es-419"/>
        </w:rPr>
        <w:t>impulso EAC.</w:t>
      </w:r>
    </w:p>
    <w:p w14:paraId="50B23772" w14:textId="54A181DF" w:rsidR="007B0199" w:rsidRDefault="007B0199" w:rsidP="007B0199">
      <w:pPr>
        <w:rPr>
          <w:b/>
          <w:bCs/>
          <w:lang w:val="es-419"/>
        </w:rPr>
      </w:pPr>
      <w:r>
        <w:rPr>
          <w:noProof/>
        </w:rPr>
        <w:drawing>
          <wp:inline distT="0" distB="0" distL="0" distR="0" wp14:anchorId="7FCFB632" wp14:editId="5E8D9D1E">
            <wp:extent cx="2248214" cy="22863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pic:nvPicPr>
                  <pic:blipFill>
                    <a:blip>
                      <a:extLst>
                        <a:ext uri="{28A0092B-C50C-407E-A947-70E740481C1C}">
                          <a14:useLocalDpi xmlns:a14="http://schemas.microsoft.com/office/drawing/2010/main" val="0"/>
                        </a:ext>
                      </a:extLst>
                    </a:blip>
                    <a:stretch>
                      <a:fillRect/>
                    </a:stretch>
                  </pic:blipFill>
                  <pic:spPr>
                    <a:xfrm>
                      <a:off x="0" y="0"/>
                      <a:ext cx="2248214" cy="2286319"/>
                    </a:xfrm>
                    <a:prstGeom prst="rect">
                      <a:avLst/>
                    </a:prstGeom>
                  </pic:spPr>
                </pic:pic>
              </a:graphicData>
            </a:graphic>
          </wp:inline>
        </w:drawing>
      </w:r>
      <w:r>
        <w:rPr>
          <w:b/>
          <w:bCs/>
          <w:lang w:val="es-419"/>
        </w:rPr>
        <w:t xml:space="preserve"> </w:t>
      </w:r>
      <w:r w:rsidRPr="00BD2116">
        <w:rPr>
          <w:rFonts w:ascii="Wingdings" w:eastAsia="Wingdings" w:hAnsi="Wingdings" w:cs="Wingdings"/>
          <w:b/>
          <w:bCs/>
          <w:lang w:val="es-419"/>
        </w:rPr>
        <w:t>à</w:t>
      </w:r>
      <w:r>
        <w:rPr>
          <w:b/>
          <w:bCs/>
          <w:lang w:val="es-419"/>
        </w:rPr>
        <w:t xml:space="preserve"> arreglar</w:t>
      </w:r>
    </w:p>
    <w:p w14:paraId="6005FD22" w14:textId="77777777" w:rsidR="007B0199" w:rsidRDefault="007B0199" w:rsidP="007B0199">
      <w:pPr>
        <w:rPr>
          <w:b/>
          <w:bCs/>
          <w:lang w:val="es-419"/>
        </w:rPr>
      </w:pPr>
      <w:r>
        <w:rPr>
          <w:b/>
          <w:bCs/>
          <w:lang w:val="es-419"/>
        </w:rPr>
        <w:t xml:space="preserve">Sostiene la salida de M sobre el bus todo el tiempo que requiera para que la ALU complete la información. No contiene un registro de entrada B y puede utilizar directamente el bus, ya que no se comunica con el exterior, ya que le BUS M </w:t>
      </w:r>
      <w:proofErr w:type="spellStart"/>
      <w:r>
        <w:rPr>
          <w:b/>
          <w:bCs/>
          <w:lang w:val="es-419"/>
        </w:rPr>
        <w:t>esta</w:t>
      </w:r>
      <w:proofErr w:type="spellEnd"/>
      <w:r>
        <w:rPr>
          <w:b/>
          <w:bCs/>
          <w:lang w:val="es-419"/>
        </w:rPr>
        <w:t xml:space="preserve"> pensado únicamente para los cálculos aritmético-</w:t>
      </w:r>
      <w:proofErr w:type="spellStart"/>
      <w:r>
        <w:rPr>
          <w:b/>
          <w:bCs/>
          <w:lang w:val="es-419"/>
        </w:rPr>
        <w:t>logicos</w:t>
      </w:r>
      <w:proofErr w:type="spellEnd"/>
      <w:r>
        <w:rPr>
          <w:b/>
          <w:bCs/>
          <w:lang w:val="es-419"/>
        </w:rPr>
        <w:t>. Hoy en día ya no se utiliza un solo Bus M, sino un conjunto de buses.</w:t>
      </w:r>
    </w:p>
    <w:p w14:paraId="60CCF0B1" w14:textId="77777777" w:rsidR="007B0199" w:rsidRDefault="007B0199" w:rsidP="007B0199">
      <w:pPr>
        <w:rPr>
          <w:b/>
          <w:bCs/>
          <w:lang w:val="es-419"/>
        </w:rPr>
      </w:pPr>
      <w:r w:rsidRPr="00AC38AA">
        <w:rPr>
          <w:b/>
          <w:bCs/>
          <w:lang w:val="es-419"/>
        </w:rPr>
        <w:t>9 operaciones de ALU para ABACUS:</w:t>
      </w:r>
    </w:p>
    <w:p w14:paraId="313AB35B" w14:textId="77777777" w:rsidR="007B0199" w:rsidRPr="004707E3" w:rsidRDefault="007B0199" w:rsidP="007B0199">
      <w:pPr>
        <w:rPr>
          <w:lang w:val="es-419"/>
        </w:rPr>
      </w:pPr>
      <w:r w:rsidRPr="004707E3">
        <w:rPr>
          <w:lang w:val="es-419"/>
        </w:rPr>
        <w:t>Estas se realizan entre bits del mismo peso, con el Bus M y el registro acumulador</w:t>
      </w:r>
    </w:p>
    <w:p w14:paraId="33FF89F8" w14:textId="77777777" w:rsidR="007B0199" w:rsidRPr="004E5DA2" w:rsidRDefault="007B0199" w:rsidP="007B0199">
      <w:pPr>
        <w:pStyle w:val="Prrafodelista"/>
        <w:numPr>
          <w:ilvl w:val="0"/>
          <w:numId w:val="20"/>
        </w:numPr>
      </w:pPr>
      <w:r>
        <w:rPr>
          <w:b/>
          <w:bCs/>
        </w:rPr>
        <w:t xml:space="preserve">SUM </w:t>
      </w:r>
      <w:r w:rsidRPr="004E5DA2">
        <w:rPr>
          <w:i/>
          <w:iCs/>
        </w:rPr>
        <w:t>adición:</w:t>
      </w:r>
      <w:r w:rsidRPr="004E5DA2">
        <w:t xml:space="preserve"> suma al contenido del acumulador la información presente sobre el bus M usando el</w:t>
      </w:r>
    </w:p>
    <w:p w14:paraId="6D5CB5C0" w14:textId="77777777" w:rsidR="007B0199" w:rsidRPr="004E5DA2" w:rsidRDefault="007B0199" w:rsidP="007B0199">
      <w:pPr>
        <w:pStyle w:val="Prrafodelista"/>
        <w:numPr>
          <w:ilvl w:val="0"/>
          <w:numId w:val="20"/>
        </w:numPr>
      </w:pPr>
      <w:r w:rsidRPr="004E5DA2">
        <w:t>sumador en paralelo.</w:t>
      </w:r>
    </w:p>
    <w:p w14:paraId="18B56B9B" w14:textId="77777777" w:rsidR="007B0199" w:rsidRPr="004E5DA2" w:rsidRDefault="007B0199" w:rsidP="007B0199">
      <w:pPr>
        <w:pStyle w:val="Prrafodelista"/>
        <w:numPr>
          <w:ilvl w:val="0"/>
          <w:numId w:val="20"/>
        </w:numPr>
      </w:pPr>
      <w:proofErr w:type="gramStart"/>
      <w:r>
        <w:rPr>
          <w:b/>
          <w:bCs/>
        </w:rPr>
        <w:t xml:space="preserve">SUS </w:t>
      </w:r>
      <w:r w:rsidRPr="004E5DA2">
        <w:rPr>
          <w:i/>
          <w:iCs/>
        </w:rPr>
        <w:t>sustracción</w:t>
      </w:r>
      <w:proofErr w:type="gramEnd"/>
      <w:r w:rsidRPr="004E5DA2">
        <w:t>: se resta la información en el bus M (2do operando, sustraendo) del contenido del</w:t>
      </w:r>
    </w:p>
    <w:p w14:paraId="02EDDFAC" w14:textId="77777777" w:rsidR="007B0199" w:rsidRPr="004E5DA2" w:rsidRDefault="007B0199" w:rsidP="007B0199">
      <w:pPr>
        <w:pStyle w:val="Prrafodelista"/>
        <w:numPr>
          <w:ilvl w:val="0"/>
          <w:numId w:val="20"/>
        </w:numPr>
      </w:pPr>
      <w:r w:rsidRPr="004E5DA2">
        <w:t>acumulador (1er operando, minuendo). En este caso, la resta se hace complementando a 1 la</w:t>
      </w:r>
    </w:p>
    <w:p w14:paraId="7AAA6C19" w14:textId="77777777" w:rsidR="007B0199" w:rsidRPr="004E5DA2" w:rsidRDefault="007B0199" w:rsidP="007B0199">
      <w:pPr>
        <w:pStyle w:val="Prrafodelista"/>
        <w:numPr>
          <w:ilvl w:val="0"/>
          <w:numId w:val="20"/>
        </w:numPr>
      </w:pPr>
      <w:r w:rsidRPr="004E5DA2">
        <w:t>información del bus M y después sumándola en el sumador paralelo con el contenido del</w:t>
      </w:r>
    </w:p>
    <w:p w14:paraId="7701F823" w14:textId="77777777" w:rsidR="007B0199" w:rsidRPr="004E5DA2" w:rsidRDefault="007B0199" w:rsidP="007B0199">
      <w:pPr>
        <w:pStyle w:val="Prrafodelista"/>
        <w:numPr>
          <w:ilvl w:val="0"/>
          <w:numId w:val="20"/>
        </w:numPr>
      </w:pPr>
      <w:r w:rsidRPr="004E5DA2">
        <w:t>acumulador. Si se quisiera hacer por complemento a 2, debería enviarse un acarreo de entrada a la</w:t>
      </w:r>
    </w:p>
    <w:p w14:paraId="21994DA1" w14:textId="77777777" w:rsidR="007B0199" w:rsidRPr="004E5DA2" w:rsidRDefault="007B0199" w:rsidP="007B0199">
      <w:pPr>
        <w:pStyle w:val="Prrafodelista"/>
        <w:numPr>
          <w:ilvl w:val="0"/>
          <w:numId w:val="20"/>
        </w:numPr>
      </w:pPr>
      <w:r w:rsidRPr="004E5DA2">
        <w:t>etapa de sumador de menor peso de manera de sumar 1 al complemento a 1.</w:t>
      </w:r>
    </w:p>
    <w:p w14:paraId="1143D728" w14:textId="77777777" w:rsidR="007B0199" w:rsidRPr="0001220C" w:rsidRDefault="007B0199" w:rsidP="007B0199">
      <w:pPr>
        <w:pStyle w:val="Prrafodelista"/>
        <w:numPr>
          <w:ilvl w:val="0"/>
          <w:numId w:val="20"/>
        </w:numPr>
      </w:pPr>
      <w:r>
        <w:rPr>
          <w:b/>
          <w:bCs/>
        </w:rPr>
        <w:t>OR</w:t>
      </w:r>
      <w:r w:rsidRPr="0001220C">
        <w:t xml:space="preserve"> reunión lógica entre la información en el bus M y el contenido del acumulador.</w:t>
      </w:r>
    </w:p>
    <w:p w14:paraId="72A1DFD0" w14:textId="77777777" w:rsidR="007B0199" w:rsidRPr="00924CF0" w:rsidRDefault="007B0199" w:rsidP="007B0199">
      <w:pPr>
        <w:pStyle w:val="Prrafodelista"/>
        <w:numPr>
          <w:ilvl w:val="0"/>
          <w:numId w:val="20"/>
        </w:numPr>
      </w:pPr>
      <w:r>
        <w:rPr>
          <w:b/>
          <w:bCs/>
        </w:rPr>
        <w:t xml:space="preserve">XOR </w:t>
      </w:r>
      <w:r w:rsidRPr="00924CF0">
        <w:t>OR exclusivo entre la información en el bus M y el contenido del acumulador. Se hace usando las etapas de sumador, inhibiendo la propagación de los arrastres, lo que las convierte en semisumadores, donde la suma de los dígitos de entrada equivale a un ORX de estos.</w:t>
      </w:r>
    </w:p>
    <w:p w14:paraId="471416F0" w14:textId="77777777" w:rsidR="007B0199" w:rsidRPr="00DD4A30" w:rsidRDefault="007B0199" w:rsidP="007B0199">
      <w:pPr>
        <w:pStyle w:val="Prrafodelista"/>
        <w:numPr>
          <w:ilvl w:val="0"/>
          <w:numId w:val="20"/>
        </w:numPr>
      </w:pPr>
      <w:r>
        <w:rPr>
          <w:b/>
          <w:bCs/>
        </w:rPr>
        <w:t xml:space="preserve">AND </w:t>
      </w:r>
      <w:r w:rsidRPr="00CF1CF1">
        <w:t>intersección lógica entre la información en el bus M y el contenido del acumulador.</w:t>
      </w:r>
    </w:p>
    <w:p w14:paraId="68C0D013" w14:textId="77777777" w:rsidR="007B0199" w:rsidRDefault="007B0199" w:rsidP="007B0199">
      <w:pPr>
        <w:pStyle w:val="Prrafodelista"/>
        <w:numPr>
          <w:ilvl w:val="0"/>
          <w:numId w:val="20"/>
        </w:numPr>
        <w:rPr>
          <w:b/>
          <w:bCs/>
        </w:rPr>
      </w:pPr>
      <w:r>
        <w:rPr>
          <w:b/>
          <w:bCs/>
        </w:rPr>
        <w:t>DESD</w:t>
      </w:r>
      <w:r w:rsidRPr="00CF1CF1">
        <w:t xml:space="preserve"> desplazamiento a derecha del contenido del acumulador en una posición.</w:t>
      </w:r>
    </w:p>
    <w:p w14:paraId="47FB4F67" w14:textId="77777777" w:rsidR="007B0199" w:rsidRDefault="007B0199" w:rsidP="007B0199">
      <w:pPr>
        <w:pStyle w:val="Prrafodelista"/>
        <w:numPr>
          <w:ilvl w:val="0"/>
          <w:numId w:val="20"/>
        </w:numPr>
        <w:rPr>
          <w:b/>
          <w:bCs/>
        </w:rPr>
      </w:pPr>
      <w:r>
        <w:rPr>
          <w:b/>
          <w:bCs/>
        </w:rPr>
        <w:t xml:space="preserve">DESI </w:t>
      </w:r>
      <w:r w:rsidRPr="00CF1CF1">
        <w:t>desplazamiento a izquierda del contenido del acumulador en una posición.</w:t>
      </w:r>
    </w:p>
    <w:p w14:paraId="0F220ED8" w14:textId="77777777" w:rsidR="007B0199" w:rsidRPr="00917C62" w:rsidRDefault="007B0199" w:rsidP="007B0199">
      <w:pPr>
        <w:pStyle w:val="Prrafodelista"/>
        <w:numPr>
          <w:ilvl w:val="0"/>
          <w:numId w:val="20"/>
        </w:numPr>
      </w:pPr>
      <w:r>
        <w:rPr>
          <w:b/>
          <w:bCs/>
        </w:rPr>
        <w:t>CAR</w:t>
      </w:r>
      <w:r w:rsidRPr="00917C62">
        <w:t xml:space="preserve"> </w:t>
      </w:r>
      <w:proofErr w:type="gramStart"/>
      <w:r w:rsidRPr="00E17BE7">
        <w:rPr>
          <w:i/>
          <w:iCs/>
        </w:rPr>
        <w:t>carga</w:t>
      </w:r>
      <w:r>
        <w:t xml:space="preserve"> </w:t>
      </w:r>
      <w:r w:rsidRPr="00917C62">
        <w:t xml:space="preserve"> transferencia</w:t>
      </w:r>
      <w:proofErr w:type="gramEnd"/>
      <w:r>
        <w:t xml:space="preserve"> forzada</w:t>
      </w:r>
      <w:r w:rsidRPr="00917C62">
        <w:t xml:space="preserve"> al acumulador de la información presente sobre el bus M.</w:t>
      </w:r>
      <w:r>
        <w:t xml:space="preserve"> esta </w:t>
      </w:r>
      <w:proofErr w:type="spellStart"/>
      <w:r>
        <w:t>info</w:t>
      </w:r>
      <w:proofErr w:type="spellEnd"/>
      <w:r>
        <w:t xml:space="preserve"> llega complementada a la entrada RESET y sin complementar a SET.</w:t>
      </w:r>
    </w:p>
    <w:p w14:paraId="28A02194" w14:textId="77777777" w:rsidR="007B0199" w:rsidRDefault="007B0199" w:rsidP="007B0199">
      <w:pPr>
        <w:pStyle w:val="Prrafodelista"/>
        <w:numPr>
          <w:ilvl w:val="0"/>
          <w:numId w:val="20"/>
        </w:numPr>
      </w:pPr>
      <w:r>
        <w:rPr>
          <w:b/>
          <w:bCs/>
        </w:rPr>
        <w:t xml:space="preserve">CARC </w:t>
      </w:r>
      <w:r w:rsidRPr="00CF1CF1">
        <w:t>carga con complementación: el mismo proceso, pero después de complementar cada dígito.</w:t>
      </w:r>
    </w:p>
    <w:p w14:paraId="2234EB95" w14:textId="77777777" w:rsidR="007B0199" w:rsidRPr="002A6C4B" w:rsidRDefault="007B0199" w:rsidP="007B0199">
      <w:pPr>
        <w:ind w:left="360"/>
        <w:rPr>
          <w:lang w:val="es-419"/>
        </w:rPr>
      </w:pPr>
      <w:r w:rsidRPr="002A6C4B">
        <w:rPr>
          <w:lang w:val="es-419"/>
        </w:rPr>
        <w:t>En el siguiente esquema p</w:t>
      </w:r>
      <w:r>
        <w:rPr>
          <w:lang w:val="es-419"/>
        </w:rPr>
        <w:t xml:space="preserve">resentamos una unidad para ABACUS, representada para un bit. </w:t>
      </w:r>
    </w:p>
    <w:p w14:paraId="633E6B2C" w14:textId="77777777" w:rsidR="007B0199" w:rsidRPr="00CF1CF1" w:rsidRDefault="007B0199" w:rsidP="007B0199">
      <w:pPr>
        <w:pStyle w:val="Prrafodelista"/>
        <w:numPr>
          <w:ilvl w:val="0"/>
          <w:numId w:val="0"/>
        </w:numPr>
        <w:ind w:left="720"/>
      </w:pPr>
    </w:p>
    <w:p w14:paraId="6CA27217" w14:textId="77777777" w:rsidR="007B0199" w:rsidRDefault="007B0199" w:rsidP="007B0199">
      <w:pPr>
        <w:pStyle w:val="Prrafodelista"/>
        <w:numPr>
          <w:ilvl w:val="0"/>
          <w:numId w:val="0"/>
        </w:numPr>
        <w:ind w:left="720"/>
        <w:rPr>
          <w:b/>
          <w:bCs/>
        </w:rPr>
      </w:pPr>
    </w:p>
    <w:p w14:paraId="2EFFC6E8" w14:textId="77777777" w:rsidR="007B0199" w:rsidRDefault="007B0199" w:rsidP="007B0199">
      <w:pPr>
        <w:pStyle w:val="Prrafodelista"/>
        <w:numPr>
          <w:ilvl w:val="0"/>
          <w:numId w:val="0"/>
        </w:numPr>
        <w:ind w:left="720"/>
        <w:rPr>
          <w:b/>
        </w:rPr>
      </w:pPr>
    </w:p>
    <w:p w14:paraId="257E7126" w14:textId="77777777" w:rsidR="007B0199" w:rsidRDefault="007B0199" w:rsidP="007B0199">
      <w:pPr>
        <w:pStyle w:val="Prrafodelista"/>
        <w:numPr>
          <w:ilvl w:val="0"/>
          <w:numId w:val="0"/>
        </w:numPr>
        <w:ind w:left="720"/>
        <w:rPr>
          <w:b/>
        </w:rPr>
      </w:pPr>
    </w:p>
    <w:p w14:paraId="7EC7817D" w14:textId="77777777" w:rsidR="007B0199" w:rsidRDefault="007B0199" w:rsidP="007B0199">
      <w:pPr>
        <w:rPr>
          <w:rFonts w:cs="Segoe UI"/>
          <w:b/>
          <w:lang w:val="es-419"/>
        </w:rPr>
      </w:pPr>
      <w:r w:rsidRPr="002A6C4B">
        <w:rPr>
          <w:b/>
          <w:lang w:val="es-419"/>
        </w:rPr>
        <w:br w:type="page"/>
      </w:r>
    </w:p>
    <w:p w14:paraId="46BF8B93" w14:textId="77777777" w:rsidR="007B0199" w:rsidRDefault="007B0199" w:rsidP="007B0199">
      <w:pPr>
        <w:pStyle w:val="Prrafodelista"/>
        <w:numPr>
          <w:ilvl w:val="0"/>
          <w:numId w:val="0"/>
        </w:numPr>
        <w:ind w:left="720"/>
        <w:rPr>
          <w:b/>
        </w:rPr>
      </w:pPr>
      <w:r>
        <w:rPr>
          <w:noProof/>
        </w:rPr>
        <w:lastRenderedPageBreak/>
        <w:drawing>
          <wp:anchor distT="0" distB="0" distL="114300" distR="114300" simplePos="0" relativeHeight="251658250" behindDoc="0" locked="0" layoutInCell="1" allowOverlap="1" wp14:anchorId="79D1603C" wp14:editId="7065E3EA">
            <wp:simplePos x="0" y="0"/>
            <wp:positionH relativeFrom="margin">
              <wp:align>center</wp:align>
            </wp:positionH>
            <wp:positionV relativeFrom="margin">
              <wp:posOffset>284756</wp:posOffset>
            </wp:positionV>
            <wp:extent cx="7526655" cy="6611620"/>
            <wp:effectExtent l="0" t="0" r="0" b="0"/>
            <wp:wrapSquare wrapText="bothSides"/>
            <wp:docPr id="219" name="Picture 219" descr="Resumen: Unidad aritmético lógica | Arquitectura de Computadoras |  Ingeniería en Sistemas de Información (UTN) | | Fil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sumen: Unidad aritmético lógica | Arquitectura de Computadoras |  Ingeniería en Sistemas de Información (UTN) | | Filadd"/>
                    <pic:cNvPicPr>
                      <a:picLocks noChangeAspect="1" noChangeArrowheads="1"/>
                    </pic:cNvPicPr>
                  </pic:nvPicPr>
                  <pic:blipFill rotWithShape="1">
                    <a:blip>
                      <a:extLst>
                        <a:ext uri="{BEBA8EAE-BF5A-486C-A8C5-ECC9F3942E4B}">
                          <a14:imgProps xmlns:a14="http://schemas.microsoft.com/office/drawing/2010/main">
                            <a14:imgLayer r:embed="rId60">
                              <a14:imgEffect>
                                <a14:colorTemperature colorTemp="4700"/>
                              </a14:imgEffect>
                              <a14:imgEffect>
                                <a14:brightnessContrast bright="20000" contrast="-40000"/>
                              </a14:imgEffect>
                            </a14:imgLayer>
                          </a14:imgProps>
                        </a:ext>
                        <a:ext uri="{28A0092B-C50C-407E-A947-70E740481C1C}">
                          <a14:useLocalDpi xmlns:a14="http://schemas.microsoft.com/office/drawing/2010/main" val="0"/>
                        </a:ext>
                      </a:extLst>
                    </a:blip>
                    <a:srcRect l="2196" t="45522" r="6584"/>
                    <a:stretch/>
                  </pic:blipFill>
                  <pic:spPr bwMode="auto">
                    <a:xfrm>
                      <a:off x="0" y="0"/>
                      <a:ext cx="7526655" cy="661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A6749" w14:textId="77777777" w:rsidR="007B0199" w:rsidRDefault="007B0199" w:rsidP="007B0199">
      <w:pPr>
        <w:pStyle w:val="Prrafodelista"/>
        <w:numPr>
          <w:ilvl w:val="0"/>
          <w:numId w:val="0"/>
        </w:numPr>
        <w:ind w:left="720"/>
        <w:rPr>
          <w:b/>
        </w:rPr>
      </w:pPr>
    </w:p>
    <w:p w14:paraId="5039300A" w14:textId="77777777" w:rsidR="007B0199" w:rsidRDefault="007B0199" w:rsidP="007B0199">
      <w:pPr>
        <w:pStyle w:val="Prrafodelista"/>
        <w:numPr>
          <w:ilvl w:val="0"/>
          <w:numId w:val="0"/>
        </w:numPr>
        <w:ind w:left="720"/>
        <w:rPr>
          <w:b/>
        </w:rPr>
      </w:pPr>
    </w:p>
    <w:p w14:paraId="3CF4C547" w14:textId="77777777" w:rsidR="007B0199" w:rsidRDefault="007B0199" w:rsidP="007B0199">
      <w:pPr>
        <w:rPr>
          <w:rFonts w:cs="Segoe UI"/>
          <w:b/>
          <w:lang w:val="es-419"/>
        </w:rPr>
      </w:pPr>
      <w:r w:rsidRPr="002A6C4B">
        <w:rPr>
          <w:b/>
          <w:lang w:val="es-419"/>
        </w:rPr>
        <w:br w:type="page"/>
      </w:r>
    </w:p>
    <w:p w14:paraId="1540FFE0" w14:textId="77777777" w:rsidR="007B0199" w:rsidRPr="00CD3CC6" w:rsidRDefault="007B0199" w:rsidP="00FE4B0D">
      <w:pPr>
        <w:pStyle w:val="Ttulo3"/>
        <w:rPr>
          <w:b w:val="0"/>
          <w:lang w:val="es-AR"/>
        </w:rPr>
      </w:pPr>
      <w:r w:rsidRPr="00CD3CC6">
        <w:lastRenderedPageBreak/>
        <w:t>Multiplicación secuencial por suma-desplazamiento</w:t>
      </w:r>
    </w:p>
    <w:p w14:paraId="79A4E7FF" w14:textId="77777777" w:rsidR="007B0199" w:rsidRDefault="007B0199" w:rsidP="007B0199">
      <w:pPr>
        <w:rPr>
          <w:bCs/>
          <w:lang w:val="es-AR"/>
        </w:rPr>
      </w:pPr>
      <w:r w:rsidRPr="00D63C8F">
        <w:rPr>
          <w:bCs/>
          <w:lang w:val="es-AR"/>
        </w:rPr>
        <w:t>El resultado de una multiplicación c</w:t>
      </w:r>
      <w:r>
        <w:rPr>
          <w:bCs/>
          <w:lang w:val="es-AR"/>
        </w:rPr>
        <w:t>onsiste en la suma de los productos parciales convenientemente desplazados de cada bit del multiplicador por el multiplicando.</w:t>
      </w:r>
    </w:p>
    <w:p w14:paraId="4665279C" w14:textId="77777777" w:rsidR="007B0199" w:rsidRDefault="007B0199" w:rsidP="007B0199">
      <w:pPr>
        <w:rPr>
          <w:bCs/>
          <w:lang w:val="es-AR"/>
        </w:rPr>
      </w:pPr>
      <w:r>
        <w:rPr>
          <w:bCs/>
          <w:lang w:val="es-AR"/>
        </w:rPr>
        <w:t>Cuando el bit del multiplicador es 0, el producto parcial es 0. Cuando el bit del multiplicador es 1, el producto parcial es igual al multiplicando.</w:t>
      </w:r>
    </w:p>
    <w:p w14:paraId="31AD5CD2" w14:textId="77777777" w:rsidR="007B0199" w:rsidRDefault="007B0199" w:rsidP="007B0199">
      <w:pPr>
        <w:rPr>
          <w:bCs/>
          <w:lang w:val="es-AR"/>
        </w:rPr>
      </w:pPr>
      <w:r>
        <w:rPr>
          <w:bCs/>
          <w:lang w:val="es-AR"/>
        </w:rPr>
        <w:t>Lo primero que debemos hacer, entonces, es verificar sucesivamente cada bit del multiplicador, de donde se deducen los productos parciales que, convenientemente desplazados, se totalizan en el acumulador.</w:t>
      </w:r>
    </w:p>
    <w:p w14:paraId="62CEB343" w14:textId="77777777" w:rsidR="007B0199" w:rsidRDefault="007B0199" w:rsidP="007B0199">
      <w:pPr>
        <w:rPr>
          <w:bCs/>
          <w:lang w:val="es-AR"/>
        </w:rPr>
      </w:pPr>
      <w:r>
        <w:rPr>
          <w:bCs/>
          <w:lang w:val="es-AR"/>
        </w:rPr>
        <w:t xml:space="preserve">En el caso de que tengamos un multiplicando y un multiplicador de </w:t>
      </w:r>
      <w:r>
        <w:rPr>
          <w:bCs/>
          <w:i/>
          <w:iCs/>
          <w:lang w:val="es-AR"/>
        </w:rPr>
        <w:t>n</w:t>
      </w:r>
      <w:r>
        <w:rPr>
          <w:bCs/>
          <w:lang w:val="es-AR"/>
        </w:rPr>
        <w:t xml:space="preserve"> bits, el acumulador necesario deberá tener capacidad para 2</w:t>
      </w:r>
      <w:r>
        <w:rPr>
          <w:bCs/>
          <w:i/>
          <w:iCs/>
          <w:lang w:val="es-AR"/>
        </w:rPr>
        <w:t xml:space="preserve">n </w:t>
      </w:r>
      <w:r>
        <w:rPr>
          <w:bCs/>
          <w:lang w:val="es-AR"/>
        </w:rPr>
        <w:t>bits, es decir, el resultado se obtiene en doble longitud. Para lograr esto, el acumulador debe tener un anexo llamado “Multiplicador-Cociente” (MC), llamado así debido a que contiene al multiplicador en la multiplicación y al cociente en la división.</w:t>
      </w:r>
    </w:p>
    <w:p w14:paraId="2EBFFC6A" w14:textId="77777777" w:rsidR="007B0199" w:rsidRDefault="007B0199" w:rsidP="007B0199">
      <w:pPr>
        <w:rPr>
          <w:bCs/>
          <w:lang w:val="es-AR"/>
        </w:rPr>
      </w:pPr>
      <w:r>
        <w:rPr>
          <w:noProof/>
        </w:rPr>
        <w:drawing>
          <wp:inline distT="0" distB="0" distL="0" distR="0" wp14:anchorId="0FE58D9C" wp14:editId="7476480D">
            <wp:extent cx="6858000" cy="2306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68">
                      <a:extLst>
                        <a:ext uri="{28A0092B-C50C-407E-A947-70E740481C1C}">
                          <a14:useLocalDpi xmlns:a14="http://schemas.microsoft.com/office/drawing/2010/main" val="0"/>
                        </a:ext>
                      </a:extLst>
                    </a:blip>
                    <a:stretch>
                      <a:fillRect/>
                    </a:stretch>
                  </pic:blipFill>
                  <pic:spPr>
                    <a:xfrm>
                      <a:off x="0" y="0"/>
                      <a:ext cx="6858000" cy="2306320"/>
                    </a:xfrm>
                    <a:prstGeom prst="rect">
                      <a:avLst/>
                    </a:prstGeom>
                  </pic:spPr>
                </pic:pic>
              </a:graphicData>
            </a:graphic>
          </wp:inline>
        </w:drawing>
      </w:r>
    </w:p>
    <w:p w14:paraId="164337A4" w14:textId="77777777" w:rsidR="007B0199" w:rsidRDefault="007B0199" w:rsidP="007B0199">
      <w:pPr>
        <w:pStyle w:val="Prrafodelista"/>
        <w:numPr>
          <w:ilvl w:val="0"/>
          <w:numId w:val="0"/>
        </w:numPr>
        <w:ind w:left="1440"/>
        <w:rPr>
          <w:bCs/>
          <w:lang w:val="es-AR"/>
        </w:rPr>
      </w:pPr>
      <w:r>
        <w:rPr>
          <w:bCs/>
          <w:lang w:val="es-AR"/>
        </w:rPr>
        <w:t>1. Se carga el multiplicador (el de abajo) en el acumulador</w:t>
      </w:r>
    </w:p>
    <w:p w14:paraId="2BBA4CD8" w14:textId="77777777" w:rsidR="007B0199" w:rsidRDefault="007B0199" w:rsidP="007B0199">
      <w:pPr>
        <w:pStyle w:val="Prrafodelista"/>
        <w:numPr>
          <w:ilvl w:val="0"/>
          <w:numId w:val="0"/>
        </w:numPr>
        <w:ind w:left="1440"/>
        <w:rPr>
          <w:bCs/>
          <w:lang w:val="es-AR"/>
        </w:rPr>
      </w:pPr>
      <w:r>
        <w:rPr>
          <w:bCs/>
          <w:lang w:val="es-AR"/>
        </w:rPr>
        <w:t xml:space="preserve">2. Se </w:t>
      </w:r>
      <w:proofErr w:type="gramStart"/>
      <w:r>
        <w:rPr>
          <w:bCs/>
          <w:lang w:val="es-AR"/>
        </w:rPr>
        <w:t>desplaza  a</w:t>
      </w:r>
      <w:proofErr w:type="gramEnd"/>
      <w:r>
        <w:rPr>
          <w:bCs/>
          <w:lang w:val="es-AR"/>
        </w:rPr>
        <w:t xml:space="preserve"> derecha el contenido del conjunto AC + MC, lo que resulta en poner a 0 el acumulador y el multiplicador en el MC</w:t>
      </w:r>
    </w:p>
    <w:p w14:paraId="2522D223" w14:textId="77777777" w:rsidR="007B0199" w:rsidRDefault="007B0199" w:rsidP="007B0199">
      <w:pPr>
        <w:pStyle w:val="Prrafodelista"/>
        <w:numPr>
          <w:ilvl w:val="0"/>
          <w:numId w:val="0"/>
        </w:numPr>
        <w:ind w:left="1440"/>
        <w:rPr>
          <w:bCs/>
          <w:lang w:val="es-AR"/>
        </w:rPr>
      </w:pPr>
      <w:r>
        <w:rPr>
          <w:bCs/>
          <w:lang w:val="es-AR"/>
        </w:rPr>
        <w:t>3. Se carga el multiplicando (el de arriba) en el registro B (que podría ser el registro palabra memoria M)</w:t>
      </w:r>
    </w:p>
    <w:p w14:paraId="43E4501F" w14:textId="77777777" w:rsidR="007B0199" w:rsidRDefault="007B0199" w:rsidP="007B0199">
      <w:pPr>
        <w:pStyle w:val="Prrafodelista"/>
        <w:numPr>
          <w:ilvl w:val="0"/>
          <w:numId w:val="0"/>
        </w:numPr>
        <w:ind w:left="1440"/>
        <w:rPr>
          <w:bCs/>
          <w:lang w:val="es-AR"/>
        </w:rPr>
      </w:pPr>
      <w:r>
        <w:rPr>
          <w:bCs/>
          <w:lang w:val="es-AR"/>
        </w:rPr>
        <w:t>4. Se sigue el siguiente algoritmo:</w:t>
      </w:r>
    </w:p>
    <w:p w14:paraId="28E29313" w14:textId="77777777" w:rsidR="007B0199" w:rsidRDefault="007B0199" w:rsidP="007B0199">
      <w:pPr>
        <w:ind w:left="720" w:hanging="360"/>
        <w:jc w:val="center"/>
        <w:rPr>
          <w:bCs/>
          <w:lang w:val="es-AR"/>
        </w:rPr>
      </w:pPr>
      <w:r>
        <w:rPr>
          <w:noProof/>
        </w:rPr>
        <w:drawing>
          <wp:inline distT="0" distB="0" distL="0" distR="0" wp14:anchorId="78B70544" wp14:editId="211163A1">
            <wp:extent cx="3050275" cy="2051592"/>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cstate="print">
                      <a:extLst>
                        <a:ext uri="{28A0092B-C50C-407E-A947-70E740481C1C}">
                          <a14:useLocalDpi xmlns:a14="http://schemas.microsoft.com/office/drawing/2010/main" val="0"/>
                        </a:ext>
                      </a:extLst>
                    </a:blip>
                    <a:stretch>
                      <a:fillRect/>
                    </a:stretch>
                  </pic:blipFill>
                  <pic:spPr>
                    <a:xfrm>
                      <a:off x="0" y="0"/>
                      <a:ext cx="3050275" cy="2051592"/>
                    </a:xfrm>
                    <a:prstGeom prst="rect">
                      <a:avLst/>
                    </a:prstGeom>
                  </pic:spPr>
                </pic:pic>
              </a:graphicData>
            </a:graphic>
          </wp:inline>
        </w:drawing>
      </w:r>
    </w:p>
    <w:p w14:paraId="17310344" w14:textId="77777777" w:rsidR="007B0199" w:rsidRDefault="007B0199" w:rsidP="007B0199">
      <w:pPr>
        <w:ind w:left="720" w:hanging="360"/>
        <w:rPr>
          <w:bCs/>
          <w:lang w:val="es-AR"/>
        </w:rPr>
      </w:pPr>
    </w:p>
    <w:p w14:paraId="4E57067E" w14:textId="77777777" w:rsidR="007B0199" w:rsidRDefault="007B0199" w:rsidP="007B0199">
      <w:pPr>
        <w:rPr>
          <w:bCs/>
          <w:lang w:val="es-AR"/>
        </w:rPr>
      </w:pPr>
    </w:p>
    <w:p w14:paraId="7BA0F1DA" w14:textId="77777777" w:rsidR="007B0199" w:rsidRPr="00FE4B0D" w:rsidRDefault="007B0199" w:rsidP="00FE4B0D">
      <w:pPr>
        <w:pStyle w:val="Ttulo3"/>
        <w:rPr>
          <w:b w:val="0"/>
          <w:lang w:val="es-AR"/>
        </w:rPr>
      </w:pPr>
      <w:r w:rsidRPr="00FE4B0D">
        <w:rPr>
          <w:rStyle w:val="Referenciaintensa"/>
          <w:color w:val="auto"/>
        </w:rPr>
        <w:lastRenderedPageBreak/>
        <w:t>División secuencial por sustracción-desplazamiento</w:t>
      </w:r>
    </w:p>
    <w:p w14:paraId="686B2F7B" w14:textId="77777777" w:rsidR="007B0199" w:rsidRPr="00B84FC2" w:rsidRDefault="007B0199" w:rsidP="007B0199">
      <w:pPr>
        <w:rPr>
          <w:bCs/>
          <w:lang w:val="es-AR"/>
        </w:rPr>
      </w:pPr>
      <w:r>
        <w:rPr>
          <w:bCs/>
          <w:lang w:val="es-AR"/>
        </w:rPr>
        <w:t xml:space="preserve">Se usa la misma unidad aritmética que en </w:t>
      </w:r>
      <w:proofErr w:type="gramStart"/>
      <w:r>
        <w:rPr>
          <w:bCs/>
          <w:lang w:val="es-AR"/>
        </w:rPr>
        <w:t>la  multiplicación</w:t>
      </w:r>
      <w:proofErr w:type="gramEnd"/>
      <w:r>
        <w:rPr>
          <w:bCs/>
          <w:lang w:val="es-AR"/>
        </w:rPr>
        <w:t xml:space="preserve">, pero cambiaremos el sumador paralelo por el sustractor paralelo, invertiremos el sentido del desplazamiento (ahora a izquierda) y añadiremos un dispositivo de comparación. </w:t>
      </w:r>
    </w:p>
    <w:p w14:paraId="7309621D" w14:textId="77777777" w:rsidR="007B0199" w:rsidRPr="00911F82" w:rsidRDefault="007B0199" w:rsidP="007B0199">
      <w:pPr>
        <w:rPr>
          <w:lang w:val="es-AR"/>
        </w:rPr>
      </w:pPr>
      <w:r>
        <w:rPr>
          <w:bCs/>
          <w:lang w:val="es-AR"/>
        </w:rPr>
        <w:t>Se resta del dividendo el divisor o 0 según que el correspondiente bit del cociente valga 1 o 0.</w:t>
      </w:r>
    </w:p>
    <w:p w14:paraId="4A05E9F8" w14:textId="77777777" w:rsidR="007B0199" w:rsidRDefault="007B0199" w:rsidP="007B0199">
      <w:pPr>
        <w:rPr>
          <w:bCs/>
          <w:lang w:val="es-AR"/>
        </w:rPr>
      </w:pPr>
      <w:r>
        <w:rPr>
          <w:bCs/>
          <w:lang w:val="es-AR"/>
        </w:rPr>
        <w:t>El comparador opera entre los bits de mayor peso del dividendo y el divisor, a fin de determinar el bit correspondiente del cociente.</w:t>
      </w:r>
    </w:p>
    <w:p w14:paraId="5FEDBD9D" w14:textId="77777777" w:rsidR="007B0199" w:rsidRPr="00871629" w:rsidRDefault="007B0199" w:rsidP="007B0199">
      <w:pPr>
        <w:rPr>
          <w:bCs/>
          <w:lang w:val="es-AR"/>
        </w:rPr>
      </w:pPr>
      <w:r>
        <w:rPr>
          <w:bCs/>
          <w:lang w:val="es-AR"/>
        </w:rPr>
        <w:t>El desplazamiento a izquierda del MC tiene como objetivo poner el bit de mayor peso del dividendo en A0 (bit de menor peso del acumulador), y liberal el biestable MC0 (bit de menor peso del MC) que pasara a contener el primer bit del cociente, y así sucesivamente</w:t>
      </w:r>
    </w:p>
    <w:p w14:paraId="3E9006CD" w14:textId="77777777" w:rsidR="007B0199" w:rsidRDefault="007B0199" w:rsidP="007B0199">
      <w:pPr>
        <w:rPr>
          <w:bCs/>
          <w:lang w:val="es-AR"/>
        </w:rPr>
      </w:pPr>
      <w:r>
        <w:rPr>
          <w:bCs/>
          <w:lang w:val="es-AR"/>
        </w:rPr>
        <w:t>El resultado de la división, es decir el cociente, queda almacenado en el MC y el resto se encuentra en el AC.</w:t>
      </w:r>
    </w:p>
    <w:p w14:paraId="3661CD5A" w14:textId="77777777" w:rsidR="007B0199" w:rsidRDefault="007B0199" w:rsidP="007B0199">
      <w:pPr>
        <w:jc w:val="center"/>
        <w:rPr>
          <w:bCs/>
          <w:lang w:val="es-AR"/>
        </w:rPr>
      </w:pPr>
      <w:r>
        <w:rPr>
          <w:noProof/>
        </w:rPr>
        <w:drawing>
          <wp:inline distT="0" distB="0" distL="0" distR="0" wp14:anchorId="06D4DF60" wp14:editId="2F8A1348">
            <wp:extent cx="4659462" cy="1800071"/>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a:extLst>
                        <a:ext uri="{28A0092B-C50C-407E-A947-70E740481C1C}">
                          <a14:useLocalDpi xmlns:a14="http://schemas.microsoft.com/office/drawing/2010/main" val="0"/>
                        </a:ext>
                      </a:extLst>
                    </a:blip>
                    <a:stretch>
                      <a:fillRect/>
                    </a:stretch>
                  </pic:blipFill>
                  <pic:spPr>
                    <a:xfrm>
                      <a:off x="0" y="0"/>
                      <a:ext cx="4659462" cy="1800071"/>
                    </a:xfrm>
                    <a:prstGeom prst="rect">
                      <a:avLst/>
                    </a:prstGeom>
                  </pic:spPr>
                </pic:pic>
              </a:graphicData>
            </a:graphic>
          </wp:inline>
        </w:drawing>
      </w:r>
    </w:p>
    <w:p w14:paraId="610FB83B" w14:textId="77777777" w:rsidR="007B0199" w:rsidRDefault="007B0199" w:rsidP="007B0199">
      <w:pPr>
        <w:rPr>
          <w:bCs/>
          <w:lang w:val="es-AR"/>
        </w:rPr>
      </w:pPr>
      <w:r>
        <w:rPr>
          <w:bCs/>
          <w:lang w:val="es-AR"/>
        </w:rPr>
        <w:tab/>
        <w:t>1. Se carga el dividendo (el de la izquierda) en el AC</w:t>
      </w:r>
    </w:p>
    <w:p w14:paraId="331B94AA" w14:textId="77777777" w:rsidR="007B0199" w:rsidRDefault="007B0199" w:rsidP="007B0199">
      <w:pPr>
        <w:rPr>
          <w:bCs/>
          <w:lang w:val="es-AR"/>
        </w:rPr>
      </w:pPr>
      <w:r>
        <w:rPr>
          <w:bCs/>
          <w:lang w:val="es-AR"/>
        </w:rPr>
        <w:tab/>
        <w:t>2. Se desplaza a derecha AC + MC, para poner a cero el AC y dejar el dividendo en el MC</w:t>
      </w:r>
    </w:p>
    <w:p w14:paraId="44230072" w14:textId="77777777" w:rsidR="007B0199" w:rsidRDefault="007B0199" w:rsidP="007B0199">
      <w:pPr>
        <w:rPr>
          <w:bCs/>
          <w:lang w:val="es-AR"/>
        </w:rPr>
      </w:pPr>
      <w:r>
        <w:rPr>
          <w:bCs/>
          <w:lang w:val="es-AR"/>
        </w:rPr>
        <w:tab/>
        <w:t>3. Se carga el divisor en B.</w:t>
      </w:r>
    </w:p>
    <w:p w14:paraId="0DD4E238" w14:textId="77777777" w:rsidR="007B0199" w:rsidRPr="008A01B4" w:rsidRDefault="007B0199" w:rsidP="007B0199">
      <w:pPr>
        <w:rPr>
          <w:bCs/>
          <w:lang w:val="es-AR"/>
        </w:rPr>
      </w:pPr>
      <w:r>
        <w:rPr>
          <w:bCs/>
          <w:lang w:val="es-AR"/>
        </w:rPr>
        <w:tab/>
        <w:t>4.  Luego se sigue el siguiente algoritmo:</w:t>
      </w:r>
    </w:p>
    <w:p w14:paraId="3AF738CA" w14:textId="77777777" w:rsidR="007B0199" w:rsidRDefault="007B0199" w:rsidP="007B0199">
      <w:pPr>
        <w:jc w:val="center"/>
        <w:rPr>
          <w:bCs/>
          <w:lang w:val="es-AR"/>
        </w:rPr>
      </w:pPr>
      <w:r>
        <w:rPr>
          <w:noProof/>
        </w:rPr>
        <w:drawing>
          <wp:inline distT="0" distB="0" distL="0" distR="0" wp14:anchorId="5F128DD7" wp14:editId="65D86564">
            <wp:extent cx="4585410" cy="3037398"/>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a:extLst>
                        <a:ext uri="{28A0092B-C50C-407E-A947-70E740481C1C}">
                          <a14:useLocalDpi xmlns:a14="http://schemas.microsoft.com/office/drawing/2010/main" val="0"/>
                        </a:ext>
                      </a:extLst>
                    </a:blip>
                    <a:stretch>
                      <a:fillRect/>
                    </a:stretch>
                  </pic:blipFill>
                  <pic:spPr>
                    <a:xfrm>
                      <a:off x="0" y="0"/>
                      <a:ext cx="4585410" cy="3037398"/>
                    </a:xfrm>
                    <a:prstGeom prst="rect">
                      <a:avLst/>
                    </a:prstGeom>
                  </pic:spPr>
                </pic:pic>
              </a:graphicData>
            </a:graphic>
          </wp:inline>
        </w:drawing>
      </w:r>
    </w:p>
    <w:p w14:paraId="394A6AEF" w14:textId="77777777" w:rsidR="007B0199" w:rsidRDefault="007B0199" w:rsidP="007B0199">
      <w:pPr>
        <w:rPr>
          <w:bCs/>
          <w:lang w:val="es-AR"/>
        </w:rPr>
      </w:pPr>
    </w:p>
    <w:p w14:paraId="76F52C96" w14:textId="77777777" w:rsidR="007B0199" w:rsidRDefault="007B0199" w:rsidP="007B0199">
      <w:pPr>
        <w:rPr>
          <w:bCs/>
          <w:lang w:val="es-AR"/>
        </w:rPr>
      </w:pPr>
    </w:p>
    <w:p w14:paraId="36BC678F" w14:textId="77777777" w:rsidR="007B0199" w:rsidRDefault="007B0199" w:rsidP="007B0199">
      <w:pPr>
        <w:rPr>
          <w:bCs/>
          <w:lang w:val="es-AR"/>
        </w:rPr>
      </w:pPr>
    </w:p>
    <w:tbl>
      <w:tblPr>
        <w:tblStyle w:val="Tablaconcuadrcula4-nfasis4"/>
        <w:tblW w:w="0" w:type="auto"/>
        <w:jc w:val="center"/>
        <w:tblLook w:val="04A0" w:firstRow="1" w:lastRow="0" w:firstColumn="1" w:lastColumn="0" w:noHBand="0" w:noVBand="1"/>
      </w:tblPr>
      <w:tblGrid>
        <w:gridCol w:w="2683"/>
        <w:gridCol w:w="2343"/>
      </w:tblGrid>
      <w:tr w:rsidR="007B0199" w14:paraId="255BBE03" w14:textId="77777777" w:rsidTr="00826CBA">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683" w:type="dxa"/>
          </w:tcPr>
          <w:p w14:paraId="74DDB688" w14:textId="77777777" w:rsidR="007B0199" w:rsidRPr="008A01B4" w:rsidRDefault="007B0199" w:rsidP="00826CBA">
            <w:pPr>
              <w:rPr>
                <w:bCs w:val="0"/>
                <w:color w:val="FFFFFF" w:themeColor="background1"/>
                <w:lang w:val="es-AR"/>
              </w:rPr>
            </w:pPr>
            <w:proofErr w:type="spellStart"/>
            <w:r w:rsidRPr="008A01B4">
              <w:rPr>
                <w:bCs w:val="0"/>
                <w:color w:val="FFFFFF" w:themeColor="background1"/>
                <w:lang w:val="es-AR"/>
              </w:rPr>
              <w:t>Multiplicacion</w:t>
            </w:r>
            <w:proofErr w:type="spellEnd"/>
          </w:p>
        </w:tc>
        <w:tc>
          <w:tcPr>
            <w:tcW w:w="2343" w:type="dxa"/>
          </w:tcPr>
          <w:p w14:paraId="78B07A96" w14:textId="77777777" w:rsidR="007B0199" w:rsidRPr="008A01B4" w:rsidRDefault="007B0199" w:rsidP="00826CBA">
            <w:pPr>
              <w:cnfStyle w:val="100000000000" w:firstRow="1" w:lastRow="0" w:firstColumn="0" w:lastColumn="0" w:oddVBand="0" w:evenVBand="0" w:oddHBand="0" w:evenHBand="0" w:firstRowFirstColumn="0" w:firstRowLastColumn="0" w:lastRowFirstColumn="0" w:lastRowLastColumn="0"/>
              <w:rPr>
                <w:bCs w:val="0"/>
                <w:color w:val="FFFFFF" w:themeColor="background1"/>
                <w:lang w:val="es-AR"/>
              </w:rPr>
            </w:pPr>
            <w:proofErr w:type="spellStart"/>
            <w:r w:rsidRPr="008A01B4">
              <w:rPr>
                <w:bCs w:val="0"/>
                <w:color w:val="FFFFFF" w:themeColor="background1"/>
                <w:lang w:val="es-AR"/>
              </w:rPr>
              <w:t>Division</w:t>
            </w:r>
            <w:proofErr w:type="spellEnd"/>
          </w:p>
        </w:tc>
      </w:tr>
      <w:tr w:rsidR="007B0199" w14:paraId="1F0975E6" w14:textId="77777777" w:rsidTr="00826C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683" w:type="dxa"/>
          </w:tcPr>
          <w:p w14:paraId="4B9533C2" w14:textId="77777777" w:rsidR="007B0199" w:rsidRDefault="007B0199" w:rsidP="00826CBA">
            <w:pPr>
              <w:ind w:left="720" w:hanging="360"/>
              <w:rPr>
                <w:bCs w:val="0"/>
                <w:lang w:val="es-AR"/>
              </w:rPr>
            </w:pPr>
            <w:proofErr w:type="spellStart"/>
            <w:r w:rsidRPr="008A01B4">
              <w:rPr>
                <w:b w:val="0"/>
                <w:bCs w:val="0"/>
                <w:lang w:val="es-AR"/>
              </w:rPr>
              <w:t>multiplica</w:t>
            </w:r>
            <w:r>
              <w:rPr>
                <w:b w:val="0"/>
                <w:bCs w:val="0"/>
                <w:lang w:val="es-AR"/>
              </w:rPr>
              <w:t>d</w:t>
            </w:r>
            <w:r w:rsidRPr="008A01B4">
              <w:rPr>
                <w:bCs w:val="0"/>
                <w:lang w:val="es-AR"/>
              </w:rPr>
              <w:t>OR</w:t>
            </w:r>
            <w:proofErr w:type="spellEnd"/>
            <w:r>
              <w:rPr>
                <w:bCs w:val="0"/>
                <w:lang w:val="es-AR"/>
              </w:rPr>
              <w:t xml:space="preserve"> </w:t>
            </w:r>
            <w:r w:rsidRPr="006A6694">
              <w:rPr>
                <w:rFonts w:ascii="Wingdings" w:eastAsia="Wingdings" w:hAnsi="Wingdings" w:cs="Wingdings"/>
                <w:lang w:val="es-AR"/>
              </w:rPr>
              <w:t>à</w:t>
            </w:r>
            <w:r>
              <w:rPr>
                <w:bCs w:val="0"/>
                <w:lang w:val="es-AR"/>
              </w:rPr>
              <w:t>AC</w:t>
            </w:r>
          </w:p>
          <w:p w14:paraId="35EF7BEF" w14:textId="77777777" w:rsidR="007B0199" w:rsidRDefault="007B0199" w:rsidP="00826CBA">
            <w:pPr>
              <w:rPr>
                <w:bCs w:val="0"/>
                <w:lang w:val="es-AR"/>
              </w:rPr>
            </w:pPr>
          </w:p>
        </w:tc>
        <w:tc>
          <w:tcPr>
            <w:tcW w:w="2343" w:type="dxa"/>
          </w:tcPr>
          <w:p w14:paraId="3F724D3A" w14:textId="77777777" w:rsidR="007B0199" w:rsidRPr="00985B55" w:rsidRDefault="007B0199" w:rsidP="00826CBA">
            <w:pPr>
              <w:cnfStyle w:val="000000100000" w:firstRow="0" w:lastRow="0" w:firstColumn="0" w:lastColumn="0" w:oddVBand="0" w:evenVBand="0" w:oddHBand="1" w:evenHBand="0" w:firstRowFirstColumn="0" w:firstRowLastColumn="0" w:lastRowFirstColumn="0" w:lastRowLastColumn="0"/>
              <w:rPr>
                <w:b/>
                <w:lang w:val="es-AR"/>
              </w:rPr>
            </w:pPr>
            <w:proofErr w:type="spellStart"/>
            <w:r>
              <w:rPr>
                <w:bCs/>
                <w:lang w:val="es-AR"/>
              </w:rPr>
              <w:t>divid</w:t>
            </w:r>
            <w:r>
              <w:rPr>
                <w:b/>
                <w:lang w:val="es-AR"/>
              </w:rPr>
              <w:t>ENDO</w:t>
            </w:r>
            <w:proofErr w:type="spellEnd"/>
            <w:r>
              <w:rPr>
                <w:b/>
                <w:lang w:val="es-AR"/>
              </w:rPr>
              <w:t xml:space="preserve"> </w:t>
            </w:r>
            <w:r w:rsidRPr="00985B55">
              <w:rPr>
                <w:rFonts w:ascii="Wingdings" w:eastAsia="Wingdings" w:hAnsi="Wingdings" w:cs="Wingdings"/>
                <w:b/>
                <w:lang w:val="es-AR"/>
              </w:rPr>
              <w:t>à</w:t>
            </w:r>
            <w:r>
              <w:rPr>
                <w:b/>
                <w:lang w:val="es-AR"/>
              </w:rPr>
              <w:t>AC</w:t>
            </w:r>
          </w:p>
        </w:tc>
      </w:tr>
      <w:tr w:rsidR="007B0199" w14:paraId="3D4E6CEB" w14:textId="77777777" w:rsidTr="00826CBA">
        <w:trPr>
          <w:trHeight w:val="273"/>
          <w:jc w:val="center"/>
        </w:trPr>
        <w:tc>
          <w:tcPr>
            <w:cnfStyle w:val="001000000000" w:firstRow="0" w:lastRow="0" w:firstColumn="1" w:lastColumn="0" w:oddVBand="0" w:evenVBand="0" w:oddHBand="0" w:evenHBand="0" w:firstRowFirstColumn="0" w:firstRowLastColumn="0" w:lastRowFirstColumn="0" w:lastRowLastColumn="0"/>
            <w:tcW w:w="2683" w:type="dxa"/>
          </w:tcPr>
          <w:p w14:paraId="48FCCB80" w14:textId="77777777" w:rsidR="007B0199" w:rsidRDefault="007B0199" w:rsidP="00826CBA">
            <w:pPr>
              <w:ind w:left="720" w:hanging="360"/>
              <w:rPr>
                <w:bCs w:val="0"/>
                <w:lang w:val="es-AR"/>
              </w:rPr>
            </w:pPr>
            <w:proofErr w:type="spellStart"/>
            <w:r w:rsidRPr="00985B55">
              <w:rPr>
                <w:b w:val="0"/>
                <w:lang w:val="es-AR"/>
              </w:rPr>
              <w:t>multiplic</w:t>
            </w:r>
            <w:r>
              <w:rPr>
                <w:bCs w:val="0"/>
                <w:lang w:val="es-AR"/>
              </w:rPr>
              <w:t>ANDO</w:t>
            </w:r>
            <w:proofErr w:type="spellEnd"/>
            <w:r>
              <w:rPr>
                <w:bCs w:val="0"/>
                <w:lang w:val="es-AR"/>
              </w:rPr>
              <w:t xml:space="preserve"> </w:t>
            </w:r>
            <w:r w:rsidRPr="006A6694">
              <w:rPr>
                <w:rFonts w:ascii="Wingdings" w:eastAsia="Wingdings" w:hAnsi="Wingdings" w:cs="Wingdings"/>
                <w:lang w:val="es-AR"/>
              </w:rPr>
              <w:t>à</w:t>
            </w:r>
            <w:r>
              <w:rPr>
                <w:bCs w:val="0"/>
                <w:lang w:val="es-AR"/>
              </w:rPr>
              <w:t xml:space="preserve"> B</w:t>
            </w:r>
          </w:p>
          <w:p w14:paraId="2517CA43" w14:textId="77777777" w:rsidR="007B0199" w:rsidRDefault="007B0199" w:rsidP="00826CBA">
            <w:pPr>
              <w:rPr>
                <w:bCs w:val="0"/>
                <w:lang w:val="es-AR"/>
              </w:rPr>
            </w:pPr>
          </w:p>
        </w:tc>
        <w:tc>
          <w:tcPr>
            <w:tcW w:w="2343" w:type="dxa"/>
          </w:tcPr>
          <w:p w14:paraId="1CB7413C" w14:textId="77777777" w:rsidR="007B0199" w:rsidRPr="008A01B4" w:rsidRDefault="007B0199" w:rsidP="00826CBA">
            <w:pPr>
              <w:cnfStyle w:val="000000000000" w:firstRow="0" w:lastRow="0" w:firstColumn="0" w:lastColumn="0" w:oddVBand="0" w:evenVBand="0" w:oddHBand="0" w:evenHBand="0" w:firstRowFirstColumn="0" w:firstRowLastColumn="0" w:lastRowFirstColumn="0" w:lastRowLastColumn="0"/>
              <w:rPr>
                <w:b/>
                <w:lang w:val="es-AR"/>
              </w:rPr>
            </w:pPr>
            <w:proofErr w:type="spellStart"/>
            <w:r>
              <w:rPr>
                <w:bCs/>
                <w:lang w:val="es-AR"/>
              </w:rPr>
              <w:t>divis</w:t>
            </w:r>
            <w:r>
              <w:rPr>
                <w:b/>
                <w:lang w:val="es-AR"/>
              </w:rPr>
              <w:t>OR</w:t>
            </w:r>
            <w:proofErr w:type="spellEnd"/>
            <w:r>
              <w:rPr>
                <w:b/>
                <w:lang w:val="es-AR"/>
              </w:rPr>
              <w:t xml:space="preserve"> </w:t>
            </w:r>
            <w:r w:rsidRPr="008A01B4">
              <w:rPr>
                <w:rFonts w:ascii="Wingdings" w:eastAsia="Wingdings" w:hAnsi="Wingdings" w:cs="Wingdings"/>
                <w:b/>
                <w:lang w:val="es-AR"/>
              </w:rPr>
              <w:t>à</w:t>
            </w:r>
            <w:r>
              <w:rPr>
                <w:b/>
                <w:lang w:val="es-AR"/>
              </w:rPr>
              <w:t xml:space="preserve"> B</w:t>
            </w:r>
          </w:p>
        </w:tc>
      </w:tr>
      <w:tr w:rsidR="007B0199" w14:paraId="467995E6" w14:textId="77777777" w:rsidTr="00826C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683" w:type="dxa"/>
          </w:tcPr>
          <w:p w14:paraId="04B55036" w14:textId="77777777" w:rsidR="007B0199" w:rsidRDefault="007B0199" w:rsidP="00826CBA">
            <w:pPr>
              <w:jc w:val="center"/>
              <w:rPr>
                <w:bCs w:val="0"/>
                <w:lang w:val="es-AR"/>
              </w:rPr>
            </w:pPr>
            <w:r>
              <w:rPr>
                <w:bCs w:val="0"/>
                <w:lang w:val="es-AR"/>
              </w:rPr>
              <w:t>DESD</w:t>
            </w:r>
          </w:p>
        </w:tc>
        <w:tc>
          <w:tcPr>
            <w:tcW w:w="2343" w:type="dxa"/>
          </w:tcPr>
          <w:p w14:paraId="3AD2DD1E" w14:textId="77777777" w:rsidR="007B0199" w:rsidRPr="008A01B4" w:rsidRDefault="007B0199" w:rsidP="00826CBA">
            <w:pPr>
              <w:jc w:val="center"/>
              <w:cnfStyle w:val="000000100000" w:firstRow="0" w:lastRow="0" w:firstColumn="0" w:lastColumn="0" w:oddVBand="0" w:evenVBand="0" w:oddHBand="1" w:evenHBand="0" w:firstRowFirstColumn="0" w:firstRowLastColumn="0" w:lastRowFirstColumn="0" w:lastRowLastColumn="0"/>
              <w:rPr>
                <w:b/>
                <w:lang w:val="es-AR"/>
              </w:rPr>
            </w:pPr>
            <w:r w:rsidRPr="008A01B4">
              <w:rPr>
                <w:b/>
                <w:lang w:val="es-AR"/>
              </w:rPr>
              <w:t>DESI</w:t>
            </w:r>
          </w:p>
        </w:tc>
      </w:tr>
      <w:tr w:rsidR="007B0199" w14:paraId="5E968C41" w14:textId="77777777" w:rsidTr="00826CBA">
        <w:trPr>
          <w:trHeight w:val="261"/>
          <w:jc w:val="center"/>
        </w:trPr>
        <w:tc>
          <w:tcPr>
            <w:cnfStyle w:val="001000000000" w:firstRow="0" w:lastRow="0" w:firstColumn="1" w:lastColumn="0" w:oddVBand="0" w:evenVBand="0" w:oddHBand="0" w:evenHBand="0" w:firstRowFirstColumn="0" w:firstRowLastColumn="0" w:lastRowFirstColumn="0" w:lastRowLastColumn="0"/>
            <w:tcW w:w="2683" w:type="dxa"/>
          </w:tcPr>
          <w:p w14:paraId="417875C4" w14:textId="77777777" w:rsidR="007B0199" w:rsidRDefault="007B0199" w:rsidP="00826CBA">
            <w:pPr>
              <w:jc w:val="center"/>
              <w:rPr>
                <w:bCs w:val="0"/>
                <w:lang w:val="es-AR"/>
              </w:rPr>
            </w:pPr>
            <w:r>
              <w:rPr>
                <w:bCs w:val="0"/>
                <w:lang w:val="es-AR"/>
              </w:rPr>
              <w:t>Sumador Paralelo</w:t>
            </w:r>
          </w:p>
        </w:tc>
        <w:tc>
          <w:tcPr>
            <w:tcW w:w="2343" w:type="dxa"/>
          </w:tcPr>
          <w:p w14:paraId="454AB88B" w14:textId="77777777" w:rsidR="007B0199" w:rsidRPr="008A01B4" w:rsidRDefault="007B0199" w:rsidP="00826CBA">
            <w:pPr>
              <w:jc w:val="center"/>
              <w:cnfStyle w:val="000000000000" w:firstRow="0" w:lastRow="0" w:firstColumn="0" w:lastColumn="0" w:oddVBand="0" w:evenVBand="0" w:oddHBand="0" w:evenHBand="0" w:firstRowFirstColumn="0" w:firstRowLastColumn="0" w:lastRowFirstColumn="0" w:lastRowLastColumn="0"/>
              <w:rPr>
                <w:b/>
                <w:lang w:val="es-AR"/>
              </w:rPr>
            </w:pPr>
            <w:r>
              <w:rPr>
                <w:b/>
                <w:lang w:val="es-AR"/>
              </w:rPr>
              <w:t>Sustractor Paralelo</w:t>
            </w:r>
          </w:p>
        </w:tc>
      </w:tr>
    </w:tbl>
    <w:p w14:paraId="508F78B2" w14:textId="77777777" w:rsidR="007B0199" w:rsidRDefault="007B0199" w:rsidP="007B0199">
      <w:pPr>
        <w:ind w:left="720" w:hanging="360"/>
        <w:rPr>
          <w:b/>
          <w:lang w:val="es-AR"/>
        </w:rPr>
      </w:pPr>
    </w:p>
    <w:p w14:paraId="2B1631C3" w14:textId="77777777" w:rsidR="007B0199" w:rsidRPr="000C0980" w:rsidRDefault="007B0199" w:rsidP="00FE4B0D">
      <w:pPr>
        <w:pStyle w:val="Ttulo3"/>
        <w:rPr>
          <w:b w:val="0"/>
          <w:lang w:val="es-AR"/>
        </w:rPr>
      </w:pPr>
      <w:r>
        <w:t>DIVISION CON Y SIN RESTAURACION</w:t>
      </w:r>
    </w:p>
    <w:p w14:paraId="0D7FCB4D" w14:textId="77777777" w:rsidR="007B0199" w:rsidRPr="002152F2" w:rsidRDefault="007B0199" w:rsidP="007B0199">
      <w:pPr>
        <w:ind w:left="360" w:firstLine="360"/>
        <w:rPr>
          <w:bCs/>
          <w:lang w:val="es-AR"/>
        </w:rPr>
      </w:pPr>
      <w:r>
        <w:rPr>
          <w:bCs/>
          <w:lang w:val="es-AR"/>
        </w:rPr>
        <w:t xml:space="preserve">Debido a que es muy difícil contar con un dispositivo comparador para realizar las operaciones de división, debido a su alto costo, se buscan métodos alternativos para la realización de </w:t>
      </w:r>
      <w:proofErr w:type="gramStart"/>
      <w:r>
        <w:rPr>
          <w:bCs/>
          <w:lang w:val="es-AR"/>
        </w:rPr>
        <w:t>las mismas</w:t>
      </w:r>
      <w:proofErr w:type="gramEnd"/>
      <w:r>
        <w:rPr>
          <w:bCs/>
          <w:lang w:val="es-AR"/>
        </w:rPr>
        <w:t>.</w:t>
      </w:r>
    </w:p>
    <w:p w14:paraId="7AA70B0E" w14:textId="77777777" w:rsidR="007B0199" w:rsidRPr="00394134" w:rsidRDefault="007B0199" w:rsidP="00FE4B0D">
      <w:pPr>
        <w:pStyle w:val="Ttulo4"/>
        <w:rPr>
          <w:b w:val="0"/>
          <w:lang w:val="es-AR"/>
        </w:rPr>
      </w:pPr>
      <w:r>
        <w:tab/>
        <w:t>DIVISION CON RESTAURACION</w:t>
      </w:r>
    </w:p>
    <w:p w14:paraId="7560203A" w14:textId="77777777" w:rsidR="007B0199" w:rsidRPr="00200496" w:rsidRDefault="007B0199" w:rsidP="007B0199">
      <w:pPr>
        <w:rPr>
          <w:bCs/>
          <w:lang w:val="es-AR"/>
        </w:rPr>
      </w:pPr>
      <w:r>
        <w:rPr>
          <w:bCs/>
          <w:lang w:val="es-AR"/>
        </w:rPr>
        <w:t>Para comparar los valores del acumulador y el registro B, lo que puede hacerse es restar el divisor del dividendo y comprobar el signo del resultado.</w:t>
      </w:r>
    </w:p>
    <w:p w14:paraId="03C152ED" w14:textId="77777777" w:rsidR="007B0199" w:rsidRPr="00527552" w:rsidRDefault="007B0199" w:rsidP="007B0199">
      <w:pPr>
        <w:pStyle w:val="Prrafodelista"/>
        <w:numPr>
          <w:ilvl w:val="0"/>
          <w:numId w:val="21"/>
        </w:numPr>
        <w:rPr>
          <w:bCs/>
          <w:lang w:val="es-AR"/>
        </w:rPr>
      </w:pPr>
      <w:r>
        <w:rPr>
          <w:bCs/>
          <w:lang w:val="es-AR"/>
        </w:rPr>
        <w:t xml:space="preserve">Si el resultado es menor a cero (AC – B) el acumulador pierde </w:t>
      </w:r>
      <w:proofErr w:type="spellStart"/>
      <w:r>
        <w:rPr>
          <w:bCs/>
          <w:lang w:val="es-AR"/>
        </w:rPr>
        <w:t>ele</w:t>
      </w:r>
      <w:proofErr w:type="spellEnd"/>
      <w:r>
        <w:rPr>
          <w:bCs/>
          <w:lang w:val="es-AR"/>
        </w:rPr>
        <w:t xml:space="preserve"> antiguo valor del dividendo y en ese caso es necesario restaurarlo, sumando al dividendo el divisor antes de hacer un nuevo intento de resta y se pone a cero el bit de menor peso del MC.</w:t>
      </w:r>
    </w:p>
    <w:p w14:paraId="2A96F955" w14:textId="43EACCCE" w:rsidR="007B0199" w:rsidRPr="00DC1266" w:rsidRDefault="007B0199" w:rsidP="007B0199">
      <w:pPr>
        <w:pStyle w:val="Prrafodelista"/>
        <w:numPr>
          <w:ilvl w:val="0"/>
          <w:numId w:val="21"/>
        </w:numPr>
        <w:rPr>
          <w:bCs/>
          <w:lang w:val="es-AR"/>
        </w:rPr>
      </w:pPr>
      <w:r>
        <w:rPr>
          <w:bCs/>
          <w:lang w:val="es-AR"/>
        </w:rPr>
        <w:t xml:space="preserve">Si el resultado es mayor o igual a cero (AC </w:t>
      </w:r>
      <w:r w:rsidR="44678396" w:rsidRPr="4E3DAB5F">
        <w:rPr>
          <w:lang w:val="es-AR"/>
        </w:rPr>
        <w:t>&gt;=</w:t>
      </w:r>
      <w:r>
        <w:rPr>
          <w:bCs/>
          <w:lang w:val="es-AR"/>
        </w:rPr>
        <w:t>B), se pone en 1 el bit de menor peso del MC. Debido a que la resta que le seguía en la resta por sustracción-desplazamiento ya se realizó previamente.</w:t>
      </w:r>
    </w:p>
    <w:p w14:paraId="7CE8044C" w14:textId="77777777" w:rsidR="007B0199" w:rsidRDefault="007B0199" w:rsidP="007B0199">
      <w:pPr>
        <w:tabs>
          <w:tab w:val="right" w:pos="10800"/>
        </w:tabs>
        <w:rPr>
          <w:bCs/>
          <w:lang w:val="es-AR"/>
        </w:rPr>
      </w:pPr>
      <w:r>
        <w:rPr>
          <w:bCs/>
          <w:lang w:val="es-AR"/>
        </w:rPr>
        <w:t>Siempre se realiza el desplazamiento a izquierda, previo a la sustracción del dividendo con el divisor.</w:t>
      </w:r>
      <w:r>
        <w:rPr>
          <w:bCs/>
          <w:lang w:val="es-AR"/>
        </w:rPr>
        <w:tab/>
      </w:r>
    </w:p>
    <w:p w14:paraId="6BF9D051" w14:textId="0086FD6A" w:rsidR="007B0199" w:rsidRPr="00280F5B" w:rsidRDefault="00386E91" w:rsidP="007B0199">
      <w:pPr>
        <w:tabs>
          <w:tab w:val="right" w:pos="10800"/>
        </w:tabs>
        <w:jc w:val="center"/>
        <w:rPr>
          <w:bCs/>
          <w:lang w:val="es-AR"/>
        </w:rPr>
      </w:pPr>
      <w:r w:rsidRPr="0058007A">
        <w:rPr>
          <w:noProof/>
          <w:lang w:val="es-419"/>
        </w:rPr>
        <w:lastRenderedPageBreak/>
        <w:t>&lt;</w:t>
      </w:r>
      <w:r w:rsidR="007B0199">
        <w:rPr>
          <w:noProof/>
        </w:rPr>
        <w:drawing>
          <wp:inline distT="0" distB="0" distL="0" distR="0" wp14:anchorId="39B6A9EF" wp14:editId="2FA21249">
            <wp:extent cx="5147601" cy="40260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a:extLst>
                        <a:ext uri="{28A0092B-C50C-407E-A947-70E740481C1C}">
                          <a14:useLocalDpi xmlns:a14="http://schemas.microsoft.com/office/drawing/2010/main" val="0"/>
                        </a:ext>
                      </a:extLst>
                    </a:blip>
                    <a:stretch>
                      <a:fillRect/>
                    </a:stretch>
                  </pic:blipFill>
                  <pic:spPr>
                    <a:xfrm>
                      <a:off x="0" y="0"/>
                      <a:ext cx="5147601" cy="4026090"/>
                    </a:xfrm>
                    <a:prstGeom prst="rect">
                      <a:avLst/>
                    </a:prstGeom>
                  </pic:spPr>
                </pic:pic>
              </a:graphicData>
            </a:graphic>
          </wp:inline>
        </w:drawing>
      </w:r>
    </w:p>
    <w:p w14:paraId="69B9A53D" w14:textId="77777777" w:rsidR="007B0199" w:rsidRDefault="007B0199" w:rsidP="007B0199">
      <w:pPr>
        <w:ind w:left="720" w:hanging="360"/>
        <w:rPr>
          <w:b/>
          <w:lang w:val="es-AR"/>
        </w:rPr>
      </w:pPr>
    </w:p>
    <w:p w14:paraId="12051212" w14:textId="77777777" w:rsidR="007B0199" w:rsidRPr="00366809" w:rsidRDefault="007B0199" w:rsidP="00FE4B0D">
      <w:pPr>
        <w:pStyle w:val="Ttulo4"/>
        <w:rPr>
          <w:b w:val="0"/>
          <w:lang w:val="es-AR"/>
        </w:rPr>
      </w:pPr>
      <w:r>
        <w:tab/>
        <w:t xml:space="preserve">DIVISION SIN </w:t>
      </w:r>
      <w:r>
        <w:rPr>
          <w:b w:val="0"/>
          <w:lang w:val="es-AR"/>
        </w:rPr>
        <w:t>RESTAURACION</w:t>
      </w:r>
    </w:p>
    <w:p w14:paraId="6792E825" w14:textId="77777777" w:rsidR="007B0199" w:rsidRDefault="007B0199" w:rsidP="007B0199">
      <w:pPr>
        <w:rPr>
          <w:bCs/>
          <w:lang w:val="es-AR"/>
        </w:rPr>
      </w:pPr>
      <w:r>
        <w:rPr>
          <w:bCs/>
          <w:lang w:val="es-AR"/>
        </w:rPr>
        <w:t>Dado que la realización de la restauración consume tiempo de cálculo, tenemos la división sin restauración.</w:t>
      </w:r>
    </w:p>
    <w:p w14:paraId="09E0C8B5" w14:textId="77777777" w:rsidR="007B0199" w:rsidRDefault="007B0199" w:rsidP="007B0199">
      <w:pPr>
        <w:rPr>
          <w:bCs/>
          <w:lang w:val="es-AR"/>
        </w:rPr>
      </w:pPr>
      <w:r>
        <w:rPr>
          <w:bCs/>
          <w:lang w:val="es-AR"/>
        </w:rPr>
        <w:t xml:space="preserve">Sean </w:t>
      </w:r>
      <w:r>
        <w:rPr>
          <w:rFonts w:ascii="Cambria" w:hAnsi="Cambria" w:cs="Cambria"/>
          <w:bCs/>
          <w:lang w:val="es-AR"/>
        </w:rPr>
        <w:t>α</w:t>
      </w:r>
      <w:r>
        <w:rPr>
          <w:bCs/>
          <w:lang w:val="es-AR"/>
        </w:rPr>
        <w:t xml:space="preserve"> y </w:t>
      </w:r>
      <w:r>
        <w:rPr>
          <w:rFonts w:ascii="Cambria" w:hAnsi="Cambria" w:cs="Cambria"/>
          <w:bCs/>
          <w:lang w:val="es-AR"/>
        </w:rPr>
        <w:t>β</w:t>
      </w:r>
      <w:r>
        <w:rPr>
          <w:bCs/>
          <w:lang w:val="es-AR"/>
        </w:rPr>
        <w:t xml:space="preserve"> el contenido del acumulador y el divisor respectivamente antes de la fase de restauración (es decir, ya se hizo la resta y dio negativa), lo que se hace es </w:t>
      </w:r>
      <w:r>
        <w:rPr>
          <w:rFonts w:ascii="Cambria" w:hAnsi="Cambria" w:cs="Cambria"/>
          <w:bCs/>
          <w:lang w:val="es-AR"/>
        </w:rPr>
        <w:t>α</w:t>
      </w:r>
      <w:r>
        <w:rPr>
          <w:bCs/>
          <w:lang w:val="es-AR"/>
        </w:rPr>
        <w:t xml:space="preserve"> + </w:t>
      </w:r>
      <w:r>
        <w:rPr>
          <w:rFonts w:ascii="Cambria" w:hAnsi="Cambria" w:cs="Cambria"/>
          <w:bCs/>
          <w:lang w:val="es-AR"/>
        </w:rPr>
        <w:t>β</w:t>
      </w:r>
      <w:r>
        <w:rPr>
          <w:bCs/>
          <w:lang w:val="es-AR"/>
        </w:rPr>
        <w:t xml:space="preserve"> (restauración) seguida de una sustracción del divisor desplazado (que vale </w:t>
      </w:r>
      <w:r>
        <w:rPr>
          <w:rFonts w:ascii="Cambria" w:hAnsi="Cambria" w:cs="Cambria"/>
          <w:bCs/>
          <w:lang w:val="es-AR"/>
        </w:rPr>
        <w:t>β</w:t>
      </w:r>
      <w:r>
        <w:rPr>
          <w:bCs/>
          <w:lang w:val="es-AR"/>
        </w:rPr>
        <w:t>/2):</w:t>
      </w:r>
    </w:p>
    <w:p w14:paraId="0F808580" w14:textId="77777777" w:rsidR="007B0199" w:rsidRPr="007D1D13" w:rsidRDefault="002A352E" w:rsidP="007B0199">
      <w:pPr>
        <w:rPr>
          <w:rFonts w:eastAsiaTheme="minorEastAsia"/>
          <w:bCs/>
          <w:lang w:val="es-AR"/>
        </w:rPr>
      </w:pPr>
      <m:oMathPara>
        <m:oMath>
          <m:d>
            <m:dPr>
              <m:ctrlPr>
                <w:rPr>
                  <w:rFonts w:ascii="Cambria Math" w:hAnsi="Cambria Math"/>
                  <w:bCs/>
                  <w:i/>
                  <w:lang w:val="es-AR"/>
                </w:rPr>
              </m:ctrlPr>
            </m:dPr>
            <m:e>
              <m:r>
                <w:rPr>
                  <w:rFonts w:ascii="Cambria Math" w:hAnsi="Cambria Math"/>
                  <w:lang w:val="es-AR"/>
                </w:rPr>
                <m:t>α+β</m:t>
              </m:r>
            </m:e>
          </m:d>
          <m:r>
            <w:rPr>
              <w:rFonts w:ascii="Cambria Math" w:hAnsi="Cambria Math"/>
              <w:lang w:val="es-AR"/>
            </w:rPr>
            <m:t>-</m:t>
          </m:r>
          <m:f>
            <m:fPr>
              <m:ctrlPr>
                <w:rPr>
                  <w:rFonts w:ascii="Cambria Math" w:hAnsi="Cambria Math"/>
                  <w:bCs/>
                  <w:i/>
                  <w:lang w:val="es-AR"/>
                </w:rPr>
              </m:ctrlPr>
            </m:fPr>
            <m:num>
              <m:r>
                <w:rPr>
                  <w:rFonts w:ascii="Cambria Math" w:hAnsi="Cambria Math"/>
                  <w:lang w:val="es-AR"/>
                </w:rPr>
                <m:t>β</m:t>
              </m:r>
            </m:num>
            <m:den>
              <m:r>
                <w:rPr>
                  <w:rFonts w:ascii="Cambria Math" w:hAnsi="Cambria Math"/>
                  <w:lang w:val="es-AR"/>
                </w:rPr>
                <m:t>2</m:t>
              </m:r>
            </m:den>
          </m:f>
          <m:r>
            <w:rPr>
              <w:rFonts w:ascii="Cambria Math" w:hAnsi="Cambria Math"/>
              <w:lang w:val="es-AR"/>
            </w:rPr>
            <m:t>=α+</m:t>
          </m:r>
          <m:f>
            <m:fPr>
              <m:ctrlPr>
                <w:rPr>
                  <w:rFonts w:ascii="Cambria Math" w:hAnsi="Cambria Math"/>
                  <w:bCs/>
                  <w:i/>
                  <w:lang w:val="es-AR"/>
                </w:rPr>
              </m:ctrlPr>
            </m:fPr>
            <m:num>
              <m:r>
                <w:rPr>
                  <w:rFonts w:ascii="Cambria Math" w:hAnsi="Cambria Math"/>
                  <w:lang w:val="es-AR"/>
                </w:rPr>
                <m:t>β</m:t>
              </m:r>
            </m:num>
            <m:den>
              <m:r>
                <w:rPr>
                  <w:rFonts w:ascii="Cambria Math" w:hAnsi="Cambria Math"/>
                  <w:lang w:val="es-AR"/>
                </w:rPr>
                <m:t>2</m:t>
              </m:r>
            </m:den>
          </m:f>
        </m:oMath>
      </m:oMathPara>
    </w:p>
    <w:p w14:paraId="508E2663" w14:textId="77777777" w:rsidR="007B0199" w:rsidRDefault="007B0199" w:rsidP="007B0199">
      <w:pPr>
        <w:rPr>
          <w:rFonts w:eastAsiaTheme="minorEastAsia"/>
          <w:bCs/>
          <w:lang w:val="es-AR"/>
        </w:rPr>
      </w:pPr>
      <w:r>
        <w:rPr>
          <w:rFonts w:eastAsiaTheme="minorEastAsia"/>
          <w:bCs/>
          <w:lang w:val="es-AR"/>
        </w:rPr>
        <w:t xml:space="preserve">Por lo tanto, esto quiere decir que si en la resta de comparación, el resultado </w:t>
      </w:r>
      <w:r w:rsidRPr="00C42977">
        <w:rPr>
          <w:rFonts w:eastAsiaTheme="minorEastAsia"/>
          <w:lang w:val="es-AR"/>
        </w:rPr>
        <w:t>&lt;</w:t>
      </w:r>
      <w:r>
        <w:rPr>
          <w:rFonts w:eastAsiaTheme="minorEastAsia"/>
          <w:bCs/>
          <w:lang w:val="es-AR"/>
        </w:rPr>
        <w:t xml:space="preserve"> 0, hago la restauración, el desplazamiento a la izquierda de AC+MC y la sustracción que le sigue TODO EN UN SOLO PASO, haciendo </w:t>
      </w:r>
      <w:r>
        <w:rPr>
          <w:rFonts w:ascii="Cambria" w:eastAsiaTheme="minorEastAsia" w:hAnsi="Cambria" w:cs="Cambria"/>
          <w:bCs/>
          <w:lang w:val="es-AR"/>
        </w:rPr>
        <w:t>α</w:t>
      </w:r>
      <w:r>
        <w:rPr>
          <w:rFonts w:eastAsiaTheme="minorEastAsia"/>
          <w:bCs/>
          <w:lang w:val="es-AR"/>
        </w:rPr>
        <w:t xml:space="preserve"> + </w:t>
      </w:r>
      <w:r>
        <w:rPr>
          <w:rFonts w:ascii="Cambria" w:eastAsiaTheme="minorEastAsia" w:hAnsi="Cambria" w:cs="Cambria"/>
          <w:bCs/>
          <w:lang w:val="es-AR"/>
        </w:rPr>
        <w:t>β</w:t>
      </w:r>
      <w:r>
        <w:rPr>
          <w:rFonts w:eastAsiaTheme="minorEastAsia"/>
          <w:bCs/>
          <w:lang w:val="es-AR"/>
        </w:rPr>
        <w:t>/2. Pero como no puedo desplazar el divisor a derecha (ya sea porque B no es un registro de desplazamiento o porque iría perdiendo el divisor de a poco), hace el equivalente, es decir desplazar a izquierda AC+MC y sumarle el divisor sin desplazar.</w:t>
      </w:r>
    </w:p>
    <w:p w14:paraId="78638837" w14:textId="77777777" w:rsidR="007B0199" w:rsidRDefault="007B0199" w:rsidP="007B0199">
      <w:pPr>
        <w:rPr>
          <w:rFonts w:eastAsiaTheme="minorEastAsia"/>
          <w:bCs/>
          <w:lang w:val="es-AR"/>
        </w:rPr>
      </w:pPr>
      <w:r>
        <w:rPr>
          <w:rFonts w:eastAsiaTheme="minorEastAsia"/>
          <w:bCs/>
          <w:lang w:val="es-AR"/>
        </w:rPr>
        <w:t xml:space="preserve">En el caso de que el resultado </w:t>
      </w:r>
      <w:r w:rsidRPr="008E2C8D">
        <w:rPr>
          <w:rFonts w:ascii="Times New Roman" w:eastAsiaTheme="minorEastAsia" w:hAnsi="Times New Roman" w:cs="Times New Roman"/>
          <w:bCs/>
          <w:lang w:val="es-AR"/>
        </w:rPr>
        <w:t>≥</w:t>
      </w:r>
      <w:r>
        <w:rPr>
          <w:rFonts w:eastAsiaTheme="minorEastAsia"/>
          <w:bCs/>
          <w:i/>
          <w:iCs/>
          <w:lang w:val="es-AR"/>
        </w:rPr>
        <w:t xml:space="preserve"> </w:t>
      </w:r>
      <w:r>
        <w:rPr>
          <w:rFonts w:eastAsiaTheme="minorEastAsia"/>
          <w:bCs/>
          <w:lang w:val="es-AR"/>
        </w:rPr>
        <w:t xml:space="preserve">0, como no se restaura, entonces no se suma </w:t>
      </w:r>
      <w:r>
        <w:rPr>
          <w:rFonts w:ascii="Cambria" w:eastAsiaTheme="minorEastAsia" w:hAnsi="Cambria" w:cs="Cambria"/>
          <w:bCs/>
          <w:lang w:val="es-AR"/>
        </w:rPr>
        <w:t>β</w:t>
      </w:r>
      <w:r>
        <w:rPr>
          <w:rFonts w:eastAsiaTheme="minorEastAsia"/>
          <w:bCs/>
          <w:lang w:val="es-AR"/>
        </w:rPr>
        <w:t>.</w:t>
      </w:r>
    </w:p>
    <w:p w14:paraId="1D6DA789" w14:textId="77777777" w:rsidR="007B0199" w:rsidRPr="000B3C79" w:rsidRDefault="007B0199" w:rsidP="007B0199">
      <w:pPr>
        <w:rPr>
          <w:rFonts w:eastAsiaTheme="minorEastAsia"/>
          <w:bCs/>
          <w:lang w:val="es-AR"/>
        </w:rPr>
      </w:pPr>
      <m:oMathPara>
        <m:oMath>
          <m:r>
            <w:rPr>
              <w:rFonts w:ascii="Cambria Math" w:hAnsi="Cambria Math"/>
              <w:lang w:val="es-AR"/>
            </w:rPr>
            <m:t>α-</m:t>
          </m:r>
          <m:f>
            <m:fPr>
              <m:ctrlPr>
                <w:rPr>
                  <w:rFonts w:ascii="Cambria Math" w:hAnsi="Cambria Math"/>
                  <w:bCs/>
                  <w:i/>
                  <w:lang w:val="es-AR"/>
                </w:rPr>
              </m:ctrlPr>
            </m:fPr>
            <m:num>
              <m:r>
                <w:rPr>
                  <w:rFonts w:ascii="Cambria Math" w:hAnsi="Cambria Math"/>
                  <w:lang w:val="es-AR"/>
                </w:rPr>
                <m:t>β</m:t>
              </m:r>
            </m:num>
            <m:den>
              <m:r>
                <w:rPr>
                  <w:rFonts w:ascii="Cambria Math" w:hAnsi="Cambria Math"/>
                  <w:lang w:val="es-AR"/>
                </w:rPr>
                <m:t>2</m:t>
              </m:r>
            </m:den>
          </m:f>
        </m:oMath>
      </m:oMathPara>
    </w:p>
    <w:p w14:paraId="12C0E87F" w14:textId="77777777" w:rsidR="007B0199" w:rsidRDefault="007B0199" w:rsidP="007B0199">
      <w:pPr>
        <w:rPr>
          <w:rFonts w:eastAsiaTheme="minorEastAsia"/>
          <w:bCs/>
          <w:lang w:val="es-AR"/>
        </w:rPr>
      </w:pPr>
      <w:r>
        <w:rPr>
          <w:rFonts w:eastAsiaTheme="minorEastAsia"/>
          <w:bCs/>
          <w:lang w:val="es-AR"/>
        </w:rPr>
        <w:t>En este caso, en vez de sumarle el divisor desplazado, lo resto. Por el mismo motivo que arriba, esto se implementa al revés, es decir se desplaza a izquierda AC+MC y se le resta el divisor sin desplazar.</w:t>
      </w:r>
    </w:p>
    <w:p w14:paraId="0DA40CAF" w14:textId="77777777" w:rsidR="007B0199" w:rsidRDefault="007B0199" w:rsidP="007B0199">
      <w:pPr>
        <w:rPr>
          <w:rFonts w:eastAsiaTheme="minorEastAsia"/>
          <w:bCs/>
          <w:lang w:val="es-AR"/>
        </w:rPr>
      </w:pPr>
      <w:r w:rsidRPr="003706A6">
        <w:rPr>
          <w:rFonts w:eastAsiaTheme="minorEastAsia"/>
          <w:b/>
          <w:noProof/>
          <w:lang w:val="es-AR"/>
        </w:rPr>
        <w:drawing>
          <wp:anchor distT="0" distB="0" distL="114300" distR="114300" simplePos="0" relativeHeight="251658252" behindDoc="0" locked="0" layoutInCell="1" allowOverlap="1" wp14:anchorId="77A459E6" wp14:editId="7719D585">
            <wp:simplePos x="0" y="0"/>
            <wp:positionH relativeFrom="margin">
              <wp:posOffset>5431790</wp:posOffset>
            </wp:positionH>
            <wp:positionV relativeFrom="margin">
              <wp:posOffset>3732360</wp:posOffset>
            </wp:positionV>
            <wp:extent cx="1248410" cy="488315"/>
            <wp:effectExtent l="0" t="0" r="8890" b="698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48410" cy="488315"/>
                    </a:xfrm>
                    <a:prstGeom prst="rect">
                      <a:avLst/>
                    </a:prstGeom>
                  </pic:spPr>
                </pic:pic>
              </a:graphicData>
            </a:graphic>
            <wp14:sizeRelH relativeFrom="margin">
              <wp14:pctWidth>0</wp14:pctWidth>
            </wp14:sizeRelH>
            <wp14:sizeRelV relativeFrom="margin">
              <wp14:pctHeight>0</wp14:pctHeight>
            </wp14:sizeRelV>
          </wp:anchor>
        </w:drawing>
      </w:r>
      <w:r w:rsidRPr="003706A6">
        <w:rPr>
          <w:rFonts w:eastAsiaTheme="minorEastAsia"/>
          <w:b/>
          <w:lang w:val="es-AR"/>
        </w:rPr>
        <w:t xml:space="preserve">¿Por qué </w:t>
      </w:r>
      <w:r w:rsidRPr="003706A6">
        <w:rPr>
          <w:rFonts w:ascii="Cambria" w:eastAsiaTheme="minorEastAsia" w:hAnsi="Cambria" w:cs="Cambria"/>
          <w:b/>
          <w:lang w:val="es-AR"/>
        </w:rPr>
        <w:t>β</w:t>
      </w:r>
      <w:r w:rsidRPr="003706A6">
        <w:rPr>
          <w:rFonts w:eastAsiaTheme="minorEastAsia"/>
          <w:b/>
          <w:lang w:val="es-AR"/>
        </w:rPr>
        <w:t>/2?</w:t>
      </w:r>
      <w:r w:rsidRPr="002A1857">
        <w:rPr>
          <w:rFonts w:eastAsiaTheme="minorEastAsia"/>
          <w:bCs/>
          <w:lang w:val="es-AR"/>
        </w:rPr>
        <w:t xml:space="preserve"> Porqu</w:t>
      </w:r>
      <w:r>
        <w:rPr>
          <w:rFonts w:eastAsiaTheme="minorEastAsia" w:cs="Georgia Pro"/>
          <w:bCs/>
          <w:lang w:val="es-AR"/>
        </w:rPr>
        <w:t>e</w:t>
      </w:r>
      <w:r w:rsidRPr="002A1857">
        <w:rPr>
          <w:rFonts w:eastAsiaTheme="minorEastAsia"/>
          <w:bCs/>
          <w:lang w:val="es-AR"/>
        </w:rPr>
        <w:t xml:space="preserve"> d</w:t>
      </w:r>
      <w:r>
        <w:rPr>
          <w:rFonts w:eastAsiaTheme="minorEastAsia" w:cs="Georgia Pro"/>
          <w:bCs/>
          <w:lang w:val="es-AR"/>
        </w:rPr>
        <w:t>e</w:t>
      </w:r>
      <w:r w:rsidRPr="002A1857">
        <w:rPr>
          <w:rFonts w:eastAsiaTheme="minorEastAsia"/>
          <w:bCs/>
          <w:lang w:val="es-AR"/>
        </w:rPr>
        <w:t>splazar a la d</w:t>
      </w:r>
      <w:r>
        <w:rPr>
          <w:rFonts w:eastAsiaTheme="minorEastAsia" w:cs="Georgia Pro"/>
          <w:bCs/>
          <w:lang w:val="es-AR"/>
        </w:rPr>
        <w:t>e</w:t>
      </w:r>
      <w:r w:rsidRPr="002A1857">
        <w:rPr>
          <w:rFonts w:eastAsiaTheme="minorEastAsia"/>
          <w:bCs/>
          <w:lang w:val="es-AR"/>
        </w:rPr>
        <w:t>r</w:t>
      </w:r>
      <w:r>
        <w:rPr>
          <w:rFonts w:eastAsiaTheme="minorEastAsia" w:cs="Georgia Pro"/>
          <w:bCs/>
          <w:lang w:val="es-AR"/>
        </w:rPr>
        <w:t>e</w:t>
      </w:r>
      <w:r w:rsidRPr="002A1857">
        <w:rPr>
          <w:rFonts w:eastAsiaTheme="minorEastAsia"/>
          <w:bCs/>
          <w:lang w:val="es-AR"/>
        </w:rPr>
        <w:t xml:space="preserve">cha </w:t>
      </w:r>
      <w:r w:rsidRPr="002A1857">
        <w:rPr>
          <w:rFonts w:ascii="Cambria" w:eastAsiaTheme="minorEastAsia" w:hAnsi="Cambria" w:cs="Cambria"/>
          <w:bCs/>
          <w:lang w:val="es-AR"/>
        </w:rPr>
        <w:t>β</w:t>
      </w:r>
      <w:r w:rsidRPr="002A1857">
        <w:rPr>
          <w:rFonts w:eastAsiaTheme="minorEastAsia"/>
          <w:bCs/>
          <w:lang w:val="es-AR"/>
        </w:rPr>
        <w:t xml:space="preserve"> o dividirlo por 2 da lo mismo.</w:t>
      </w:r>
    </w:p>
    <w:p w14:paraId="6987400E" w14:textId="77777777" w:rsidR="007B0199" w:rsidRPr="002A1857" w:rsidRDefault="007B0199" w:rsidP="007B0199">
      <w:pPr>
        <w:rPr>
          <w:rFonts w:eastAsiaTheme="minorEastAsia"/>
          <w:bCs/>
          <w:lang w:val="es-AR"/>
        </w:rPr>
      </w:pPr>
      <w:r w:rsidRPr="002A1857">
        <w:rPr>
          <w:rFonts w:eastAsiaTheme="minorEastAsia"/>
          <w:bCs/>
          <w:lang w:val="es-AR"/>
        </w:rPr>
        <w:t xml:space="preserve"> </w:t>
      </w:r>
    </w:p>
    <w:p w14:paraId="04B158EB" w14:textId="77777777" w:rsidR="007B0199" w:rsidRPr="002A1857" w:rsidRDefault="007B0199" w:rsidP="007B0199">
      <w:pPr>
        <w:rPr>
          <w:rFonts w:eastAsiaTheme="minorEastAsia"/>
          <w:bCs/>
          <w:lang w:val="es-AR"/>
        </w:rPr>
      </w:pPr>
      <w:r w:rsidRPr="00D47A47">
        <w:rPr>
          <w:rFonts w:eastAsiaTheme="minorEastAsia"/>
          <w:bCs/>
          <w:noProof/>
          <w:lang w:val="es-AR"/>
        </w:rPr>
        <w:lastRenderedPageBreak/>
        <w:drawing>
          <wp:anchor distT="0" distB="0" distL="114300" distR="114300" simplePos="0" relativeHeight="251658251" behindDoc="0" locked="0" layoutInCell="1" allowOverlap="1" wp14:anchorId="35215105" wp14:editId="5A2DF07A">
            <wp:simplePos x="0" y="0"/>
            <wp:positionH relativeFrom="margin">
              <wp:posOffset>3773018</wp:posOffset>
            </wp:positionH>
            <wp:positionV relativeFrom="margin">
              <wp:posOffset>4489886</wp:posOffset>
            </wp:positionV>
            <wp:extent cx="3408045" cy="1098550"/>
            <wp:effectExtent l="0" t="0" r="1905"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a:extLst>
                        <a:ext uri="{28A0092B-C50C-407E-A947-70E740481C1C}">
                          <a14:useLocalDpi xmlns:a14="http://schemas.microsoft.com/office/drawing/2010/main" val="0"/>
                        </a:ext>
                      </a:extLst>
                    </a:blip>
                    <a:stretch>
                      <a:fillRect/>
                    </a:stretch>
                  </pic:blipFill>
                  <pic:spPr>
                    <a:xfrm>
                      <a:off x="0" y="0"/>
                      <a:ext cx="3408045" cy="1098550"/>
                    </a:xfrm>
                    <a:prstGeom prst="rect">
                      <a:avLst/>
                    </a:prstGeom>
                  </pic:spPr>
                </pic:pic>
              </a:graphicData>
            </a:graphic>
            <wp14:sizeRelH relativeFrom="margin">
              <wp14:pctWidth>0</wp14:pctWidth>
            </wp14:sizeRelH>
            <wp14:sizeRelV relativeFrom="margin">
              <wp14:pctHeight>0</wp14:pctHeight>
            </wp14:sizeRelV>
          </wp:anchor>
        </w:drawing>
      </w:r>
      <w:r w:rsidRPr="00D47A47">
        <w:rPr>
          <w:rFonts w:eastAsiaTheme="minorEastAsia"/>
          <w:b/>
          <w:lang w:val="es-AR"/>
        </w:rPr>
        <w:t xml:space="preserve"> ¿Por qué se le resta el divisor desplazado?</w:t>
      </w:r>
      <w:r w:rsidRPr="002A1857">
        <w:rPr>
          <w:rFonts w:eastAsiaTheme="minorEastAsia"/>
          <w:bCs/>
          <w:lang w:val="es-AR"/>
        </w:rPr>
        <w:t xml:space="preserve"> Porque después de la suma de restauración se desplaza</w:t>
      </w:r>
    </w:p>
    <w:p w14:paraId="22ACDE34" w14:textId="77777777" w:rsidR="007B0199" w:rsidRDefault="007B0199" w:rsidP="007B0199">
      <w:pPr>
        <w:rPr>
          <w:rFonts w:eastAsiaTheme="minorEastAsia"/>
          <w:bCs/>
          <w:lang w:val="es-AR"/>
        </w:rPr>
      </w:pPr>
      <w:r w:rsidRPr="002A1857">
        <w:rPr>
          <w:rFonts w:eastAsiaTheme="minorEastAsia"/>
          <w:bCs/>
          <w:lang w:val="es-AR"/>
        </w:rPr>
        <w:t>AC+MC un lugar a la izquierda. Es lo mismo desplazar a izquierda AC+MC y restarle el divisor sin</w:t>
      </w:r>
      <w:r>
        <w:rPr>
          <w:rFonts w:eastAsiaTheme="minorEastAsia"/>
          <w:bCs/>
          <w:lang w:val="es-AR"/>
        </w:rPr>
        <w:t xml:space="preserve"> </w:t>
      </w:r>
      <w:r w:rsidRPr="002A1857">
        <w:rPr>
          <w:rFonts w:eastAsiaTheme="minorEastAsia"/>
          <w:bCs/>
          <w:lang w:val="es-AR"/>
        </w:rPr>
        <w:t>desplazar (como en el algoritmo con restauración) que restarle al AC+MC sin desplazar el divisor</w:t>
      </w:r>
      <w:r>
        <w:rPr>
          <w:rFonts w:eastAsiaTheme="minorEastAsia"/>
          <w:bCs/>
          <w:lang w:val="es-AR"/>
        </w:rPr>
        <w:t xml:space="preserve"> </w:t>
      </w:r>
      <w:r w:rsidRPr="002A1857">
        <w:rPr>
          <w:rFonts w:eastAsiaTheme="minorEastAsia"/>
          <w:bCs/>
          <w:lang w:val="es-AR"/>
        </w:rPr>
        <w:t>desplazado a derecha (</w:t>
      </w:r>
      <w:r w:rsidRPr="002A1857">
        <w:rPr>
          <w:rFonts w:ascii="Cambria" w:eastAsiaTheme="minorEastAsia" w:hAnsi="Cambria" w:cs="Cambria"/>
          <w:bCs/>
          <w:lang w:val="es-AR"/>
        </w:rPr>
        <w:t>β</w:t>
      </w:r>
      <w:r w:rsidRPr="002A1857">
        <w:rPr>
          <w:rFonts w:eastAsiaTheme="minorEastAsia"/>
          <w:bCs/>
          <w:lang w:val="es-AR"/>
        </w:rPr>
        <w:t>/2).</w:t>
      </w:r>
    </w:p>
    <w:p w14:paraId="5CD53885" w14:textId="77777777" w:rsidR="007B0199" w:rsidRDefault="007B0199" w:rsidP="007B0199">
      <w:pPr>
        <w:rPr>
          <w:rFonts w:eastAsiaTheme="minorEastAsia"/>
          <w:bCs/>
          <w:lang w:val="es-AR"/>
        </w:rPr>
      </w:pPr>
    </w:p>
    <w:p w14:paraId="7AE63907" w14:textId="77777777" w:rsidR="007B0199" w:rsidRDefault="007B0199" w:rsidP="007B0199">
      <w:pPr>
        <w:jc w:val="center"/>
        <w:rPr>
          <w:rFonts w:eastAsiaTheme="minorEastAsia"/>
          <w:bCs/>
          <w:lang w:val="es-AR"/>
        </w:rPr>
      </w:pPr>
      <w:r>
        <w:rPr>
          <w:noProof/>
        </w:rPr>
        <w:lastRenderedPageBreak/>
        <w:drawing>
          <wp:inline distT="0" distB="0" distL="0" distR="0" wp14:anchorId="2F6F52FC" wp14:editId="5CCF5F24">
            <wp:extent cx="4410782" cy="341876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a:extLst>
                        <a:ext uri="{28A0092B-C50C-407E-A947-70E740481C1C}">
                          <a14:useLocalDpi xmlns:a14="http://schemas.microsoft.com/office/drawing/2010/main" val="0"/>
                        </a:ext>
                      </a:extLst>
                    </a:blip>
                    <a:stretch>
                      <a:fillRect/>
                    </a:stretch>
                  </pic:blipFill>
                  <pic:spPr>
                    <a:xfrm>
                      <a:off x="0" y="0"/>
                      <a:ext cx="4410782" cy="3418764"/>
                    </a:xfrm>
                    <a:prstGeom prst="rect">
                      <a:avLst/>
                    </a:prstGeom>
                  </pic:spPr>
                </pic:pic>
              </a:graphicData>
            </a:graphic>
          </wp:inline>
        </w:drawing>
      </w:r>
    </w:p>
    <w:p w14:paraId="6D26C544" w14:textId="77777777" w:rsidR="007B0199" w:rsidRPr="003F24C3" w:rsidRDefault="007B0199" w:rsidP="00FE4B0D">
      <w:pPr>
        <w:pStyle w:val="Ttulo3"/>
        <w:rPr>
          <w:b w:val="0"/>
          <w:lang w:val="es-AR"/>
        </w:rPr>
      </w:pPr>
      <w:r w:rsidRPr="003F24C3">
        <w:t>OVERFLOW O DESB</w:t>
      </w:r>
      <w:r w:rsidRPr="003F24C3">
        <w:rPr>
          <w:b w:val="0"/>
          <w:lang w:val="es-AR"/>
        </w:rPr>
        <w:t xml:space="preserve">ORDAMIENTO </w:t>
      </w:r>
    </w:p>
    <w:p w14:paraId="036AA822" w14:textId="77777777" w:rsidR="007B0199" w:rsidRPr="003F24C3" w:rsidRDefault="007B0199" w:rsidP="007B0199">
      <w:pPr>
        <w:rPr>
          <w:lang w:val="es-AR"/>
        </w:rPr>
      </w:pPr>
      <w:r w:rsidRPr="003F24C3">
        <w:rPr>
          <w:lang w:val="es-AR"/>
        </w:rPr>
        <w:t>Puede ocurrir que el resultado de una suma sea mayor que el que podemos representar con la longitud de</w:t>
      </w:r>
      <w:r>
        <w:rPr>
          <w:lang w:val="es-AR"/>
        </w:rPr>
        <w:t xml:space="preserve"> </w:t>
      </w:r>
      <w:r w:rsidRPr="003F24C3">
        <w:rPr>
          <w:lang w:val="es-AR"/>
        </w:rPr>
        <w:t>palabra que se está usando. En estos casos se dice que se excede la capacidad (de representación) del</w:t>
      </w:r>
      <w:r>
        <w:rPr>
          <w:lang w:val="es-AR"/>
        </w:rPr>
        <w:t xml:space="preserve"> </w:t>
      </w:r>
      <w:r w:rsidRPr="003F24C3">
        <w:rPr>
          <w:lang w:val="es-AR"/>
        </w:rPr>
        <w:t>registro, lo que provoca la invalidez del resultado obtenido. Por ejemplo, si la palabra tiene 4 bits, podemos</w:t>
      </w:r>
      <w:r>
        <w:rPr>
          <w:lang w:val="es-AR"/>
        </w:rPr>
        <w:t xml:space="preserve"> </w:t>
      </w:r>
      <w:r w:rsidRPr="003F24C3">
        <w:rPr>
          <w:lang w:val="es-AR"/>
        </w:rPr>
        <w:t xml:space="preserve">representar, en complemento a dos, de </w:t>
      </w:r>
      <w:r w:rsidRPr="003F24C3">
        <w:rPr>
          <w:rFonts w:ascii="Times New Roman" w:hAnsi="Times New Roman" w:cs="Times New Roman"/>
          <w:lang w:val="es-AR"/>
        </w:rPr>
        <w:t>−</w:t>
      </w:r>
      <w:r w:rsidRPr="003F24C3">
        <w:rPr>
          <w:lang w:val="es-AR"/>
        </w:rPr>
        <w:t>8 a 7, por lo que el resultado de 5 + 4 = 9 no puede representarse.</w:t>
      </w:r>
    </w:p>
    <w:p w14:paraId="2DC0DF84" w14:textId="77777777" w:rsidR="007B0199" w:rsidRPr="003F24C3" w:rsidRDefault="007B0199" w:rsidP="007B0199">
      <w:pPr>
        <w:rPr>
          <w:lang w:val="es-AR"/>
        </w:rPr>
      </w:pPr>
      <w:r w:rsidRPr="003F24C3">
        <w:rPr>
          <w:lang w:val="es-AR"/>
        </w:rPr>
        <w:t>Esta condición se denomina desbordamiento (</w:t>
      </w:r>
      <w:proofErr w:type="spellStart"/>
      <w:r w:rsidRPr="003F24C3">
        <w:rPr>
          <w:lang w:val="es-AR"/>
        </w:rPr>
        <w:t>overflow</w:t>
      </w:r>
      <w:proofErr w:type="spellEnd"/>
      <w:r w:rsidRPr="003F24C3">
        <w:rPr>
          <w:lang w:val="es-AR"/>
        </w:rPr>
        <w:t>) y cuando ocurre, la ALU debe indicarlo para que</w:t>
      </w:r>
      <w:r>
        <w:rPr>
          <w:lang w:val="es-AR"/>
        </w:rPr>
        <w:t xml:space="preserve"> </w:t>
      </w:r>
      <w:r w:rsidRPr="003F24C3">
        <w:rPr>
          <w:lang w:val="es-AR"/>
        </w:rPr>
        <w:t>no se intente utilizar el resultado obtenido.</w:t>
      </w:r>
    </w:p>
    <w:p w14:paraId="5B4BA983" w14:textId="77777777" w:rsidR="007B0199" w:rsidRDefault="007B0199" w:rsidP="007B0199">
      <w:pPr>
        <w:rPr>
          <w:lang w:val="es-AR"/>
        </w:rPr>
      </w:pPr>
      <w:r w:rsidRPr="003F24C3">
        <w:rPr>
          <w:lang w:val="es-AR"/>
        </w:rPr>
        <w:t>Por ejemplo: (</w:t>
      </w:r>
      <w:r w:rsidRPr="003F24C3">
        <w:rPr>
          <w:rFonts w:ascii="Times New Roman" w:hAnsi="Times New Roman" w:cs="Times New Roman"/>
          <w:lang w:val="es-AR"/>
        </w:rPr>
        <w:t>−</w:t>
      </w:r>
      <w:r w:rsidRPr="003F24C3">
        <w:rPr>
          <w:lang w:val="es-AR"/>
        </w:rPr>
        <w:t>7) + (</w:t>
      </w:r>
      <w:r w:rsidRPr="003F24C3">
        <w:rPr>
          <w:rFonts w:ascii="Times New Roman" w:hAnsi="Times New Roman" w:cs="Times New Roman"/>
          <w:lang w:val="es-AR"/>
        </w:rPr>
        <w:t>−</w:t>
      </w:r>
      <w:r w:rsidRPr="003F24C3">
        <w:rPr>
          <w:lang w:val="es-AR"/>
        </w:rPr>
        <w:t>6)</w:t>
      </w:r>
    </w:p>
    <w:p w14:paraId="00B2E946" w14:textId="77777777" w:rsidR="007B0199" w:rsidRDefault="007B0199" w:rsidP="007B0199">
      <w:pPr>
        <w:jc w:val="center"/>
        <w:rPr>
          <w:lang w:val="es-AR"/>
        </w:rPr>
      </w:pPr>
      <w:r>
        <w:rPr>
          <w:noProof/>
        </w:rPr>
        <w:drawing>
          <wp:inline distT="0" distB="0" distL="0" distR="0" wp14:anchorId="1A81E0DD" wp14:editId="039C50A3">
            <wp:extent cx="6291328" cy="101010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70">
                      <a:extLst>
                        <a:ext uri="{28A0092B-C50C-407E-A947-70E740481C1C}">
                          <a14:useLocalDpi xmlns:a14="http://schemas.microsoft.com/office/drawing/2010/main" val="0"/>
                        </a:ext>
                      </a:extLst>
                    </a:blip>
                    <a:stretch>
                      <a:fillRect/>
                    </a:stretch>
                  </pic:blipFill>
                  <pic:spPr>
                    <a:xfrm>
                      <a:off x="0" y="0"/>
                      <a:ext cx="6291328" cy="1010108"/>
                    </a:xfrm>
                    <a:prstGeom prst="rect">
                      <a:avLst/>
                    </a:prstGeom>
                  </pic:spPr>
                </pic:pic>
              </a:graphicData>
            </a:graphic>
          </wp:inline>
        </w:drawing>
      </w:r>
    </w:p>
    <w:p w14:paraId="6AABDE5F" w14:textId="77777777" w:rsidR="007B0199" w:rsidRDefault="007B0199" w:rsidP="00FE4B0D">
      <w:pPr>
        <w:pStyle w:val="Ttulo4"/>
      </w:pPr>
      <w:r w:rsidRPr="00C525D0">
        <w:t>Regla para de</w:t>
      </w:r>
      <w:proofErr w:type="spellStart"/>
      <w:r w:rsidRPr="00C525D0">
        <w:rPr>
          <w:b w:val="0"/>
          <w:lang w:val="es-AR"/>
        </w:rPr>
        <w:t>tectar</w:t>
      </w:r>
      <w:proofErr w:type="spellEnd"/>
      <w:r w:rsidRPr="00C525D0">
        <w:rPr>
          <w:b w:val="0"/>
          <w:lang w:val="es-AR"/>
        </w:rPr>
        <w:t xml:space="preserve"> desbordamiento:</w:t>
      </w:r>
      <w:r w:rsidRPr="005D58A0">
        <w:t xml:space="preserve"> </w:t>
      </w:r>
    </w:p>
    <w:p w14:paraId="5E7EC857" w14:textId="77777777" w:rsidR="007B0199" w:rsidRDefault="007B0199" w:rsidP="007B0199">
      <w:pPr>
        <w:rPr>
          <w:lang w:val="es-AR"/>
        </w:rPr>
      </w:pPr>
      <w:r w:rsidRPr="005D58A0">
        <w:rPr>
          <w:lang w:val="es-AR"/>
        </w:rPr>
        <w:t>Si luego de sumar dos números, el acarreo sobre el bit más</w:t>
      </w:r>
      <w:r>
        <w:rPr>
          <w:lang w:val="es-AR"/>
        </w:rPr>
        <w:t xml:space="preserve"> </w:t>
      </w:r>
      <w:r w:rsidRPr="005D58A0">
        <w:rPr>
          <w:lang w:val="es-AR"/>
        </w:rPr>
        <w:t>significativo (el de signo) y el acarreo fuera de los n bits son diferentes, ocurre un desborde y el resultado</w:t>
      </w:r>
      <w:r>
        <w:rPr>
          <w:lang w:val="es-AR"/>
        </w:rPr>
        <w:t xml:space="preserve"> </w:t>
      </w:r>
      <w:r w:rsidRPr="005D58A0">
        <w:rPr>
          <w:lang w:val="es-AR"/>
        </w:rPr>
        <w:t xml:space="preserve">no es correcto. Es decir, cuando no hay acarreo de orden n </w:t>
      </w:r>
      <w:r w:rsidRPr="005D58A0">
        <w:rPr>
          <w:rFonts w:ascii="Times New Roman" w:hAnsi="Times New Roman" w:cs="Times New Roman"/>
          <w:lang w:val="es-AR"/>
        </w:rPr>
        <w:t>−</w:t>
      </w:r>
      <w:r w:rsidRPr="005D58A0">
        <w:rPr>
          <w:lang w:val="es-AR"/>
        </w:rPr>
        <w:t xml:space="preserve"> 1 pero hay acarreo de orden n o al rev</w:t>
      </w:r>
      <w:r w:rsidRPr="005D58A0">
        <w:rPr>
          <w:rFonts w:cs="Georgia Pro"/>
          <w:lang w:val="es-AR"/>
        </w:rPr>
        <w:t>é</w:t>
      </w:r>
      <w:r w:rsidRPr="005D58A0">
        <w:rPr>
          <w:lang w:val="es-AR"/>
        </w:rPr>
        <w:t>s. Otra</w:t>
      </w:r>
      <w:r>
        <w:rPr>
          <w:lang w:val="es-AR"/>
        </w:rPr>
        <w:t xml:space="preserve"> </w:t>
      </w:r>
      <w:r w:rsidRPr="005D58A0">
        <w:rPr>
          <w:lang w:val="es-AR"/>
        </w:rPr>
        <w:t>forma equivalente de detectar desborde es si al sumar dos números positivos (negativos) el resultado es</w:t>
      </w:r>
      <w:r>
        <w:rPr>
          <w:lang w:val="es-AR"/>
        </w:rPr>
        <w:t xml:space="preserve"> </w:t>
      </w:r>
      <w:r w:rsidRPr="005D58A0">
        <w:rPr>
          <w:lang w:val="es-AR"/>
        </w:rPr>
        <w:t>negativo (positivo), ocurre un desborde y el resultado obtenido no es correcto.</w:t>
      </w:r>
    </w:p>
    <w:p w14:paraId="40D89124" w14:textId="77777777" w:rsidR="007B0199" w:rsidRDefault="007B0199" w:rsidP="007B0199">
      <w:pPr>
        <w:rPr>
          <w:lang w:val="es-AR"/>
        </w:rPr>
      </w:pPr>
      <w:r w:rsidRPr="00092EFD">
        <w:rPr>
          <w:lang w:val="es-AR"/>
        </w:rPr>
        <w:t xml:space="preserve">Se debe destacar que el </w:t>
      </w:r>
      <w:proofErr w:type="spellStart"/>
      <w:r w:rsidRPr="00092EFD">
        <w:rPr>
          <w:lang w:val="es-AR"/>
        </w:rPr>
        <w:t>overflow</w:t>
      </w:r>
      <w:proofErr w:type="spellEnd"/>
      <w:r w:rsidRPr="00092EFD">
        <w:rPr>
          <w:lang w:val="es-AR"/>
        </w:rPr>
        <w:t xml:space="preserve"> sólo puede producirse con operandos del mismo signo, ya que en el caso</w:t>
      </w:r>
      <w:r>
        <w:rPr>
          <w:lang w:val="es-AR"/>
        </w:rPr>
        <w:t xml:space="preserve"> </w:t>
      </w:r>
      <w:r w:rsidRPr="00092EFD">
        <w:rPr>
          <w:lang w:val="es-AR"/>
        </w:rPr>
        <w:t xml:space="preserve">contrario (un positivo y un </w:t>
      </w:r>
      <w:proofErr w:type="spellStart"/>
      <w:r w:rsidRPr="00092EFD">
        <w:rPr>
          <w:lang w:val="es-AR"/>
        </w:rPr>
        <w:t>négativo</w:t>
      </w:r>
      <w:proofErr w:type="spellEnd"/>
      <w:r w:rsidRPr="00092EFD">
        <w:rPr>
          <w:lang w:val="es-AR"/>
        </w:rPr>
        <w:t xml:space="preserve">), él </w:t>
      </w:r>
      <w:proofErr w:type="spellStart"/>
      <w:r w:rsidRPr="00092EFD">
        <w:rPr>
          <w:lang w:val="es-AR"/>
        </w:rPr>
        <w:t>résultado</w:t>
      </w:r>
      <w:proofErr w:type="spellEnd"/>
      <w:r w:rsidRPr="00092EFD">
        <w:rPr>
          <w:lang w:val="es-AR"/>
        </w:rPr>
        <w:t xml:space="preserve"> </w:t>
      </w:r>
      <w:proofErr w:type="spellStart"/>
      <w:r w:rsidRPr="00092EFD">
        <w:rPr>
          <w:lang w:val="es-AR"/>
        </w:rPr>
        <w:t>obténido</w:t>
      </w:r>
      <w:proofErr w:type="spellEnd"/>
      <w:r w:rsidRPr="00092EFD">
        <w:rPr>
          <w:lang w:val="es-AR"/>
        </w:rPr>
        <w:t xml:space="preserve"> </w:t>
      </w:r>
      <w:proofErr w:type="spellStart"/>
      <w:r w:rsidRPr="00092EFD">
        <w:rPr>
          <w:lang w:val="es-AR"/>
        </w:rPr>
        <w:t>siémpré</w:t>
      </w:r>
      <w:proofErr w:type="spellEnd"/>
      <w:r w:rsidRPr="00092EFD">
        <w:rPr>
          <w:lang w:val="es-AR"/>
        </w:rPr>
        <w:t xml:space="preserve"> “</w:t>
      </w:r>
      <w:proofErr w:type="spellStart"/>
      <w:r w:rsidRPr="00092EFD">
        <w:rPr>
          <w:lang w:val="es-AR"/>
        </w:rPr>
        <w:t>éntrará</w:t>
      </w:r>
      <w:proofErr w:type="spellEnd"/>
      <w:r w:rsidRPr="00092EFD">
        <w:rPr>
          <w:lang w:val="es-AR"/>
        </w:rPr>
        <w:t>” en el rango representable (en</w:t>
      </w:r>
      <w:r>
        <w:rPr>
          <w:lang w:val="es-AR"/>
        </w:rPr>
        <w:t xml:space="preserve"> </w:t>
      </w:r>
      <w:r w:rsidRPr="00092EFD">
        <w:rPr>
          <w:lang w:val="es-AR"/>
        </w:rPr>
        <w:t>realidad, uno se resta del otro).</w:t>
      </w:r>
    </w:p>
    <w:p w14:paraId="4F44DC42" w14:textId="77777777" w:rsidR="007B0199" w:rsidRDefault="007B0199" w:rsidP="007B0199">
      <w:pPr>
        <w:rPr>
          <w:lang w:val="es-AR"/>
        </w:rPr>
      </w:pPr>
      <w:r w:rsidRPr="000B0F19">
        <w:rPr>
          <w:lang w:val="es-AR"/>
        </w:rPr>
        <w:t>Supondremos que nuestra unidad aritmética procesa números representados por n bits, con el bit de signo</w:t>
      </w:r>
      <w:r>
        <w:rPr>
          <w:lang w:val="es-AR"/>
        </w:rPr>
        <w:t xml:space="preserve"> </w:t>
      </w:r>
      <w:r w:rsidRPr="000B0F19">
        <w:rPr>
          <w:lang w:val="es-AR"/>
        </w:rPr>
        <w:t>situado en la primera posición a la izquierda. Asociaremos al acumulador un (n + 1)-</w:t>
      </w:r>
      <w:proofErr w:type="spellStart"/>
      <w:r w:rsidRPr="000B0F19">
        <w:rPr>
          <w:lang w:val="es-AR"/>
        </w:rPr>
        <w:t>simo</w:t>
      </w:r>
      <w:proofErr w:type="spellEnd"/>
      <w:r w:rsidRPr="000B0F19">
        <w:rPr>
          <w:lang w:val="es-AR"/>
        </w:rPr>
        <w:t xml:space="preserve"> bit, que actuará</w:t>
      </w:r>
      <w:r>
        <w:rPr>
          <w:lang w:val="es-AR"/>
        </w:rPr>
        <w:t xml:space="preserve"> </w:t>
      </w:r>
      <w:r w:rsidRPr="000B0F19">
        <w:rPr>
          <w:lang w:val="es-AR"/>
        </w:rPr>
        <w:t xml:space="preserve">de indicador de desbordamiento. </w:t>
      </w:r>
      <w:proofErr w:type="gramStart"/>
      <w:r w:rsidRPr="000B0F19">
        <w:rPr>
          <w:lang w:val="es-AR"/>
        </w:rPr>
        <w:t>De acuerdo a</w:t>
      </w:r>
      <w:proofErr w:type="gramEnd"/>
      <w:r w:rsidRPr="000B0F19">
        <w:rPr>
          <w:lang w:val="es-AR"/>
        </w:rPr>
        <w:t xml:space="preserve"> la regla de desbordamiento, este indicador debe</w:t>
      </w:r>
      <w:r>
        <w:rPr>
          <w:lang w:val="es-AR"/>
        </w:rPr>
        <w:t xml:space="preserve"> </w:t>
      </w:r>
      <w:r w:rsidRPr="000B0F19">
        <w:rPr>
          <w:lang w:val="es-AR"/>
        </w:rPr>
        <w:t xml:space="preserve">posicionarse solamente en 2 casos para detectar desborde: cuando no hay acarreo de orden n </w:t>
      </w:r>
      <w:r w:rsidRPr="000B0F19">
        <w:rPr>
          <w:rFonts w:ascii="Times New Roman" w:hAnsi="Times New Roman" w:cs="Times New Roman"/>
          <w:lang w:val="es-AR"/>
        </w:rPr>
        <w:t>−</w:t>
      </w:r>
      <w:r w:rsidRPr="000B0F19">
        <w:rPr>
          <w:lang w:val="es-AR"/>
        </w:rPr>
        <w:t xml:space="preserve"> 1 pero si</w:t>
      </w:r>
      <w:r>
        <w:rPr>
          <w:lang w:val="es-AR"/>
        </w:rPr>
        <w:t xml:space="preserve"> </w:t>
      </w:r>
      <w:r w:rsidRPr="000B0F19">
        <w:rPr>
          <w:lang w:val="es-AR"/>
        </w:rPr>
        <w:t xml:space="preserve">de orden n, o bien </w:t>
      </w:r>
      <w:r w:rsidRPr="000B0F19">
        <w:rPr>
          <w:lang w:val="es-AR"/>
        </w:rPr>
        <w:lastRenderedPageBreak/>
        <w:t xml:space="preserve">cuando hay acarreo de orden n </w:t>
      </w:r>
      <w:r w:rsidRPr="000B0F19">
        <w:rPr>
          <w:rFonts w:ascii="Times New Roman" w:hAnsi="Times New Roman" w:cs="Times New Roman"/>
          <w:lang w:val="es-AR"/>
        </w:rPr>
        <w:t>−</w:t>
      </w:r>
      <w:r w:rsidRPr="000B0F19">
        <w:rPr>
          <w:lang w:val="es-AR"/>
        </w:rPr>
        <w:t xml:space="preserve"> 1 pero no de orden n, lo que corresponde a un OR</w:t>
      </w:r>
      <w:r>
        <w:rPr>
          <w:lang w:val="es-AR"/>
        </w:rPr>
        <w:t xml:space="preserve"> </w:t>
      </w:r>
      <w:r w:rsidRPr="000B0F19">
        <w:rPr>
          <w:lang w:val="es-AR"/>
        </w:rPr>
        <w:t>exclusivo entre ambos acarreos.</w:t>
      </w:r>
    </w:p>
    <w:p w14:paraId="1FC2A313" w14:textId="77777777" w:rsidR="007B0199" w:rsidRPr="00092EFD" w:rsidRDefault="007B0199" w:rsidP="007B0199">
      <w:pPr>
        <w:rPr>
          <w:lang w:val="es-AR"/>
        </w:rPr>
      </w:pPr>
      <w:r>
        <w:rPr>
          <w:noProof/>
        </w:rPr>
        <w:drawing>
          <wp:inline distT="0" distB="0" distL="0" distR="0" wp14:anchorId="1ECE223B" wp14:editId="650400EE">
            <wp:extent cx="6858000" cy="22288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pic:nvPicPr>
                  <pic:blipFill>
                    <a:blip r:embed="rId71">
                      <a:extLst>
                        <a:ext uri="{28A0092B-C50C-407E-A947-70E740481C1C}">
                          <a14:useLocalDpi xmlns:a14="http://schemas.microsoft.com/office/drawing/2010/main" val="0"/>
                        </a:ext>
                      </a:extLst>
                    </a:blip>
                    <a:stretch>
                      <a:fillRect/>
                    </a:stretch>
                  </pic:blipFill>
                  <pic:spPr>
                    <a:xfrm>
                      <a:off x="0" y="0"/>
                      <a:ext cx="6858000" cy="2228850"/>
                    </a:xfrm>
                    <a:prstGeom prst="rect">
                      <a:avLst/>
                    </a:prstGeom>
                  </pic:spPr>
                </pic:pic>
              </a:graphicData>
            </a:graphic>
          </wp:inline>
        </w:drawing>
      </w:r>
    </w:p>
    <w:p w14:paraId="08F6D43E" w14:textId="77777777" w:rsidR="007B0199" w:rsidRDefault="007B0199" w:rsidP="007B0199">
      <w:pPr>
        <w:rPr>
          <w:lang w:val="es-AR"/>
        </w:rPr>
      </w:pPr>
      <w:r w:rsidRPr="00092EFD">
        <w:rPr>
          <w:lang w:val="es-AR"/>
        </w:rPr>
        <w:t>En general, las reglas para sumar y restar números enteros representados en complemento a 2 son:</w:t>
      </w:r>
    </w:p>
    <w:p w14:paraId="0038F4D1" w14:textId="77777777" w:rsidR="007B0199" w:rsidRDefault="007B0199" w:rsidP="007B0199">
      <w:pPr>
        <w:jc w:val="center"/>
        <w:rPr>
          <w:lang w:val="es-AR"/>
        </w:rPr>
      </w:pPr>
      <w:r>
        <w:rPr>
          <w:noProof/>
        </w:rPr>
        <w:drawing>
          <wp:inline distT="0" distB="0" distL="0" distR="0" wp14:anchorId="65A49FF2" wp14:editId="7798FFEC">
            <wp:extent cx="6040193" cy="231205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72">
                      <a:extLst>
                        <a:ext uri="{28A0092B-C50C-407E-A947-70E740481C1C}">
                          <a14:useLocalDpi xmlns:a14="http://schemas.microsoft.com/office/drawing/2010/main" val="0"/>
                        </a:ext>
                      </a:extLst>
                    </a:blip>
                    <a:stretch>
                      <a:fillRect/>
                    </a:stretch>
                  </pic:blipFill>
                  <pic:spPr>
                    <a:xfrm>
                      <a:off x="0" y="0"/>
                      <a:ext cx="6040193" cy="2312051"/>
                    </a:xfrm>
                    <a:prstGeom prst="rect">
                      <a:avLst/>
                    </a:prstGeom>
                  </pic:spPr>
                </pic:pic>
              </a:graphicData>
            </a:graphic>
          </wp:inline>
        </w:drawing>
      </w:r>
    </w:p>
    <w:p w14:paraId="2414A26F" w14:textId="77777777" w:rsidR="007B0199" w:rsidRDefault="007B0199" w:rsidP="007B0199">
      <w:pPr>
        <w:rPr>
          <w:lang w:val="es-AR"/>
        </w:rPr>
      </w:pPr>
      <w:r w:rsidRPr="00F95A58">
        <w:rPr>
          <w:lang w:val="es-AR"/>
        </w:rPr>
        <w:t xml:space="preserve">A </w:t>
      </w:r>
      <w:proofErr w:type="gramStart"/>
      <w:r w:rsidRPr="00F95A58">
        <w:rPr>
          <w:lang w:val="es-AR"/>
        </w:rPr>
        <w:t>continuación</w:t>
      </w:r>
      <w:proofErr w:type="gramEnd"/>
      <w:r w:rsidRPr="00F95A58">
        <w:rPr>
          <w:lang w:val="es-AR"/>
        </w:rPr>
        <w:t xml:space="preserve"> se muestran las 3 configuraciones posibles de signo de los operandos, y lo que sucede en</w:t>
      </w:r>
      <w:r>
        <w:rPr>
          <w:lang w:val="es-AR"/>
        </w:rPr>
        <w:t xml:space="preserve"> </w:t>
      </w:r>
      <w:r w:rsidRPr="00F95A58">
        <w:rPr>
          <w:lang w:val="es-AR"/>
        </w:rPr>
        <w:t xml:space="preserve">cada caso cuando hay presencia y ausencia del acarreo procedente de la etapa n </w:t>
      </w:r>
      <w:r>
        <w:rPr>
          <w:rFonts w:ascii="Times New Roman" w:hAnsi="Times New Roman" w:cs="Times New Roman"/>
          <w:lang w:val="es-AR"/>
        </w:rPr>
        <w:t>–</w:t>
      </w:r>
      <w:r w:rsidRPr="00F95A58">
        <w:rPr>
          <w:lang w:val="es-AR"/>
        </w:rPr>
        <w:t xml:space="preserve"> 1:</w:t>
      </w:r>
    </w:p>
    <w:p w14:paraId="46A8521E" w14:textId="77777777" w:rsidR="007B0199" w:rsidRDefault="007B0199" w:rsidP="007B0199">
      <w:pPr>
        <w:rPr>
          <w:lang w:val="es-AR"/>
        </w:rPr>
      </w:pPr>
      <w:r>
        <w:rPr>
          <w:noProof/>
        </w:rPr>
        <w:drawing>
          <wp:inline distT="0" distB="0" distL="0" distR="0" wp14:anchorId="439EE7FC" wp14:editId="42369413">
            <wp:extent cx="6858000" cy="23495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73">
                      <a:extLst>
                        <a:ext uri="{28A0092B-C50C-407E-A947-70E740481C1C}">
                          <a14:useLocalDpi xmlns:a14="http://schemas.microsoft.com/office/drawing/2010/main" val="0"/>
                        </a:ext>
                      </a:extLst>
                    </a:blip>
                    <a:stretch>
                      <a:fillRect/>
                    </a:stretch>
                  </pic:blipFill>
                  <pic:spPr>
                    <a:xfrm>
                      <a:off x="0" y="0"/>
                      <a:ext cx="6858000" cy="2349500"/>
                    </a:xfrm>
                    <a:prstGeom prst="rect">
                      <a:avLst/>
                    </a:prstGeom>
                  </pic:spPr>
                </pic:pic>
              </a:graphicData>
            </a:graphic>
          </wp:inline>
        </w:drawing>
      </w:r>
      <w:r>
        <w:rPr>
          <w:lang w:val="es-AR"/>
        </w:rPr>
        <w:br w:type="page"/>
      </w:r>
    </w:p>
    <w:p w14:paraId="4263304D" w14:textId="77777777" w:rsidR="007B0199" w:rsidRDefault="007B0199" w:rsidP="00585B49">
      <w:pPr>
        <w:pStyle w:val="Ttulo2"/>
      </w:pPr>
      <w:r>
        <w:lastRenderedPageBreak/>
        <w:t>ARITMETICA EN COMA FLOTANTE</w:t>
      </w:r>
    </w:p>
    <w:p w14:paraId="7240C6EC" w14:textId="77777777" w:rsidR="007B0199" w:rsidRDefault="007B0199" w:rsidP="007B0199">
      <w:pPr>
        <w:rPr>
          <w:lang w:val="es-AR"/>
        </w:rPr>
      </w:pPr>
      <w:r w:rsidRPr="0076716B">
        <w:rPr>
          <w:lang w:val="es-AR"/>
        </w:rPr>
        <w:t xml:space="preserve">Los números en coma flotante se representan en la forma SM </w:t>
      </w:r>
      <w:r w:rsidRPr="0076716B">
        <w:rPr>
          <w:rFonts w:ascii="Times New Roman" w:hAnsi="Times New Roman" w:cs="Times New Roman"/>
          <w:lang w:val="es-AR"/>
        </w:rPr>
        <w:t>∙</w:t>
      </w:r>
      <w:r w:rsidRPr="0076716B">
        <w:rPr>
          <w:lang w:val="es-AR"/>
        </w:rPr>
        <w:t xml:space="preserve"> </w:t>
      </w:r>
      <w:r w:rsidRPr="0076716B">
        <w:rPr>
          <w:rFonts w:ascii="Cambria" w:hAnsi="Cambria" w:cs="Cambria"/>
          <w:lang w:val="es-AR"/>
        </w:rPr>
        <w:t>α</w:t>
      </w:r>
      <w:r w:rsidRPr="00951ADA">
        <w:rPr>
          <w:vertAlign w:val="superscript"/>
          <w:lang w:val="es-AR"/>
        </w:rPr>
        <w:t>E</w:t>
      </w:r>
      <w:r w:rsidRPr="0076716B">
        <w:rPr>
          <w:lang w:val="es-AR"/>
        </w:rPr>
        <w:t xml:space="preserve">, donde </w:t>
      </w:r>
    </w:p>
    <w:p w14:paraId="3A1C3A7B" w14:textId="77777777" w:rsidR="007B0199" w:rsidRDefault="007B0199" w:rsidP="007B0199">
      <w:pPr>
        <w:ind w:firstLine="720"/>
        <w:rPr>
          <w:lang w:val="es-AR"/>
        </w:rPr>
      </w:pPr>
      <w:r w:rsidRPr="00596EE0">
        <w:rPr>
          <w:b/>
          <w:bCs/>
          <w:lang w:val="es-AR"/>
        </w:rPr>
        <w:t>S</w:t>
      </w:r>
      <w:r w:rsidRPr="0076716B">
        <w:rPr>
          <w:lang w:val="es-AR"/>
        </w:rPr>
        <w:t xml:space="preserve"> es el signo del número</w:t>
      </w:r>
    </w:p>
    <w:p w14:paraId="67FC4624" w14:textId="77777777" w:rsidR="007B0199" w:rsidRDefault="007B0199" w:rsidP="007B0199">
      <w:pPr>
        <w:ind w:firstLine="720"/>
        <w:rPr>
          <w:lang w:val="es-AR"/>
        </w:rPr>
      </w:pPr>
      <w:r w:rsidRPr="00596EE0">
        <w:rPr>
          <w:b/>
          <w:bCs/>
          <w:lang w:val="es-AR"/>
        </w:rPr>
        <w:t>M</w:t>
      </w:r>
      <w:r w:rsidRPr="0076716B">
        <w:rPr>
          <w:lang w:val="es-AR"/>
        </w:rPr>
        <w:t xml:space="preserve"> la</w:t>
      </w:r>
      <w:r>
        <w:rPr>
          <w:lang w:val="es-AR"/>
        </w:rPr>
        <w:t xml:space="preserve"> </w:t>
      </w:r>
      <w:r w:rsidRPr="0076716B">
        <w:rPr>
          <w:lang w:val="es-AR"/>
        </w:rPr>
        <w:t>mantisa</w:t>
      </w:r>
    </w:p>
    <w:p w14:paraId="541BBB87" w14:textId="77777777" w:rsidR="007B0199" w:rsidRDefault="007B0199" w:rsidP="007B0199">
      <w:pPr>
        <w:ind w:firstLine="720"/>
        <w:rPr>
          <w:lang w:val="es-AR"/>
        </w:rPr>
      </w:pPr>
      <w:r w:rsidRPr="00596EE0">
        <w:rPr>
          <w:b/>
          <w:bCs/>
          <w:lang w:val="es-AR"/>
        </w:rPr>
        <w:t>E</w:t>
      </w:r>
      <w:r w:rsidRPr="0076716B">
        <w:rPr>
          <w:lang w:val="es-AR"/>
        </w:rPr>
        <w:t xml:space="preserve"> el exponente </w:t>
      </w:r>
    </w:p>
    <w:p w14:paraId="46F60BD3" w14:textId="77777777" w:rsidR="007B0199" w:rsidRDefault="007B0199" w:rsidP="007B0199">
      <w:pPr>
        <w:ind w:firstLine="720"/>
        <w:rPr>
          <w:lang w:val="es-AR"/>
        </w:rPr>
      </w:pPr>
      <w:r w:rsidRPr="00596EE0">
        <w:rPr>
          <w:rFonts w:ascii="Cambria" w:hAnsi="Cambria" w:cs="Cambria"/>
          <w:b/>
          <w:bCs/>
          <w:lang w:val="es-AR"/>
        </w:rPr>
        <w:t>α</w:t>
      </w:r>
      <w:r w:rsidRPr="0076716B">
        <w:rPr>
          <w:lang w:val="es-AR"/>
        </w:rPr>
        <w:t xml:space="preserve"> g</w:t>
      </w:r>
      <w:r>
        <w:rPr>
          <w:rFonts w:cs="Georgia Pro"/>
          <w:lang w:val="es-AR"/>
        </w:rPr>
        <w:t>e</w:t>
      </w:r>
      <w:r w:rsidRPr="0076716B">
        <w:rPr>
          <w:lang w:val="es-AR"/>
        </w:rPr>
        <w:t>n</w:t>
      </w:r>
      <w:r>
        <w:rPr>
          <w:rFonts w:cs="Georgia Pro"/>
          <w:lang w:val="es-AR"/>
        </w:rPr>
        <w:t>e</w:t>
      </w:r>
      <w:r w:rsidRPr="0076716B">
        <w:rPr>
          <w:lang w:val="es-AR"/>
        </w:rPr>
        <w:t>ralm</w:t>
      </w:r>
      <w:r>
        <w:rPr>
          <w:rFonts w:cs="Georgia Pro"/>
          <w:lang w:val="es-AR"/>
        </w:rPr>
        <w:t>e</w:t>
      </w:r>
      <w:r w:rsidRPr="0076716B">
        <w:rPr>
          <w:lang w:val="es-AR"/>
        </w:rPr>
        <w:t>nt</w:t>
      </w:r>
      <w:r>
        <w:rPr>
          <w:rFonts w:cs="Georgia Pro"/>
          <w:lang w:val="es-AR"/>
        </w:rPr>
        <w:t>e</w:t>
      </w:r>
      <w:r w:rsidRPr="0076716B">
        <w:rPr>
          <w:lang w:val="es-AR"/>
        </w:rPr>
        <w:t xml:space="preserve"> val</w:t>
      </w:r>
      <w:r>
        <w:rPr>
          <w:rFonts w:cs="Georgia Pro"/>
          <w:lang w:val="es-AR"/>
        </w:rPr>
        <w:t>e</w:t>
      </w:r>
      <w:r w:rsidRPr="0076716B">
        <w:rPr>
          <w:lang w:val="es-AR"/>
        </w:rPr>
        <w:t xml:space="preserve"> 2 o 16 </w:t>
      </w:r>
      <w:r>
        <w:rPr>
          <w:rFonts w:cs="Georgia Pro"/>
          <w:lang w:val="es-AR"/>
        </w:rPr>
        <w:t>e</w:t>
      </w:r>
      <w:r w:rsidRPr="0076716B">
        <w:rPr>
          <w:lang w:val="es-AR"/>
        </w:rPr>
        <w:t>n aritm</w:t>
      </w:r>
      <w:r w:rsidRPr="0076716B">
        <w:rPr>
          <w:rFonts w:cs="Georgia Pro"/>
          <w:lang w:val="es-AR"/>
        </w:rPr>
        <w:t>é</w:t>
      </w:r>
      <w:r w:rsidRPr="0076716B">
        <w:rPr>
          <w:lang w:val="es-AR"/>
        </w:rPr>
        <w:t xml:space="preserve">tica binaria. </w:t>
      </w:r>
    </w:p>
    <w:p w14:paraId="68307910" w14:textId="77777777" w:rsidR="007B0199" w:rsidRPr="0076716B" w:rsidRDefault="007B0199" w:rsidP="007B0199">
      <w:pPr>
        <w:rPr>
          <w:lang w:val="es-AR"/>
        </w:rPr>
      </w:pPr>
      <w:r w:rsidRPr="0076716B">
        <w:rPr>
          <w:lang w:val="es-AR"/>
        </w:rPr>
        <w:t>Las op</w:t>
      </w:r>
      <w:r>
        <w:rPr>
          <w:rFonts w:cs="Georgia Pro"/>
          <w:lang w:val="es-AR"/>
        </w:rPr>
        <w:t>e</w:t>
      </w:r>
      <w:r w:rsidRPr="0076716B">
        <w:rPr>
          <w:lang w:val="es-AR"/>
        </w:rPr>
        <w:t>racion</w:t>
      </w:r>
      <w:r>
        <w:rPr>
          <w:rFonts w:cs="Georgia Pro"/>
          <w:lang w:val="es-AR"/>
        </w:rPr>
        <w:t>e</w:t>
      </w:r>
      <w:r w:rsidRPr="0076716B">
        <w:rPr>
          <w:lang w:val="es-AR"/>
        </w:rPr>
        <w:t>s s</w:t>
      </w:r>
      <w:r>
        <w:rPr>
          <w:rFonts w:cs="Georgia Pro"/>
          <w:lang w:val="es-AR"/>
        </w:rPr>
        <w:t>e</w:t>
      </w:r>
      <w:r w:rsidRPr="0076716B">
        <w:rPr>
          <w:lang w:val="es-AR"/>
        </w:rPr>
        <w:t xml:space="preserve"> ll</w:t>
      </w:r>
      <w:r>
        <w:rPr>
          <w:rFonts w:cs="Georgia Pro"/>
          <w:lang w:val="es-AR"/>
        </w:rPr>
        <w:t>e</w:t>
      </w:r>
      <w:r w:rsidRPr="0076716B">
        <w:rPr>
          <w:lang w:val="es-AR"/>
        </w:rPr>
        <w:t>van a cabo</w:t>
      </w:r>
      <w:r>
        <w:rPr>
          <w:lang w:val="es-AR"/>
        </w:rPr>
        <w:t xml:space="preserve"> </w:t>
      </w:r>
      <w:r w:rsidRPr="0076716B">
        <w:rPr>
          <w:lang w:val="es-AR"/>
        </w:rPr>
        <w:t xml:space="preserve">sobre </w:t>
      </w:r>
      <w:r w:rsidRPr="00E40551">
        <w:rPr>
          <w:b/>
          <w:bCs/>
          <w:lang w:val="es-AR"/>
        </w:rPr>
        <w:t>números normalizados,</w:t>
      </w:r>
      <w:r w:rsidRPr="0076716B">
        <w:rPr>
          <w:lang w:val="es-AR"/>
        </w:rPr>
        <w:t xml:space="preserve"> es decir sobre números cuyo valor de exponente está ajustado para que la</w:t>
      </w:r>
      <w:r>
        <w:rPr>
          <w:lang w:val="es-AR"/>
        </w:rPr>
        <w:t xml:space="preserve"> </w:t>
      </w:r>
      <w:r w:rsidRPr="0076716B">
        <w:rPr>
          <w:lang w:val="es-AR"/>
        </w:rPr>
        <w:t>mantisa tenga el mayor número posible de dígitos significativos. Por lo tanto, un operador que trabaje con</w:t>
      </w:r>
      <w:r>
        <w:rPr>
          <w:lang w:val="es-AR"/>
        </w:rPr>
        <w:t xml:space="preserve"> </w:t>
      </w:r>
      <w:r w:rsidRPr="0076716B">
        <w:rPr>
          <w:lang w:val="es-AR"/>
        </w:rPr>
        <w:t xml:space="preserve">coma flotante debe, no solamente ejecutar la operación correspondiente (suma, resta, </w:t>
      </w:r>
      <w:proofErr w:type="spellStart"/>
      <w:r w:rsidRPr="0076716B">
        <w:rPr>
          <w:lang w:val="es-AR"/>
        </w:rPr>
        <w:t>etc</w:t>
      </w:r>
      <w:proofErr w:type="spellEnd"/>
      <w:r w:rsidRPr="0076716B">
        <w:rPr>
          <w:lang w:val="es-AR"/>
        </w:rPr>
        <w:t>), sino también</w:t>
      </w:r>
      <w:r>
        <w:rPr>
          <w:lang w:val="es-AR"/>
        </w:rPr>
        <w:t xml:space="preserve"> </w:t>
      </w:r>
      <w:r w:rsidRPr="0076716B">
        <w:rPr>
          <w:lang w:val="es-AR"/>
        </w:rPr>
        <w:t>normalizar el resultado obtenido.</w:t>
      </w:r>
    </w:p>
    <w:p w14:paraId="26A14BBB" w14:textId="77777777" w:rsidR="007B0199" w:rsidRPr="005C32D9" w:rsidRDefault="007B0199" w:rsidP="00FE4B0D">
      <w:pPr>
        <w:pStyle w:val="Ttulo3"/>
        <w:rPr>
          <w:b w:val="0"/>
          <w:sz w:val="24"/>
          <w:szCs w:val="24"/>
          <w:lang w:val="es-AR"/>
        </w:rPr>
      </w:pPr>
      <w:r w:rsidRPr="005C32D9">
        <w:t>SUMA Y SUSTRACC</w:t>
      </w:r>
      <w:r w:rsidRPr="005C32D9">
        <w:rPr>
          <w:b w:val="0"/>
          <w:sz w:val="24"/>
          <w:szCs w:val="24"/>
          <w:lang w:val="es-AR"/>
        </w:rPr>
        <w:t>ION EN COMA FLOTANTE</w:t>
      </w:r>
    </w:p>
    <w:p w14:paraId="14E31483" w14:textId="77777777" w:rsidR="007B0199" w:rsidRDefault="007B0199" w:rsidP="007B0199">
      <w:pPr>
        <w:rPr>
          <w:lang w:val="es-AR"/>
        </w:rPr>
      </w:pPr>
      <w:r w:rsidRPr="0076716B">
        <w:rPr>
          <w:lang w:val="es-AR"/>
        </w:rPr>
        <w:t>Comenzamos con unos ejemplos para ver las dificultades que conlleva operar con coma flotante.</w:t>
      </w:r>
    </w:p>
    <w:p w14:paraId="66969551" w14:textId="77777777" w:rsidR="007B0199" w:rsidRDefault="007B0199" w:rsidP="007B0199">
      <w:pPr>
        <w:pStyle w:val="Prrafodelista"/>
        <w:numPr>
          <w:ilvl w:val="0"/>
          <w:numId w:val="22"/>
        </w:numPr>
        <w:spacing w:before="0" w:after="0"/>
        <w:rPr>
          <w:b/>
          <w:bCs/>
          <w:lang w:val="es-AR"/>
        </w:rPr>
      </w:pPr>
      <w:r>
        <w:rPr>
          <w:b/>
          <w:bCs/>
          <w:lang w:val="es-AR"/>
        </w:rPr>
        <w:t>Alinear las Mantisas:</w:t>
      </w:r>
    </w:p>
    <w:p w14:paraId="39EB3951" w14:textId="77777777" w:rsidR="007B0199" w:rsidRDefault="007B0199" w:rsidP="007B0199">
      <w:pPr>
        <w:spacing w:after="0"/>
        <w:rPr>
          <w:lang w:val="es-AR"/>
        </w:rPr>
      </w:pPr>
      <w:r w:rsidRPr="003551C4">
        <w:rPr>
          <w:lang w:val="es-AR"/>
        </w:rPr>
        <w:t>Para enfrentar los bits de igual peso. Como ejemplo sumamos los números A = 12000 x 10</w:t>
      </w:r>
      <w:r w:rsidRPr="001331D1">
        <w:rPr>
          <w:rFonts w:ascii="Times New Roman" w:hAnsi="Times New Roman" w:cs="Times New Roman"/>
          <w:vertAlign w:val="superscript"/>
          <w:lang w:val="es-AR"/>
        </w:rPr>
        <w:t>−</w:t>
      </w:r>
      <w:r w:rsidRPr="001331D1">
        <w:rPr>
          <w:vertAlign w:val="superscript"/>
          <w:lang w:val="es-AR"/>
        </w:rPr>
        <w:t>1</w:t>
      </w:r>
      <w:r w:rsidRPr="003551C4">
        <w:rPr>
          <w:lang w:val="es-AR"/>
        </w:rPr>
        <w:t xml:space="preserve"> y B = 80000 x 10</w:t>
      </w:r>
      <w:r w:rsidRPr="001331D1">
        <w:rPr>
          <w:vertAlign w:val="superscript"/>
          <w:lang w:val="es-AR"/>
        </w:rPr>
        <w:t>2</w:t>
      </w:r>
      <w:r w:rsidRPr="003551C4">
        <w:rPr>
          <w:lang w:val="es-AR"/>
        </w:rPr>
        <w:t xml:space="preserve"> que se escriben:</w:t>
      </w:r>
    </w:p>
    <w:p w14:paraId="100299B1" w14:textId="77777777" w:rsidR="007B0199" w:rsidRDefault="007B0199" w:rsidP="007B0199">
      <w:pPr>
        <w:spacing w:after="0"/>
        <w:jc w:val="center"/>
        <w:rPr>
          <w:b/>
          <w:bCs/>
          <w:lang w:val="es-AR"/>
        </w:rPr>
      </w:pPr>
      <w:r>
        <w:rPr>
          <w:noProof/>
        </w:rPr>
        <w:drawing>
          <wp:inline distT="0" distB="0" distL="0" distR="0" wp14:anchorId="42DB7B76" wp14:editId="791C408B">
            <wp:extent cx="4100716" cy="413489"/>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pic:nvPicPr>
                  <pic:blipFill>
                    <a:blip r:embed="rId74">
                      <a:extLst>
                        <a:ext uri="{28A0092B-C50C-407E-A947-70E740481C1C}">
                          <a14:useLocalDpi xmlns:a14="http://schemas.microsoft.com/office/drawing/2010/main" val="0"/>
                        </a:ext>
                      </a:extLst>
                    </a:blip>
                    <a:stretch>
                      <a:fillRect/>
                    </a:stretch>
                  </pic:blipFill>
                  <pic:spPr>
                    <a:xfrm>
                      <a:off x="0" y="0"/>
                      <a:ext cx="4100716" cy="413489"/>
                    </a:xfrm>
                    <a:prstGeom prst="rect">
                      <a:avLst/>
                    </a:prstGeom>
                  </pic:spPr>
                </pic:pic>
              </a:graphicData>
            </a:graphic>
          </wp:inline>
        </w:drawing>
      </w:r>
    </w:p>
    <w:p w14:paraId="4ECED6CB" w14:textId="77777777" w:rsidR="007B0199" w:rsidRPr="00B925BB" w:rsidRDefault="007B0199" w:rsidP="007B0199">
      <w:pPr>
        <w:spacing w:after="0"/>
        <w:rPr>
          <w:lang w:val="es-AR"/>
        </w:rPr>
      </w:pPr>
      <w:r w:rsidRPr="00086CA4">
        <w:rPr>
          <w:b/>
          <w:bCs/>
          <w:lang w:val="es-AR"/>
        </w:rPr>
        <w:t>No se pueden sumar directamente las mantisas porque los exponentes no son iguales</w:t>
      </w:r>
      <w:r w:rsidRPr="00B925BB">
        <w:rPr>
          <w:lang w:val="es-AR"/>
        </w:rPr>
        <w:t>. Comparando los</w:t>
      </w:r>
      <w:r>
        <w:rPr>
          <w:lang w:val="es-AR"/>
        </w:rPr>
        <w:t xml:space="preserve"> </w:t>
      </w:r>
      <w:r w:rsidRPr="00B925BB">
        <w:rPr>
          <w:lang w:val="es-AR"/>
        </w:rPr>
        <w:t>dos exponentes vemos que el primero es más chico. Lo que se hace entonces sobre el número con</w:t>
      </w:r>
      <w:r>
        <w:rPr>
          <w:lang w:val="es-AR"/>
        </w:rPr>
        <w:t xml:space="preserve"> </w:t>
      </w:r>
      <w:r w:rsidRPr="00B925BB">
        <w:rPr>
          <w:lang w:val="es-AR"/>
        </w:rPr>
        <w:t>exponente más chico es:</w:t>
      </w:r>
    </w:p>
    <w:p w14:paraId="70130C20" w14:textId="77777777" w:rsidR="007B0199" w:rsidRPr="00B925BB" w:rsidRDefault="007B0199" w:rsidP="007B0199">
      <w:pPr>
        <w:pStyle w:val="Prrafodelista"/>
        <w:numPr>
          <w:ilvl w:val="0"/>
          <w:numId w:val="23"/>
        </w:numPr>
        <w:spacing w:after="0"/>
        <w:rPr>
          <w:lang w:val="es-AR"/>
        </w:rPr>
      </w:pPr>
      <w:r w:rsidRPr="00B925BB">
        <w:rPr>
          <w:lang w:val="es-AR"/>
        </w:rPr>
        <w:t>Se incrementa el exponente en una unidad</w:t>
      </w:r>
    </w:p>
    <w:p w14:paraId="25C5146C" w14:textId="77777777" w:rsidR="007B0199" w:rsidRPr="00B925BB" w:rsidRDefault="007B0199" w:rsidP="007B0199">
      <w:pPr>
        <w:pStyle w:val="Prrafodelista"/>
        <w:numPr>
          <w:ilvl w:val="0"/>
          <w:numId w:val="23"/>
        </w:numPr>
        <w:spacing w:after="0"/>
        <w:rPr>
          <w:lang w:val="es-AR"/>
        </w:rPr>
      </w:pPr>
      <w:r w:rsidRPr="00B925BB">
        <w:rPr>
          <w:lang w:val="es-AR"/>
        </w:rPr>
        <w:t>Por cada incremento desplazamos la mantisa una posición a la derecha</w:t>
      </w:r>
    </w:p>
    <w:p w14:paraId="14AD4330" w14:textId="77777777" w:rsidR="007B0199" w:rsidRPr="00B925BB" w:rsidRDefault="007B0199" w:rsidP="007B0199">
      <w:pPr>
        <w:pStyle w:val="Prrafodelista"/>
        <w:numPr>
          <w:ilvl w:val="0"/>
          <w:numId w:val="23"/>
        </w:numPr>
        <w:spacing w:after="0"/>
        <w:rPr>
          <w:lang w:val="es-AR"/>
        </w:rPr>
      </w:pPr>
      <w:r w:rsidRPr="00B925BB">
        <w:rPr>
          <w:lang w:val="es-AR"/>
        </w:rPr>
        <w:t>Se vuelven a comparar los exponentes, y si no son iguales, vuelvo a incrementar y desplazar. Si son</w:t>
      </w:r>
      <w:r>
        <w:rPr>
          <w:lang w:val="es-AR"/>
        </w:rPr>
        <w:t xml:space="preserve"> </w:t>
      </w:r>
      <w:r w:rsidRPr="00B925BB">
        <w:rPr>
          <w:lang w:val="es-AR"/>
        </w:rPr>
        <w:t>iguales puedo sumar las mantisas</w:t>
      </w:r>
    </w:p>
    <w:p w14:paraId="55F734A5" w14:textId="77777777" w:rsidR="007B0199" w:rsidRPr="00B925BB" w:rsidRDefault="007B0199" w:rsidP="007B0199">
      <w:pPr>
        <w:spacing w:after="0"/>
        <w:jc w:val="center"/>
        <w:rPr>
          <w:lang w:val="es-AR"/>
        </w:rPr>
      </w:pPr>
      <w:r>
        <w:rPr>
          <w:noProof/>
        </w:rPr>
        <w:drawing>
          <wp:inline distT="0" distB="0" distL="0" distR="0" wp14:anchorId="4BE51D2A" wp14:editId="2F9CBA16">
            <wp:extent cx="2200185" cy="76479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75">
                      <a:extLst>
                        <a:ext uri="{28A0092B-C50C-407E-A947-70E740481C1C}">
                          <a14:useLocalDpi xmlns:a14="http://schemas.microsoft.com/office/drawing/2010/main" val="0"/>
                        </a:ext>
                      </a:extLst>
                    </a:blip>
                    <a:stretch>
                      <a:fillRect/>
                    </a:stretch>
                  </pic:blipFill>
                  <pic:spPr>
                    <a:xfrm>
                      <a:off x="0" y="0"/>
                      <a:ext cx="2200185" cy="764799"/>
                    </a:xfrm>
                    <a:prstGeom prst="rect">
                      <a:avLst/>
                    </a:prstGeom>
                  </pic:spPr>
                </pic:pic>
              </a:graphicData>
            </a:graphic>
          </wp:inline>
        </w:drawing>
      </w:r>
    </w:p>
    <w:p w14:paraId="07AB7E3A" w14:textId="77777777" w:rsidR="007B0199" w:rsidRDefault="007B0199" w:rsidP="007B0199">
      <w:pPr>
        <w:spacing w:after="0"/>
        <w:rPr>
          <w:b/>
          <w:bCs/>
          <w:lang w:val="es-AR"/>
        </w:rPr>
      </w:pPr>
      <w:r w:rsidRPr="007478E2">
        <w:rPr>
          <w:noProof/>
        </w:rPr>
        <mc:AlternateContent>
          <mc:Choice Requires="wps">
            <w:drawing>
              <wp:anchor distT="0" distB="0" distL="114300" distR="114300" simplePos="0" relativeHeight="251658253" behindDoc="1" locked="0" layoutInCell="1" allowOverlap="1" wp14:anchorId="2A9BB210" wp14:editId="320AE203">
                <wp:simplePos x="0" y="0"/>
                <wp:positionH relativeFrom="margin">
                  <wp:align>left</wp:align>
                </wp:positionH>
                <wp:positionV relativeFrom="paragraph">
                  <wp:posOffset>31000</wp:posOffset>
                </wp:positionV>
                <wp:extent cx="2274785" cy="547200"/>
                <wp:effectExtent l="0" t="0" r="11430" b="24765"/>
                <wp:wrapNone/>
                <wp:docPr id="234" name="Rectangle 234" descr="decorative element"/>
                <wp:cNvGraphicFramePr/>
                <a:graphic xmlns:a="http://schemas.openxmlformats.org/drawingml/2006/main">
                  <a:graphicData uri="http://schemas.microsoft.com/office/word/2010/wordprocessingShape">
                    <wps:wsp>
                      <wps:cNvSpPr/>
                      <wps:spPr>
                        <a:xfrm>
                          <a:off x="0" y="0"/>
                          <a:ext cx="2274785" cy="54720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E4163" id="Rectangle 234" o:spid="_x0000_s1026" alt="decorative element" style="position:absolute;margin-left:0;margin-top:2.45pt;width:179.1pt;height:43.1pt;z-index:-2516582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" fillcolor="#f4ebf9" strokecolor="#593470 [1604]" strokeweight="1pt">
                <v:stroke dashstyle="dash"/>
                <w10:wrap anchorx="margin"/>
              </v:rect>
            </w:pict>
          </mc:Fallback>
        </mc:AlternateContent>
      </w:r>
      <w:r>
        <w:rPr>
          <w:b/>
          <w:bCs/>
          <w:lang w:val="es-AR"/>
        </w:rPr>
        <w:t xml:space="preserve"> </w:t>
      </w:r>
    </w:p>
    <w:p w14:paraId="59163A34" w14:textId="77777777" w:rsidR="007B0199" w:rsidRDefault="007B0199" w:rsidP="007B0199">
      <w:pPr>
        <w:spacing w:after="0"/>
        <w:rPr>
          <w:b/>
          <w:bCs/>
          <w:lang w:val="es-AR"/>
        </w:rPr>
      </w:pPr>
      <w:r>
        <w:rPr>
          <w:b/>
          <w:bCs/>
          <w:lang w:val="es-AR"/>
        </w:rPr>
        <w:t xml:space="preserve"> Incrementar exponente </w:t>
      </w:r>
      <w:r w:rsidRPr="007339FF">
        <w:rPr>
          <w:rFonts w:ascii="Wingdings" w:eastAsia="Wingdings" w:hAnsi="Wingdings" w:cs="Wingdings"/>
          <w:b/>
          <w:lang w:val="es-AR"/>
        </w:rPr>
        <w:t>à</w:t>
      </w:r>
      <w:r>
        <w:rPr>
          <w:b/>
          <w:bCs/>
          <w:lang w:val="es-AR"/>
        </w:rPr>
        <w:t xml:space="preserve"> DESD</w:t>
      </w:r>
    </w:p>
    <w:p w14:paraId="44C3D381" w14:textId="77777777" w:rsidR="007B0199" w:rsidRDefault="007B0199" w:rsidP="007B0199">
      <w:pPr>
        <w:spacing w:after="0"/>
        <w:rPr>
          <w:b/>
          <w:bCs/>
          <w:lang w:val="es-AR"/>
        </w:rPr>
      </w:pPr>
      <w:r>
        <w:rPr>
          <w:b/>
          <w:bCs/>
          <w:lang w:val="es-AR"/>
        </w:rPr>
        <w:t xml:space="preserve"> Decrementar exponente </w:t>
      </w:r>
      <w:r w:rsidRPr="007339FF">
        <w:rPr>
          <w:rFonts w:ascii="Wingdings" w:eastAsia="Wingdings" w:hAnsi="Wingdings" w:cs="Wingdings"/>
          <w:b/>
          <w:lang w:val="es-AR"/>
        </w:rPr>
        <w:t>à</w:t>
      </w:r>
      <w:r>
        <w:rPr>
          <w:b/>
          <w:bCs/>
          <w:lang w:val="es-AR"/>
        </w:rPr>
        <w:t xml:space="preserve"> DESI</w:t>
      </w:r>
    </w:p>
    <w:p w14:paraId="2795C3F2" w14:textId="77777777" w:rsidR="007B0199" w:rsidRPr="00086CA4" w:rsidRDefault="007B0199" w:rsidP="007B0199">
      <w:pPr>
        <w:spacing w:after="0"/>
        <w:rPr>
          <w:b/>
          <w:bCs/>
          <w:lang w:val="es-AR"/>
        </w:rPr>
      </w:pPr>
    </w:p>
    <w:p w14:paraId="378AEAB7" w14:textId="77777777" w:rsidR="007B0199" w:rsidRDefault="007B0199" w:rsidP="007B0199">
      <w:pPr>
        <w:spacing w:after="0"/>
        <w:rPr>
          <w:lang w:val="es-AR"/>
        </w:rPr>
      </w:pPr>
      <w:r w:rsidRPr="00904A68">
        <w:rPr>
          <w:b/>
          <w:bCs/>
          <w:lang w:val="es-AR"/>
        </w:rPr>
        <w:t xml:space="preserve">¿Por qué se hace esto? </w:t>
      </w:r>
      <w:r>
        <w:rPr>
          <w:lang w:val="es-AR"/>
        </w:rPr>
        <w:t xml:space="preserve"> </w:t>
      </w:r>
    </w:p>
    <w:p w14:paraId="675B331D" w14:textId="77777777" w:rsidR="007B0199" w:rsidRPr="00B925BB" w:rsidRDefault="007B0199" w:rsidP="007B0199">
      <w:pPr>
        <w:spacing w:after="0"/>
        <w:rPr>
          <w:lang w:val="es-AR"/>
        </w:rPr>
      </w:pPr>
      <w:r>
        <w:rPr>
          <w:lang w:val="es-AR"/>
        </w:rPr>
        <w:t>I</w:t>
      </w:r>
      <w:r w:rsidRPr="00B925BB">
        <w:rPr>
          <w:lang w:val="es-AR"/>
        </w:rPr>
        <w:t>gualar los exponentes alinea las comas, dejando los dígitos del mismo peso uno</w:t>
      </w:r>
      <w:r>
        <w:rPr>
          <w:lang w:val="es-AR"/>
        </w:rPr>
        <w:t xml:space="preserve"> </w:t>
      </w:r>
      <w:r w:rsidRPr="00B925BB">
        <w:rPr>
          <w:lang w:val="es-AR"/>
        </w:rPr>
        <w:t>debajo del otro. Al desplazar a la derecha la mantisa, lo que hacemos es correr la coma a la izquierda, lo</w:t>
      </w:r>
      <w:r>
        <w:rPr>
          <w:lang w:val="es-AR"/>
        </w:rPr>
        <w:t xml:space="preserve"> </w:t>
      </w:r>
      <w:r w:rsidRPr="00B925BB">
        <w:rPr>
          <w:lang w:val="es-AR"/>
        </w:rPr>
        <w:t>que incrementa el exponente.</w:t>
      </w:r>
    </w:p>
    <w:p w14:paraId="30C4C810" w14:textId="77777777" w:rsidR="007B0199" w:rsidRPr="00B925BB" w:rsidRDefault="007B0199" w:rsidP="007B0199">
      <w:pPr>
        <w:spacing w:after="0"/>
        <w:rPr>
          <w:lang w:val="es-AR"/>
        </w:rPr>
      </w:pPr>
      <w:r w:rsidRPr="00B925BB">
        <w:rPr>
          <w:lang w:val="es-AR"/>
        </w:rPr>
        <w:t>Antes: 12000, x 10</w:t>
      </w:r>
      <w:r w:rsidRPr="001452FC">
        <w:rPr>
          <w:rFonts w:ascii="Times New Roman" w:hAnsi="Times New Roman" w:cs="Times New Roman"/>
          <w:vertAlign w:val="superscript"/>
          <w:lang w:val="es-AR"/>
        </w:rPr>
        <w:t>−</w:t>
      </w:r>
      <w:r w:rsidRPr="001452FC">
        <w:rPr>
          <w:vertAlign w:val="superscript"/>
          <w:lang w:val="es-AR"/>
        </w:rPr>
        <w:t>1</w:t>
      </w:r>
    </w:p>
    <w:p w14:paraId="083BD034" w14:textId="77777777" w:rsidR="007B0199" w:rsidRPr="00B925BB" w:rsidRDefault="007B0199" w:rsidP="007B0199">
      <w:pPr>
        <w:spacing w:after="0"/>
        <w:rPr>
          <w:lang w:val="es-AR"/>
        </w:rPr>
      </w:pPr>
      <w:r w:rsidRPr="00B925BB">
        <w:rPr>
          <w:lang w:val="es-AR"/>
        </w:rPr>
        <w:t>representado como 1200,0 x 10</w:t>
      </w:r>
      <w:r w:rsidRPr="001452FC">
        <w:rPr>
          <w:vertAlign w:val="superscript"/>
          <w:lang w:val="es-AR"/>
        </w:rPr>
        <w:t>0</w:t>
      </w:r>
    </w:p>
    <w:p w14:paraId="79AF0BD1" w14:textId="77777777" w:rsidR="007B0199" w:rsidRPr="00B925BB" w:rsidRDefault="007B0199" w:rsidP="007B0199">
      <w:pPr>
        <w:spacing w:after="0"/>
        <w:rPr>
          <w:lang w:val="es-AR"/>
        </w:rPr>
      </w:pPr>
      <w:r w:rsidRPr="00B925BB">
        <w:rPr>
          <w:lang w:val="es-AR"/>
        </w:rPr>
        <w:t>Después: 12,000 x 10</w:t>
      </w:r>
      <w:r w:rsidRPr="001452FC">
        <w:rPr>
          <w:vertAlign w:val="superscript"/>
          <w:lang w:val="es-AR"/>
        </w:rPr>
        <w:t>2</w:t>
      </w:r>
    </w:p>
    <w:p w14:paraId="4B654238" w14:textId="77777777" w:rsidR="007B0199" w:rsidRPr="00B925BB" w:rsidRDefault="007B0199" w:rsidP="007B0199">
      <w:pPr>
        <w:spacing w:after="0"/>
        <w:rPr>
          <w:lang w:val="es-AR"/>
        </w:rPr>
      </w:pPr>
      <w:r w:rsidRPr="00B925BB">
        <w:rPr>
          <w:lang w:val="es-AR"/>
        </w:rPr>
        <w:t>El hecho de desplazar el operando que tiene menor exponente se debe a que un desplazamiento a</w:t>
      </w:r>
      <w:r>
        <w:rPr>
          <w:lang w:val="es-AR"/>
        </w:rPr>
        <w:t xml:space="preserve"> </w:t>
      </w:r>
      <w:r w:rsidRPr="00B925BB">
        <w:rPr>
          <w:lang w:val="es-AR"/>
        </w:rPr>
        <w:t>derecha implica la pérdida de los dígitos menos significativos y, a lo sumo, el resultado se verá</w:t>
      </w:r>
      <w:r>
        <w:rPr>
          <w:lang w:val="es-AR"/>
        </w:rPr>
        <w:t xml:space="preserve"> </w:t>
      </w:r>
      <w:r w:rsidRPr="00B925BB">
        <w:rPr>
          <w:lang w:val="es-AR"/>
        </w:rPr>
        <w:t xml:space="preserve">afectado por un redondeo. En cambio, </w:t>
      </w:r>
      <w:r w:rsidRPr="00670A68">
        <w:rPr>
          <w:b/>
          <w:bCs/>
          <w:lang w:val="es-AR"/>
        </w:rPr>
        <w:t>un desplazamiento a izquierda significaría la pérdida de los dígitos más significativos de la mantisa</w:t>
      </w:r>
      <w:r w:rsidRPr="00B925BB">
        <w:rPr>
          <w:lang w:val="es-AR"/>
        </w:rPr>
        <w:t xml:space="preserve"> y, por ende, el resultado será erróneo.</w:t>
      </w:r>
    </w:p>
    <w:p w14:paraId="06AA2A66" w14:textId="77777777" w:rsidR="007B0199" w:rsidRPr="003551C4" w:rsidRDefault="007B0199" w:rsidP="007B0199">
      <w:pPr>
        <w:spacing w:after="0"/>
        <w:rPr>
          <w:b/>
          <w:bCs/>
          <w:lang w:val="es-AR"/>
        </w:rPr>
      </w:pPr>
    </w:p>
    <w:p w14:paraId="49294C8B" w14:textId="77777777" w:rsidR="007B0199" w:rsidRPr="00B925BB" w:rsidRDefault="007B0199" w:rsidP="007B0199">
      <w:pPr>
        <w:pStyle w:val="Prrafodelista"/>
        <w:numPr>
          <w:ilvl w:val="0"/>
          <w:numId w:val="22"/>
        </w:numPr>
        <w:spacing w:before="0" w:after="0"/>
        <w:rPr>
          <w:lang w:val="es-AR"/>
        </w:rPr>
      </w:pPr>
      <w:r>
        <w:rPr>
          <w:b/>
          <w:bCs/>
          <w:lang w:val="es-AR"/>
        </w:rPr>
        <w:t>Ajustar los signos</w:t>
      </w:r>
    </w:p>
    <w:p w14:paraId="506A40E5" w14:textId="77777777" w:rsidR="007B0199" w:rsidRDefault="007B0199" w:rsidP="007B0199">
      <w:pPr>
        <w:spacing w:after="0"/>
        <w:rPr>
          <w:lang w:val="es-AR"/>
        </w:rPr>
      </w:pPr>
      <w:r w:rsidRPr="001F1230">
        <w:rPr>
          <w:lang w:val="es-AR"/>
        </w:rPr>
        <w:lastRenderedPageBreak/>
        <w:t>Con la suma no hay problema, pero en la resta A – B (en</w:t>
      </w:r>
      <w:r>
        <w:rPr>
          <w:lang w:val="es-AR"/>
        </w:rPr>
        <w:t xml:space="preserve"> </w:t>
      </w:r>
      <w:r w:rsidRPr="001F1230">
        <w:rPr>
          <w:lang w:val="es-AR"/>
        </w:rPr>
        <w:t>representación en signo y magnitud) se deberán comparar las mantisas de A y B para saber si la de B es</w:t>
      </w:r>
      <w:r>
        <w:rPr>
          <w:lang w:val="es-AR"/>
        </w:rPr>
        <w:t xml:space="preserve"> </w:t>
      </w:r>
      <w:r w:rsidRPr="001F1230">
        <w:rPr>
          <w:lang w:val="es-AR"/>
        </w:rPr>
        <w:t>mayor que la de A, en cuyo se deberá restar M</w:t>
      </w:r>
      <w:r w:rsidRPr="00700233">
        <w:rPr>
          <w:vertAlign w:val="subscript"/>
          <w:lang w:val="es-AR"/>
        </w:rPr>
        <w:t xml:space="preserve">B </w:t>
      </w:r>
      <w:r>
        <w:rPr>
          <w:lang w:val="es-AR"/>
        </w:rPr>
        <w:t>–</w:t>
      </w:r>
      <w:r w:rsidRPr="001F1230">
        <w:rPr>
          <w:lang w:val="es-AR"/>
        </w:rPr>
        <w:t xml:space="preserve"> M</w:t>
      </w:r>
      <w:r w:rsidRPr="00700233">
        <w:rPr>
          <w:vertAlign w:val="subscript"/>
          <w:lang w:val="es-AR"/>
        </w:rPr>
        <w:t>A</w:t>
      </w:r>
      <w:r w:rsidRPr="001F1230">
        <w:rPr>
          <w:lang w:val="es-AR"/>
        </w:rPr>
        <w:t xml:space="preserve"> y al resultado darle signo negativo.</w:t>
      </w:r>
    </w:p>
    <w:p w14:paraId="17486736" w14:textId="77777777" w:rsidR="007B0199" w:rsidRDefault="007B0199" w:rsidP="007B0199">
      <w:pPr>
        <w:spacing w:after="0"/>
        <w:jc w:val="center"/>
        <w:rPr>
          <w:lang w:val="es-AR"/>
        </w:rPr>
      </w:pPr>
      <w:r>
        <w:rPr>
          <w:noProof/>
        </w:rPr>
        <w:drawing>
          <wp:inline distT="0" distB="0" distL="0" distR="0" wp14:anchorId="668D4A87" wp14:editId="55711B25">
            <wp:extent cx="4242476" cy="716507"/>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76">
                      <a:extLst>
                        <a:ext uri="{28A0092B-C50C-407E-A947-70E740481C1C}">
                          <a14:useLocalDpi xmlns:a14="http://schemas.microsoft.com/office/drawing/2010/main" val="0"/>
                        </a:ext>
                      </a:extLst>
                    </a:blip>
                    <a:stretch>
                      <a:fillRect/>
                    </a:stretch>
                  </pic:blipFill>
                  <pic:spPr>
                    <a:xfrm>
                      <a:off x="0" y="0"/>
                      <a:ext cx="4242476" cy="716507"/>
                    </a:xfrm>
                    <a:prstGeom prst="rect">
                      <a:avLst/>
                    </a:prstGeom>
                  </pic:spPr>
                </pic:pic>
              </a:graphicData>
            </a:graphic>
          </wp:inline>
        </w:drawing>
      </w:r>
    </w:p>
    <w:p w14:paraId="4FAC4A2C" w14:textId="77777777" w:rsidR="007B0199" w:rsidRPr="007B658C" w:rsidRDefault="007B0199" w:rsidP="007B0199">
      <w:pPr>
        <w:pStyle w:val="Prrafodelista"/>
        <w:numPr>
          <w:ilvl w:val="0"/>
          <w:numId w:val="22"/>
        </w:numPr>
        <w:spacing w:after="0"/>
        <w:rPr>
          <w:lang w:val="es-AR"/>
        </w:rPr>
      </w:pPr>
      <w:r>
        <w:rPr>
          <w:b/>
          <w:bCs/>
          <w:lang w:val="es-AR"/>
        </w:rPr>
        <w:t xml:space="preserve">Normalización del resultado </w:t>
      </w:r>
    </w:p>
    <w:p w14:paraId="1FA665BC" w14:textId="77777777" w:rsidR="007B0199" w:rsidRDefault="007B0199" w:rsidP="007B0199">
      <w:pPr>
        <w:spacing w:after="0"/>
        <w:rPr>
          <w:lang w:val="es-AR"/>
        </w:rPr>
      </w:pPr>
      <w:r w:rsidRPr="00996014">
        <w:rPr>
          <w:lang w:val="es-AR"/>
        </w:rPr>
        <w:t>Puede que el resultado de la operación no esté</w:t>
      </w:r>
      <w:r>
        <w:rPr>
          <w:lang w:val="es-AR"/>
        </w:rPr>
        <w:t xml:space="preserve"> </w:t>
      </w:r>
      <w:r w:rsidRPr="00996014">
        <w:rPr>
          <w:lang w:val="es-AR"/>
        </w:rPr>
        <w:t xml:space="preserve">normalizado, por 2 razones: </w:t>
      </w:r>
    </w:p>
    <w:p w14:paraId="4D99986A" w14:textId="77777777" w:rsidR="007B0199" w:rsidRDefault="007B0199" w:rsidP="007B0199">
      <w:pPr>
        <w:spacing w:after="0"/>
        <w:ind w:firstLine="720"/>
        <w:rPr>
          <w:lang w:val="es-AR"/>
        </w:rPr>
      </w:pPr>
      <w:r w:rsidRPr="00996014">
        <w:rPr>
          <w:lang w:val="es-AR"/>
        </w:rPr>
        <w:t xml:space="preserve">( 1 ) hay </w:t>
      </w:r>
      <w:r w:rsidRPr="00F45D0C">
        <w:rPr>
          <w:b/>
          <w:bCs/>
          <w:lang w:val="es-AR"/>
        </w:rPr>
        <w:t>desbordamiento</w:t>
      </w:r>
      <w:r w:rsidRPr="00996014">
        <w:rPr>
          <w:lang w:val="es-AR"/>
        </w:rPr>
        <w:t xml:space="preserve"> de capacidad de la suma, en cuyo caso debemos</w:t>
      </w:r>
      <w:r>
        <w:rPr>
          <w:lang w:val="es-AR"/>
        </w:rPr>
        <w:t xml:space="preserve"> </w:t>
      </w:r>
      <w:r w:rsidRPr="00996014">
        <w:rPr>
          <w:lang w:val="es-AR"/>
        </w:rPr>
        <w:t xml:space="preserve">desplazar la mantisa una posición a la derecha, aumentado el exponente en una unidad </w:t>
      </w:r>
    </w:p>
    <w:p w14:paraId="1879006A" w14:textId="77777777" w:rsidR="007B0199" w:rsidRDefault="007B0199" w:rsidP="007B0199">
      <w:pPr>
        <w:spacing w:after="0"/>
        <w:ind w:firstLine="720"/>
        <w:rPr>
          <w:lang w:val="es-AR"/>
        </w:rPr>
      </w:pPr>
      <w:r w:rsidRPr="00996014">
        <w:rPr>
          <w:lang w:val="es-AR"/>
        </w:rPr>
        <w:t>( 2 ) la</w:t>
      </w:r>
      <w:r>
        <w:rPr>
          <w:lang w:val="es-AR"/>
        </w:rPr>
        <w:t xml:space="preserve"> </w:t>
      </w:r>
      <w:r w:rsidRPr="00996014">
        <w:rPr>
          <w:lang w:val="es-AR"/>
        </w:rPr>
        <w:t xml:space="preserve">diferencia de las mantisas implica la formación de un </w:t>
      </w:r>
      <w:r w:rsidRPr="00827CBE">
        <w:rPr>
          <w:b/>
          <w:bCs/>
          <w:lang w:val="es-AR"/>
        </w:rPr>
        <w:t>número n de ceros a la izquierda</w:t>
      </w:r>
      <w:r w:rsidRPr="00996014">
        <w:rPr>
          <w:lang w:val="es-AR"/>
        </w:rPr>
        <w:t xml:space="preserve"> del resultado, en</w:t>
      </w:r>
      <w:r>
        <w:rPr>
          <w:lang w:val="es-AR"/>
        </w:rPr>
        <w:t xml:space="preserve"> </w:t>
      </w:r>
      <w:r w:rsidRPr="00996014">
        <w:rPr>
          <w:lang w:val="es-AR"/>
        </w:rPr>
        <w:t>cuyo caso debemos desplazar la mantisa n posiciones a la izquierda, restando n del exponente.</w:t>
      </w:r>
    </w:p>
    <w:p w14:paraId="7511972E" w14:textId="77777777" w:rsidR="007B0199" w:rsidRDefault="007B0199" w:rsidP="007B0199">
      <w:pPr>
        <w:spacing w:after="0"/>
        <w:ind w:left="1440"/>
        <w:jc w:val="center"/>
        <w:rPr>
          <w:lang w:val="es-AR"/>
        </w:rPr>
      </w:pPr>
      <w:r>
        <w:rPr>
          <w:noProof/>
        </w:rPr>
        <w:drawing>
          <wp:inline distT="0" distB="0" distL="0" distR="0" wp14:anchorId="6F2B4F2D" wp14:editId="6B897166">
            <wp:extent cx="5505068" cy="1180531"/>
            <wp:effectExtent l="0" t="0" r="63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77">
                      <a:extLst>
                        <a:ext uri="{28A0092B-C50C-407E-A947-70E740481C1C}">
                          <a14:useLocalDpi xmlns:a14="http://schemas.microsoft.com/office/drawing/2010/main" val="0"/>
                        </a:ext>
                      </a:extLst>
                    </a:blip>
                    <a:stretch>
                      <a:fillRect/>
                    </a:stretch>
                  </pic:blipFill>
                  <pic:spPr>
                    <a:xfrm>
                      <a:off x="0" y="0"/>
                      <a:ext cx="5505068" cy="1180531"/>
                    </a:xfrm>
                    <a:prstGeom prst="rect">
                      <a:avLst/>
                    </a:prstGeom>
                  </pic:spPr>
                </pic:pic>
              </a:graphicData>
            </a:graphic>
          </wp:inline>
        </w:drawing>
      </w:r>
    </w:p>
    <w:p w14:paraId="3EE1B426" w14:textId="77777777" w:rsidR="007B0199" w:rsidRDefault="007B0199" w:rsidP="007B0199">
      <w:pPr>
        <w:spacing w:after="0"/>
        <w:rPr>
          <w:b/>
          <w:bCs/>
          <w:lang w:val="es-AR"/>
        </w:rPr>
      </w:pPr>
      <w:r>
        <w:rPr>
          <w:b/>
          <w:bCs/>
          <w:lang w:val="es-AR"/>
        </w:rPr>
        <w:t>FUNCIONAMIENTO DE UN OPERADOR EN COMA FLOTANTE</w:t>
      </w:r>
    </w:p>
    <w:p w14:paraId="73C8FA21" w14:textId="77777777" w:rsidR="007B0199" w:rsidRDefault="007B0199" w:rsidP="007B0199">
      <w:pPr>
        <w:spacing w:after="0"/>
        <w:rPr>
          <w:b/>
          <w:bCs/>
          <w:lang w:val="es-AR"/>
        </w:rPr>
      </w:pPr>
      <w:r w:rsidRPr="0030076D">
        <w:rPr>
          <w:b/>
          <w:bCs/>
          <w:lang w:val="es-AR"/>
        </w:rPr>
        <w:t>Los operandos tienen la siguiente configuración:</w:t>
      </w:r>
      <w:r w:rsidRPr="003015EE">
        <w:rPr>
          <w:noProof/>
          <w:lang w:val="es-419"/>
        </w:rPr>
        <w:t xml:space="preserve"> </w:t>
      </w:r>
      <w:r>
        <w:rPr>
          <w:noProof/>
        </w:rPr>
        <w:drawing>
          <wp:inline distT="0" distB="0" distL="0" distR="0" wp14:anchorId="12D0403B" wp14:editId="5A3CD9BE">
            <wp:extent cx="1972102" cy="27068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pic:nvPicPr>
                  <pic:blipFill>
                    <a:blip r:embed="rId78">
                      <a:extLst>
                        <a:ext uri="{28A0092B-C50C-407E-A947-70E740481C1C}">
                          <a14:useLocalDpi xmlns:a14="http://schemas.microsoft.com/office/drawing/2010/main" val="0"/>
                        </a:ext>
                      </a:extLst>
                    </a:blip>
                    <a:stretch>
                      <a:fillRect/>
                    </a:stretch>
                  </pic:blipFill>
                  <pic:spPr>
                    <a:xfrm>
                      <a:off x="0" y="0"/>
                      <a:ext cx="1972102" cy="270681"/>
                    </a:xfrm>
                    <a:prstGeom prst="rect">
                      <a:avLst/>
                    </a:prstGeom>
                  </pic:spPr>
                </pic:pic>
              </a:graphicData>
            </a:graphic>
          </wp:inline>
        </w:drawing>
      </w:r>
    </w:p>
    <w:p w14:paraId="0030CC83" w14:textId="77777777" w:rsidR="007B0199" w:rsidRPr="0030076D" w:rsidRDefault="007B0199" w:rsidP="007B0199">
      <w:pPr>
        <w:spacing w:after="0"/>
        <w:rPr>
          <w:b/>
          <w:bCs/>
          <w:lang w:val="es-AR"/>
        </w:rPr>
      </w:pPr>
    </w:p>
    <w:p w14:paraId="6B226F44" w14:textId="77777777" w:rsidR="007B0199" w:rsidRDefault="007B0199" w:rsidP="007B0199">
      <w:pPr>
        <w:pStyle w:val="Prrafodelista"/>
        <w:numPr>
          <w:ilvl w:val="0"/>
          <w:numId w:val="27"/>
        </w:numPr>
        <w:spacing w:after="0"/>
        <w:rPr>
          <w:lang w:val="es-AR"/>
        </w:rPr>
      </w:pPr>
      <w:r w:rsidRPr="000D6D9A">
        <w:rPr>
          <w:b/>
          <w:bCs/>
          <w:lang w:val="es-AR"/>
        </w:rPr>
        <w:t>S = 1 bit = signo del operando</w:t>
      </w:r>
      <w:r w:rsidRPr="00652A5F">
        <w:rPr>
          <w:lang w:val="es-AR"/>
        </w:rPr>
        <w:t xml:space="preserve"> (0 = positivo, 1 = negativo)</w:t>
      </w:r>
    </w:p>
    <w:p w14:paraId="23136DF4" w14:textId="77777777" w:rsidR="007B0199" w:rsidRDefault="007B0199" w:rsidP="007B0199">
      <w:pPr>
        <w:pStyle w:val="Prrafodelista"/>
        <w:numPr>
          <w:ilvl w:val="0"/>
          <w:numId w:val="27"/>
        </w:numPr>
        <w:spacing w:after="0"/>
        <w:rPr>
          <w:lang w:val="es-AR"/>
        </w:rPr>
      </w:pPr>
      <w:r w:rsidRPr="00717493">
        <w:rPr>
          <w:b/>
          <w:bCs/>
          <w:lang w:val="es-AR"/>
        </w:rPr>
        <w:t>E = e bits = exponente</w:t>
      </w:r>
      <w:r w:rsidRPr="00652A5F">
        <w:rPr>
          <w:lang w:val="es-AR"/>
        </w:rPr>
        <w:t xml:space="preserve">. </w:t>
      </w:r>
    </w:p>
    <w:p w14:paraId="3B6E013B" w14:textId="77777777" w:rsidR="007B0199" w:rsidRPr="005F45EF" w:rsidRDefault="007B0199" w:rsidP="007B0199">
      <w:pPr>
        <w:pStyle w:val="Prrafodelista"/>
        <w:numPr>
          <w:ilvl w:val="0"/>
          <w:numId w:val="0"/>
        </w:numPr>
        <w:spacing w:after="0"/>
        <w:ind w:left="720" w:firstLine="720"/>
        <w:rPr>
          <w:lang w:val="es-AR"/>
        </w:rPr>
      </w:pPr>
      <w:r w:rsidRPr="00652A5F">
        <w:rPr>
          <w:lang w:val="es-AR"/>
        </w:rPr>
        <w:t xml:space="preserve">Expresa una potencia de 2 y representa exponentes que van de </w:t>
      </w:r>
      <w:r w:rsidRPr="000E1C08">
        <w:rPr>
          <w:rFonts w:ascii="Times New Roman" w:hAnsi="Times New Roman" w:cs="Times New Roman"/>
          <w:lang w:val="es-AR"/>
        </w:rPr>
        <w:t>−</w:t>
      </w:r>
      <w:r w:rsidRPr="00652A5F">
        <w:rPr>
          <w:lang w:val="es-AR"/>
        </w:rPr>
        <w:t>2</w:t>
      </w:r>
      <w:r>
        <w:rPr>
          <w:lang w:val="es-AR"/>
        </w:rPr>
        <w:t xml:space="preserve"> </w:t>
      </w:r>
      <w:r w:rsidRPr="000F2BAC">
        <w:rPr>
          <w:vertAlign w:val="superscript"/>
          <w:lang w:val="es-AR"/>
        </w:rPr>
        <w:t>e</w:t>
      </w:r>
      <w:r w:rsidRPr="000F2BAC">
        <w:rPr>
          <w:rFonts w:ascii="Times New Roman" w:hAnsi="Times New Roman" w:cs="Times New Roman"/>
          <w:vertAlign w:val="superscript"/>
          <w:lang w:val="es-AR"/>
        </w:rPr>
        <w:t>−</w:t>
      </w:r>
      <w:r w:rsidRPr="000F2BAC">
        <w:rPr>
          <w:vertAlign w:val="superscript"/>
          <w:lang w:val="es-AR"/>
        </w:rPr>
        <w:t>1</w:t>
      </w:r>
      <w:r w:rsidRPr="005F45EF">
        <w:rPr>
          <w:lang w:val="es-AR"/>
        </w:rPr>
        <w:t xml:space="preserve"> a 2</w:t>
      </w:r>
      <w:r>
        <w:rPr>
          <w:lang w:val="es-AR"/>
        </w:rPr>
        <w:t xml:space="preserve"> </w:t>
      </w:r>
      <w:r w:rsidRPr="000F2BAC">
        <w:rPr>
          <w:vertAlign w:val="superscript"/>
          <w:lang w:val="es-AR"/>
        </w:rPr>
        <w:t>e</w:t>
      </w:r>
      <w:r w:rsidRPr="000F2BAC">
        <w:rPr>
          <w:rFonts w:ascii="Times New Roman" w:hAnsi="Times New Roman" w:cs="Times New Roman"/>
          <w:vertAlign w:val="superscript"/>
          <w:lang w:val="es-AR"/>
        </w:rPr>
        <w:t>−</w:t>
      </w:r>
      <w:r w:rsidRPr="000F2BAC">
        <w:rPr>
          <w:vertAlign w:val="superscript"/>
          <w:lang w:val="es-AR"/>
        </w:rPr>
        <w:t>1</w:t>
      </w:r>
      <w:r w:rsidRPr="005F45EF">
        <w:rPr>
          <w:lang w:val="es-AR"/>
        </w:rPr>
        <w:t xml:space="preserve"> </w:t>
      </w:r>
      <w:r>
        <w:rPr>
          <w:rFonts w:ascii="Times New Roman" w:hAnsi="Times New Roman" w:cs="Times New Roman"/>
          <w:lang w:val="es-AR"/>
        </w:rPr>
        <w:t>–</w:t>
      </w:r>
      <w:r w:rsidRPr="005F45EF">
        <w:rPr>
          <w:lang w:val="es-AR"/>
        </w:rPr>
        <w:t xml:space="preserve"> 1</w:t>
      </w:r>
    </w:p>
    <w:p w14:paraId="06321B3D" w14:textId="77777777" w:rsidR="007B0199" w:rsidRDefault="007B0199" w:rsidP="007B0199">
      <w:pPr>
        <w:spacing w:after="0"/>
        <w:rPr>
          <w:lang w:val="es-AR"/>
        </w:rPr>
      </w:pPr>
    </w:p>
    <w:p w14:paraId="4B4BAEBA" w14:textId="77777777" w:rsidR="007B0199" w:rsidRDefault="007B0199" w:rsidP="007B0199">
      <w:pPr>
        <w:spacing w:after="0"/>
        <w:ind w:left="720" w:firstLine="720"/>
        <w:rPr>
          <w:lang w:val="es-AR"/>
        </w:rPr>
      </w:pPr>
      <w:r>
        <w:rPr>
          <w:lang w:val="es-AR"/>
        </w:rPr>
        <w:t xml:space="preserve">. </w:t>
      </w:r>
      <w:r w:rsidRPr="005F45EF">
        <w:rPr>
          <w:lang w:val="es-AR"/>
        </w:rPr>
        <w:t xml:space="preserve">exponente decimal </w:t>
      </w:r>
      <w:r w:rsidRPr="005F45EF">
        <w:rPr>
          <w:rFonts w:ascii="Times New Roman" w:hAnsi="Times New Roman" w:cs="Times New Roman"/>
          <w:lang w:val="es-AR"/>
        </w:rPr>
        <w:t>−</w:t>
      </w:r>
      <w:r w:rsidRPr="005F45EF">
        <w:rPr>
          <w:lang w:val="es-AR"/>
        </w:rPr>
        <w:t>2</w:t>
      </w:r>
      <w:r>
        <w:rPr>
          <w:lang w:val="es-AR"/>
        </w:rPr>
        <w:t xml:space="preserve"> </w:t>
      </w:r>
      <w:r w:rsidRPr="000F2BAC">
        <w:rPr>
          <w:vertAlign w:val="superscript"/>
          <w:lang w:val="es-AR"/>
        </w:rPr>
        <w:t>e</w:t>
      </w:r>
      <w:r w:rsidRPr="000F2BAC">
        <w:rPr>
          <w:rFonts w:ascii="Times New Roman" w:hAnsi="Times New Roman" w:cs="Times New Roman"/>
          <w:vertAlign w:val="superscript"/>
          <w:lang w:val="es-AR"/>
        </w:rPr>
        <w:t>−</w:t>
      </w:r>
      <w:r w:rsidRPr="000F2BAC">
        <w:rPr>
          <w:vertAlign w:val="superscript"/>
          <w:lang w:val="es-AR"/>
        </w:rPr>
        <w:t>1</w:t>
      </w:r>
      <w:r w:rsidRPr="005F45EF">
        <w:rPr>
          <w:lang w:val="es-AR"/>
        </w:rPr>
        <w:t xml:space="preserve"> se representa por el binario E = 0 </w:t>
      </w:r>
    </w:p>
    <w:p w14:paraId="317AFEEC" w14:textId="77777777" w:rsidR="007B0199" w:rsidRDefault="007B0199" w:rsidP="007B0199">
      <w:pPr>
        <w:spacing w:after="0"/>
        <w:ind w:left="720" w:firstLine="720"/>
        <w:rPr>
          <w:lang w:val="es-AR"/>
        </w:rPr>
      </w:pPr>
      <w:r>
        <w:rPr>
          <w:lang w:val="es-AR"/>
        </w:rPr>
        <w:t xml:space="preserve">. </w:t>
      </w:r>
      <w:r w:rsidRPr="005F45EF">
        <w:rPr>
          <w:lang w:val="es-AR"/>
        </w:rPr>
        <w:t>exponente decimal 2</w:t>
      </w:r>
      <w:r>
        <w:rPr>
          <w:lang w:val="es-AR"/>
        </w:rPr>
        <w:t xml:space="preserve"> </w:t>
      </w:r>
      <w:r w:rsidRPr="000F53D9">
        <w:rPr>
          <w:vertAlign w:val="superscript"/>
          <w:lang w:val="es-AR"/>
        </w:rPr>
        <w:t>e</w:t>
      </w:r>
      <w:r w:rsidRPr="000F53D9">
        <w:rPr>
          <w:rFonts w:ascii="Times New Roman" w:hAnsi="Times New Roman" w:cs="Times New Roman"/>
          <w:vertAlign w:val="superscript"/>
          <w:lang w:val="es-AR"/>
        </w:rPr>
        <w:t>−</w:t>
      </w:r>
      <w:r w:rsidRPr="000F53D9">
        <w:rPr>
          <w:vertAlign w:val="superscript"/>
          <w:lang w:val="es-AR"/>
        </w:rPr>
        <w:t>1</w:t>
      </w:r>
      <w:r w:rsidRPr="005F45EF">
        <w:rPr>
          <w:lang w:val="es-AR"/>
        </w:rPr>
        <w:t xml:space="preserve"> </w:t>
      </w:r>
      <w:r>
        <w:rPr>
          <w:rFonts w:ascii="Times New Roman" w:hAnsi="Times New Roman" w:cs="Times New Roman"/>
          <w:lang w:val="es-AR"/>
        </w:rPr>
        <w:t>–</w:t>
      </w:r>
      <w:r w:rsidRPr="005F45EF">
        <w:rPr>
          <w:lang w:val="es-AR"/>
        </w:rPr>
        <w:t xml:space="preserve"> 1 por el</w:t>
      </w:r>
      <w:r>
        <w:rPr>
          <w:lang w:val="es-AR"/>
        </w:rPr>
        <w:t xml:space="preserve"> </w:t>
      </w:r>
      <w:r w:rsidRPr="005F45EF">
        <w:rPr>
          <w:lang w:val="es-AR"/>
        </w:rPr>
        <w:t>binario E = 2</w:t>
      </w:r>
      <w:r>
        <w:rPr>
          <w:lang w:val="es-AR"/>
        </w:rPr>
        <w:t xml:space="preserve"> </w:t>
      </w:r>
      <w:r w:rsidRPr="000F53D9">
        <w:rPr>
          <w:vertAlign w:val="superscript"/>
          <w:lang w:val="es-AR"/>
        </w:rPr>
        <w:t xml:space="preserve">e </w:t>
      </w:r>
      <w:r>
        <w:rPr>
          <w:rFonts w:ascii="Times New Roman" w:hAnsi="Times New Roman" w:cs="Times New Roman"/>
          <w:vertAlign w:val="superscript"/>
          <w:lang w:val="es-AR"/>
        </w:rPr>
        <w:t>–</w:t>
      </w:r>
      <w:r w:rsidRPr="000F53D9">
        <w:rPr>
          <w:vertAlign w:val="superscript"/>
          <w:lang w:val="es-AR"/>
        </w:rPr>
        <w:t xml:space="preserve"> 1</w:t>
      </w:r>
      <w:r w:rsidRPr="005F45EF">
        <w:rPr>
          <w:lang w:val="es-AR"/>
        </w:rPr>
        <w:t xml:space="preserve">. </w:t>
      </w:r>
    </w:p>
    <w:p w14:paraId="5692660B" w14:textId="77777777" w:rsidR="007B0199" w:rsidRDefault="007B0199" w:rsidP="007B0199">
      <w:pPr>
        <w:spacing w:after="0"/>
        <w:rPr>
          <w:lang w:val="es-AR"/>
        </w:rPr>
      </w:pPr>
      <w:r>
        <w:rPr>
          <w:noProof/>
        </w:rPr>
        <w:lastRenderedPageBreak/>
        <w:drawing>
          <wp:inline distT="0" distB="0" distL="0" distR="0" wp14:anchorId="6B7A44B5" wp14:editId="4CAAC92B">
            <wp:extent cx="7196662" cy="5054318"/>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79">
                      <a:extLst>
                        <a:ext uri="{28A0092B-C50C-407E-A947-70E740481C1C}">
                          <a14:useLocalDpi xmlns:a14="http://schemas.microsoft.com/office/drawing/2010/main" val="0"/>
                        </a:ext>
                      </a:extLst>
                    </a:blip>
                    <a:stretch>
                      <a:fillRect/>
                    </a:stretch>
                  </pic:blipFill>
                  <pic:spPr>
                    <a:xfrm>
                      <a:off x="0" y="0"/>
                      <a:ext cx="7196662" cy="5054318"/>
                    </a:xfrm>
                    <a:prstGeom prst="rect">
                      <a:avLst/>
                    </a:prstGeom>
                  </pic:spPr>
                </pic:pic>
              </a:graphicData>
            </a:graphic>
          </wp:inline>
        </w:drawing>
      </w:r>
    </w:p>
    <w:p w14:paraId="4961AAAF" w14:textId="77777777" w:rsidR="007B0199" w:rsidRDefault="007B0199" w:rsidP="007B0199">
      <w:pPr>
        <w:spacing w:after="0"/>
        <w:rPr>
          <w:b/>
          <w:bCs/>
          <w:lang w:val="es-AR"/>
        </w:rPr>
      </w:pPr>
    </w:p>
    <w:p w14:paraId="42DDCAA0" w14:textId="77777777" w:rsidR="007B0199" w:rsidRDefault="007B0199" w:rsidP="007B0199">
      <w:pPr>
        <w:pStyle w:val="Prrafodelista"/>
        <w:numPr>
          <w:ilvl w:val="0"/>
          <w:numId w:val="28"/>
        </w:numPr>
        <w:spacing w:after="0"/>
        <w:rPr>
          <w:lang w:val="es-AR"/>
        </w:rPr>
      </w:pPr>
      <w:r w:rsidRPr="00B67E6C">
        <w:rPr>
          <w:b/>
          <w:bCs/>
          <w:lang w:val="es-AR"/>
        </w:rPr>
        <w:t>M = m bits = mantisa.</w:t>
      </w:r>
      <w:r w:rsidRPr="00B67E6C">
        <w:rPr>
          <w:lang w:val="es-AR"/>
        </w:rPr>
        <w:t xml:space="preserve"> </w:t>
      </w:r>
    </w:p>
    <w:p w14:paraId="51B327CD" w14:textId="77777777" w:rsidR="007B0199" w:rsidRPr="006A4A58" w:rsidRDefault="007B0199" w:rsidP="007B0199">
      <w:pPr>
        <w:spacing w:after="0"/>
        <w:rPr>
          <w:lang w:val="es-AR"/>
        </w:rPr>
      </w:pPr>
      <w:r w:rsidRPr="006A4A58">
        <w:rPr>
          <w:lang w:val="es-AR"/>
        </w:rPr>
        <w:t>La mantisa de un operando negativo está representada por complemento a 2.</w:t>
      </w:r>
    </w:p>
    <w:p w14:paraId="610ACED8" w14:textId="77777777" w:rsidR="007B0199" w:rsidRPr="0095410B" w:rsidRDefault="007B0199" w:rsidP="007B0199">
      <w:pPr>
        <w:spacing w:after="0"/>
        <w:rPr>
          <w:lang w:val="es-AR"/>
        </w:rPr>
      </w:pPr>
      <w:r w:rsidRPr="0095410B">
        <w:rPr>
          <w:lang w:val="es-AR"/>
        </w:rPr>
        <w:t>Un operando normalizado se caracteriza por el hecho de que el bit de signo y el de mayor peso de la</w:t>
      </w:r>
    </w:p>
    <w:p w14:paraId="76AE1978" w14:textId="77777777" w:rsidR="007B0199" w:rsidRDefault="007B0199" w:rsidP="007B0199">
      <w:pPr>
        <w:spacing w:after="0"/>
        <w:rPr>
          <w:lang w:val="es-AR"/>
        </w:rPr>
      </w:pPr>
      <w:r w:rsidRPr="0095410B">
        <w:rPr>
          <w:lang w:val="es-AR"/>
        </w:rPr>
        <w:t>mantisa tienen valores diferentes.</w:t>
      </w:r>
    </w:p>
    <w:p w14:paraId="10140B1B" w14:textId="77777777" w:rsidR="007B0199" w:rsidRDefault="007B0199" w:rsidP="007B0199">
      <w:pPr>
        <w:spacing w:after="0"/>
        <w:rPr>
          <w:lang w:val="es-AR"/>
        </w:rPr>
      </w:pPr>
    </w:p>
    <w:p w14:paraId="6BFABDAF" w14:textId="77777777" w:rsidR="007B0199" w:rsidRDefault="007B0199" w:rsidP="00FE4B0D">
      <w:pPr>
        <w:pStyle w:val="Ttulo3"/>
        <w:rPr>
          <w:b w:val="0"/>
          <w:lang w:val="es-AR"/>
        </w:rPr>
      </w:pPr>
      <w:r w:rsidRPr="00617ED9">
        <w:t xml:space="preserve">ALU </w:t>
      </w:r>
      <w:r w:rsidRPr="00617ED9">
        <w:rPr>
          <w:b w:val="0"/>
          <w:lang w:val="es-AR"/>
        </w:rPr>
        <w:t>ABACUS CON COMA FLOTANTE</w:t>
      </w:r>
    </w:p>
    <w:p w14:paraId="0D4BC93B" w14:textId="77777777" w:rsidR="007B0199" w:rsidRPr="00617ED9" w:rsidRDefault="007B0199" w:rsidP="007B0199">
      <w:pPr>
        <w:spacing w:after="0"/>
        <w:rPr>
          <w:b/>
          <w:bCs/>
          <w:lang w:val="es-AR"/>
        </w:rPr>
      </w:pPr>
    </w:p>
    <w:p w14:paraId="2F738A37" w14:textId="77777777" w:rsidR="007B0199" w:rsidRPr="0095410B" w:rsidRDefault="007B0199" w:rsidP="007B0199">
      <w:pPr>
        <w:spacing w:after="0"/>
        <w:rPr>
          <w:lang w:val="es-AR"/>
        </w:rPr>
      </w:pPr>
      <w:r w:rsidRPr="0095410B">
        <w:rPr>
          <w:lang w:val="es-AR"/>
        </w:rPr>
        <w:t>El operador usado considera 2 registros A y B para los operandos y un sumador de m + 1 bits (mantisa y</w:t>
      </w:r>
    </w:p>
    <w:p w14:paraId="7E8A3924" w14:textId="77777777" w:rsidR="007B0199" w:rsidRPr="0095410B" w:rsidRDefault="007B0199" w:rsidP="007B0199">
      <w:pPr>
        <w:spacing w:after="0"/>
        <w:rPr>
          <w:lang w:val="es-AR"/>
        </w:rPr>
      </w:pPr>
      <w:r w:rsidRPr="0095410B">
        <w:rPr>
          <w:lang w:val="es-AR"/>
        </w:rPr>
        <w:t>signo), que ejecuta las sustracciones por complementación previa del segundo operando. Se usa, por un</w:t>
      </w:r>
    </w:p>
    <w:p w14:paraId="17BF2021" w14:textId="77777777" w:rsidR="007B0199" w:rsidRPr="0095410B" w:rsidRDefault="007B0199" w:rsidP="007B0199">
      <w:pPr>
        <w:spacing w:after="0"/>
        <w:rPr>
          <w:lang w:val="es-AR"/>
        </w:rPr>
      </w:pPr>
      <w:r w:rsidRPr="0095410B">
        <w:rPr>
          <w:lang w:val="es-AR"/>
        </w:rPr>
        <w:t xml:space="preserve">lado, para comparar los exponentes por sustracción, dejando el resultado en el </w:t>
      </w:r>
      <w:r w:rsidRPr="005D0C63">
        <w:rPr>
          <w:b/>
          <w:bCs/>
          <w:lang w:val="es-AR"/>
        </w:rPr>
        <w:t>registro CD</w:t>
      </w:r>
      <w:r w:rsidRPr="0095410B">
        <w:rPr>
          <w:lang w:val="es-AR"/>
        </w:rPr>
        <w:t xml:space="preserve"> (montado como</w:t>
      </w:r>
    </w:p>
    <w:p w14:paraId="1A4043D1" w14:textId="77777777" w:rsidR="007B0199" w:rsidRPr="005D0C63" w:rsidRDefault="007B0199" w:rsidP="007B0199">
      <w:pPr>
        <w:spacing w:after="0"/>
        <w:rPr>
          <w:b/>
          <w:bCs/>
          <w:lang w:val="es-AR"/>
        </w:rPr>
      </w:pPr>
      <w:r w:rsidRPr="0095410B">
        <w:rPr>
          <w:lang w:val="es-AR"/>
        </w:rPr>
        <w:t xml:space="preserve">contador-descontador), y por el otro, para las operaciones con signo y mantisa, cuyo resultado va al </w:t>
      </w:r>
      <w:r w:rsidRPr="005D0C63">
        <w:rPr>
          <w:b/>
          <w:bCs/>
          <w:lang w:val="es-AR"/>
        </w:rPr>
        <w:t>registro</w:t>
      </w:r>
    </w:p>
    <w:p w14:paraId="2E767AC0" w14:textId="77777777" w:rsidR="007B0199" w:rsidRDefault="007B0199" w:rsidP="007B0199">
      <w:pPr>
        <w:spacing w:after="0"/>
        <w:rPr>
          <w:lang w:val="es-AR"/>
        </w:rPr>
      </w:pPr>
      <w:r w:rsidRPr="005D0C63">
        <w:rPr>
          <w:b/>
          <w:bCs/>
          <w:lang w:val="es-AR"/>
        </w:rPr>
        <w:t xml:space="preserve">RD </w:t>
      </w:r>
      <w:r w:rsidRPr="0095410B">
        <w:rPr>
          <w:lang w:val="es-AR"/>
        </w:rPr>
        <w:t>(montado como registro de desplazamiento a derecha e izquierda).</w:t>
      </w:r>
    </w:p>
    <w:p w14:paraId="124FD8B7" w14:textId="77777777" w:rsidR="007B0199" w:rsidRDefault="007B0199" w:rsidP="007B0199">
      <w:pPr>
        <w:spacing w:after="0"/>
        <w:rPr>
          <w:lang w:val="es-AR"/>
        </w:rPr>
      </w:pPr>
      <w:r>
        <w:rPr>
          <w:noProof/>
        </w:rPr>
        <w:lastRenderedPageBreak/>
        <w:drawing>
          <wp:inline distT="0" distB="0" distL="0" distR="0" wp14:anchorId="4EF4425F" wp14:editId="0BA328DB">
            <wp:extent cx="7270550" cy="459929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80">
                      <a:extLst>
                        <a:ext uri="{28A0092B-C50C-407E-A947-70E740481C1C}">
                          <a14:useLocalDpi xmlns:a14="http://schemas.microsoft.com/office/drawing/2010/main" val="0"/>
                        </a:ext>
                      </a:extLst>
                    </a:blip>
                    <a:stretch>
                      <a:fillRect/>
                    </a:stretch>
                  </pic:blipFill>
                  <pic:spPr>
                    <a:xfrm>
                      <a:off x="0" y="0"/>
                      <a:ext cx="7270550" cy="4599295"/>
                    </a:xfrm>
                    <a:prstGeom prst="rect">
                      <a:avLst/>
                    </a:prstGeom>
                  </pic:spPr>
                </pic:pic>
              </a:graphicData>
            </a:graphic>
          </wp:inline>
        </w:drawing>
      </w:r>
    </w:p>
    <w:p w14:paraId="1C39AA77" w14:textId="77777777" w:rsidR="007B0199" w:rsidRDefault="007B0199" w:rsidP="007B0199">
      <w:pPr>
        <w:spacing w:after="0"/>
        <w:rPr>
          <w:lang w:val="es-AR"/>
        </w:rPr>
      </w:pPr>
    </w:p>
    <w:p w14:paraId="6B4D63BB" w14:textId="77777777" w:rsidR="007B0199" w:rsidRDefault="007B0199" w:rsidP="007B0199">
      <w:pPr>
        <w:rPr>
          <w:lang w:val="es-AR"/>
        </w:rPr>
      </w:pPr>
      <w:r>
        <w:rPr>
          <w:lang w:val="es-AR"/>
        </w:rPr>
        <w:br w:type="page"/>
      </w:r>
    </w:p>
    <w:p w14:paraId="12F7E83C" w14:textId="77777777" w:rsidR="007B0199" w:rsidRDefault="007B0199" w:rsidP="007B0199">
      <w:pPr>
        <w:rPr>
          <w:lang w:val="es-AR"/>
        </w:rPr>
      </w:pPr>
      <w:r w:rsidRPr="009F45A6">
        <w:rPr>
          <w:lang w:val="es-AR"/>
        </w:rPr>
        <w:lastRenderedPageBreak/>
        <w:t>La operación se puede dividir en 5 fases (3 si no hay que normalizar el resultado):</w:t>
      </w:r>
    </w:p>
    <w:p w14:paraId="4B94FD78" w14:textId="77777777" w:rsidR="007B0199" w:rsidRPr="000E1C08" w:rsidRDefault="007B0199" w:rsidP="007B0199">
      <w:pPr>
        <w:pStyle w:val="Prrafodelista"/>
        <w:numPr>
          <w:ilvl w:val="0"/>
          <w:numId w:val="22"/>
        </w:numPr>
        <w:rPr>
          <w:lang w:val="es-AR"/>
        </w:rPr>
      </w:pPr>
      <w:r w:rsidRPr="000E1C08">
        <w:rPr>
          <w:b/>
          <w:bCs/>
          <w:color w:val="00B0F0"/>
          <w:lang w:val="es-AR"/>
        </w:rPr>
        <w:t>COMPARACIÓN DE LOS EXPONENTES</w:t>
      </w:r>
      <w:r w:rsidRPr="000E1C08">
        <w:rPr>
          <w:lang w:val="es-AR"/>
        </w:rPr>
        <w:t>: La comparación se hace por sustracción. Se resta E</w:t>
      </w:r>
      <w:r w:rsidRPr="000E1C08">
        <w:rPr>
          <w:vertAlign w:val="subscript"/>
          <w:lang w:val="es-AR"/>
        </w:rPr>
        <w:t>A</w:t>
      </w:r>
      <w:r w:rsidRPr="000E1C08">
        <w:rPr>
          <w:lang w:val="es-AR"/>
        </w:rPr>
        <w:t xml:space="preserve"> </w:t>
      </w:r>
      <w:r w:rsidRPr="000E1C08">
        <w:rPr>
          <w:rFonts w:ascii="Times New Roman" w:hAnsi="Times New Roman" w:cs="Times New Roman"/>
          <w:lang w:val="es-AR"/>
        </w:rPr>
        <w:t>–</w:t>
      </w:r>
      <w:r w:rsidRPr="000E1C08">
        <w:rPr>
          <w:lang w:val="es-AR"/>
        </w:rPr>
        <w:t xml:space="preserve"> </w:t>
      </w:r>
      <w:proofErr w:type="gramStart"/>
      <w:r w:rsidRPr="000E1C08">
        <w:rPr>
          <w:lang w:val="es-AR"/>
        </w:rPr>
        <w:t>E</w:t>
      </w:r>
      <w:r w:rsidRPr="000E1C08">
        <w:rPr>
          <w:vertAlign w:val="subscript"/>
          <w:lang w:val="es-AR"/>
        </w:rPr>
        <w:t xml:space="preserve">B  </w:t>
      </w:r>
      <w:r w:rsidRPr="000E1C08">
        <w:rPr>
          <w:lang w:val="es-AR"/>
        </w:rPr>
        <w:t>sumando</w:t>
      </w:r>
      <w:proofErr w:type="gramEnd"/>
      <w:r w:rsidRPr="000E1C08">
        <w:rPr>
          <w:lang w:val="es-AR"/>
        </w:rPr>
        <w:t xml:space="preserve"> E</w:t>
      </w:r>
      <w:r w:rsidRPr="000E1C08">
        <w:rPr>
          <w:vertAlign w:val="subscript"/>
          <w:lang w:val="es-AR"/>
        </w:rPr>
        <w:t xml:space="preserve">A </w:t>
      </w:r>
      <w:r w:rsidRPr="000E1C08">
        <w:rPr>
          <w:lang w:val="es-AR"/>
        </w:rPr>
        <w:t>+ (</w:t>
      </w:r>
      <w:r w:rsidRPr="000E1C08">
        <w:rPr>
          <w:rFonts w:ascii="Times New Roman" w:hAnsi="Times New Roman" w:cs="Times New Roman"/>
          <w:lang w:val="es-AR"/>
        </w:rPr>
        <w:t>−</w:t>
      </w:r>
      <w:r w:rsidRPr="000E1C08">
        <w:rPr>
          <w:lang w:val="es-AR"/>
        </w:rPr>
        <w:t>E</w:t>
      </w:r>
      <w:r w:rsidRPr="000E1C08">
        <w:rPr>
          <w:vertAlign w:val="subscript"/>
          <w:lang w:val="es-AR"/>
        </w:rPr>
        <w:t>B</w:t>
      </w:r>
      <w:r w:rsidRPr="000E1C08">
        <w:rPr>
          <w:lang w:val="es-AR"/>
        </w:rPr>
        <w:t xml:space="preserve">) y el resultado va a CD. </w:t>
      </w:r>
    </w:p>
    <w:p w14:paraId="2DCCBCDC" w14:textId="77777777" w:rsidR="007B0199" w:rsidRPr="00927758" w:rsidRDefault="007B0199" w:rsidP="007B0199">
      <w:pPr>
        <w:pStyle w:val="Prrafodelista"/>
        <w:numPr>
          <w:ilvl w:val="0"/>
          <w:numId w:val="26"/>
        </w:numPr>
        <w:rPr>
          <w:lang w:val="es-AR"/>
        </w:rPr>
      </w:pPr>
      <w:r w:rsidRPr="00927758">
        <w:rPr>
          <w:lang w:val="es-AR"/>
        </w:rPr>
        <w:t xml:space="preserve">Si la resta da nula, las mantisas están correctamente alineadas (ambos exponentes son iguales), por lo qué saltamos la 2da </w:t>
      </w:r>
      <w:r>
        <w:rPr>
          <w:lang w:val="es-AR"/>
        </w:rPr>
        <w:pgNum/>
      </w:r>
      <w:r>
        <w:rPr>
          <w:lang w:val="es-AR"/>
        </w:rPr>
        <w:t>sea</w:t>
      </w:r>
      <w:r w:rsidRPr="00927758">
        <w:rPr>
          <w:lang w:val="es-AR"/>
        </w:rPr>
        <w:t xml:space="preserve"> dé “</w:t>
      </w:r>
      <w:proofErr w:type="spellStart"/>
      <w:r w:rsidRPr="00927758">
        <w:rPr>
          <w:lang w:val="es-AR"/>
        </w:rPr>
        <w:t>Alinéamiénto</w:t>
      </w:r>
      <w:proofErr w:type="spellEnd"/>
      <w:r w:rsidRPr="00927758">
        <w:rPr>
          <w:lang w:val="es-AR"/>
        </w:rPr>
        <w:t xml:space="preserve"> dé las mantisas” y pasamos a la 3ra, o </w:t>
      </w:r>
      <w:proofErr w:type="spellStart"/>
      <w:r w:rsidRPr="00927758">
        <w:rPr>
          <w:lang w:val="es-AR"/>
        </w:rPr>
        <w:t>séa</w:t>
      </w:r>
      <w:proofErr w:type="spellEnd"/>
      <w:r w:rsidRPr="00927758">
        <w:rPr>
          <w:lang w:val="es-AR"/>
        </w:rPr>
        <w:t xml:space="preserve"> “Suma- sustracción dé las mantisas”.</w:t>
      </w:r>
    </w:p>
    <w:p w14:paraId="22761CB7" w14:textId="77777777" w:rsidR="007B0199" w:rsidRPr="00927758" w:rsidRDefault="007B0199" w:rsidP="007B0199">
      <w:pPr>
        <w:pStyle w:val="Prrafodelista"/>
        <w:numPr>
          <w:ilvl w:val="0"/>
          <w:numId w:val="26"/>
        </w:numPr>
        <w:rPr>
          <w:lang w:val="es-AR"/>
        </w:rPr>
      </w:pPr>
      <w:r w:rsidRPr="00927758">
        <w:rPr>
          <w:lang w:val="es-AR"/>
        </w:rPr>
        <w:t xml:space="preserve">Si no, el contenido de CD (diferencia entre los exponentes) permitirá contar los </w:t>
      </w:r>
      <w:proofErr w:type="gramStart"/>
      <w:r w:rsidRPr="00927758">
        <w:rPr>
          <w:lang w:val="es-AR"/>
        </w:rPr>
        <w:t>desplazamiento necesarios</w:t>
      </w:r>
      <w:proofErr w:type="gramEnd"/>
      <w:r w:rsidRPr="00927758">
        <w:rPr>
          <w:lang w:val="es-AR"/>
        </w:rPr>
        <w:t xml:space="preserve"> para alinear las mantisas en la 2da fase.</w:t>
      </w:r>
    </w:p>
    <w:p w14:paraId="28385553" w14:textId="77777777" w:rsidR="007B0199" w:rsidRPr="000E1C08" w:rsidRDefault="007B0199" w:rsidP="007B0199">
      <w:pPr>
        <w:pStyle w:val="Prrafodelista"/>
        <w:numPr>
          <w:ilvl w:val="0"/>
          <w:numId w:val="22"/>
        </w:numPr>
        <w:rPr>
          <w:lang w:val="es-AR"/>
        </w:rPr>
      </w:pPr>
      <w:r w:rsidRPr="000E1C08">
        <w:rPr>
          <w:b/>
          <w:bCs/>
          <w:color w:val="FF0000"/>
          <w:lang w:val="es-AR"/>
        </w:rPr>
        <w:t>ALINEAMIENTO DE LAS MANTISAS</w:t>
      </w:r>
      <w:r w:rsidRPr="000E1C08">
        <w:rPr>
          <w:lang w:val="es-AR"/>
        </w:rPr>
        <w:t>: se pasa a esta fase porque uno de los exponentes es menor al otro,</w:t>
      </w:r>
    </w:p>
    <w:p w14:paraId="142E1783" w14:textId="77777777" w:rsidR="007B0199" w:rsidRPr="009F45A6" w:rsidRDefault="007B0199" w:rsidP="007B0199">
      <w:pPr>
        <w:rPr>
          <w:lang w:val="es-AR"/>
        </w:rPr>
      </w:pPr>
      <w:r w:rsidRPr="009F45A6">
        <w:rPr>
          <w:lang w:val="es-AR"/>
        </w:rPr>
        <w:t>y se trabaja sobre el operando con menor exponente.</w:t>
      </w:r>
    </w:p>
    <w:p w14:paraId="4748C592" w14:textId="77777777" w:rsidR="007B0199" w:rsidRPr="00806AE6" w:rsidRDefault="007B0199" w:rsidP="007B0199">
      <w:pPr>
        <w:pStyle w:val="Prrafodelista"/>
        <w:numPr>
          <w:ilvl w:val="0"/>
          <w:numId w:val="25"/>
        </w:numPr>
        <w:rPr>
          <w:lang w:val="es-AR"/>
        </w:rPr>
      </w:pPr>
      <w:r w:rsidRPr="00806AE6">
        <w:rPr>
          <w:b/>
          <w:bCs/>
          <w:lang w:val="es-AR"/>
        </w:rPr>
        <w:t>Si E</w:t>
      </w:r>
      <w:r w:rsidRPr="00DE4B08">
        <w:rPr>
          <w:b/>
          <w:bCs/>
          <w:vertAlign w:val="subscript"/>
          <w:lang w:val="es-AR"/>
        </w:rPr>
        <w:t>A</w:t>
      </w:r>
      <w:r w:rsidRPr="00806AE6">
        <w:rPr>
          <w:b/>
          <w:bCs/>
          <w:lang w:val="es-AR"/>
        </w:rPr>
        <w:t xml:space="preserve"> &lt; E</w:t>
      </w:r>
      <w:r w:rsidRPr="00DE4B08">
        <w:rPr>
          <w:b/>
          <w:bCs/>
          <w:vertAlign w:val="subscript"/>
          <w:lang w:val="es-AR"/>
        </w:rPr>
        <w:t>B</w:t>
      </w:r>
      <w:r w:rsidRPr="00DE4B08">
        <w:rPr>
          <w:vertAlign w:val="subscript"/>
          <w:lang w:val="es-AR"/>
        </w:rPr>
        <w:t>,</w:t>
      </w:r>
      <w:r w:rsidRPr="00806AE6">
        <w:rPr>
          <w:lang w:val="es-AR"/>
        </w:rPr>
        <w:t xml:space="preserve"> el resultado de la sustracción de los exponentes es negativo. El </w:t>
      </w:r>
      <w:r w:rsidRPr="000E108F">
        <w:rPr>
          <w:b/>
          <w:bCs/>
          <w:lang w:val="es-AR"/>
        </w:rPr>
        <w:t>complemento del contenido de CD me indica el número de desplazamientos por efectuar para alinear la mantisa</w:t>
      </w:r>
      <w:r w:rsidRPr="00806AE6">
        <w:rPr>
          <w:lang w:val="es-AR"/>
        </w:rPr>
        <w:t>. El</w:t>
      </w:r>
      <w:r>
        <w:rPr>
          <w:lang w:val="es-AR"/>
        </w:rPr>
        <w:t xml:space="preserve"> </w:t>
      </w:r>
      <w:r w:rsidRPr="00806AE6">
        <w:rPr>
          <w:lang w:val="es-AR"/>
        </w:rPr>
        <w:t>desplazamiento de la mantisa se hace en RD, por lo que se envía (S</w:t>
      </w:r>
      <w:r w:rsidRPr="000E108F">
        <w:rPr>
          <w:vertAlign w:val="subscript"/>
          <w:lang w:val="es-AR"/>
        </w:rPr>
        <w:t>A</w:t>
      </w:r>
      <w:r w:rsidRPr="00806AE6">
        <w:rPr>
          <w:lang w:val="es-AR"/>
        </w:rPr>
        <w:t xml:space="preserve"> M</w:t>
      </w:r>
      <w:r w:rsidRPr="000E108F">
        <w:rPr>
          <w:vertAlign w:val="subscript"/>
          <w:lang w:val="es-AR"/>
        </w:rPr>
        <w:t>A</w:t>
      </w:r>
      <w:r w:rsidRPr="00806AE6">
        <w:rPr>
          <w:lang w:val="es-AR"/>
        </w:rPr>
        <w:t>) a RD, el cual se desplaza a</w:t>
      </w:r>
      <w:r>
        <w:rPr>
          <w:lang w:val="es-AR"/>
        </w:rPr>
        <w:t xml:space="preserve"> </w:t>
      </w:r>
      <w:r w:rsidRPr="00806AE6">
        <w:rPr>
          <w:lang w:val="es-AR"/>
        </w:rPr>
        <w:t>derecha incrementando CD por cada desplazamiento. Esto ocurre hasta que CD = 0, momento en el</w:t>
      </w:r>
      <w:r>
        <w:rPr>
          <w:lang w:val="es-AR"/>
        </w:rPr>
        <w:t xml:space="preserve"> </w:t>
      </w:r>
      <w:r w:rsidRPr="00806AE6">
        <w:rPr>
          <w:lang w:val="es-AR"/>
        </w:rPr>
        <w:t>cual se devuelve el contenido de RD al registro A y se pasa el mayor exponente (EB) a CD.</w:t>
      </w:r>
    </w:p>
    <w:p w14:paraId="4DD048BB" w14:textId="3B0E1E5C" w:rsidR="007B0199" w:rsidRPr="00806AE6" w:rsidRDefault="007B0199" w:rsidP="007B0199">
      <w:pPr>
        <w:pStyle w:val="Prrafodelista"/>
        <w:numPr>
          <w:ilvl w:val="0"/>
          <w:numId w:val="25"/>
        </w:numPr>
        <w:rPr>
          <w:lang w:val="es-AR"/>
        </w:rPr>
      </w:pPr>
      <w:r w:rsidRPr="00806AE6">
        <w:rPr>
          <w:b/>
          <w:bCs/>
          <w:lang w:val="es-AR"/>
        </w:rPr>
        <w:t>Si E</w:t>
      </w:r>
      <w:r w:rsidRPr="00DE4B08">
        <w:rPr>
          <w:b/>
          <w:bCs/>
          <w:vertAlign w:val="subscript"/>
          <w:lang w:val="es-AR"/>
        </w:rPr>
        <w:t>A</w:t>
      </w:r>
      <w:r w:rsidRPr="00806AE6">
        <w:rPr>
          <w:b/>
          <w:bCs/>
          <w:lang w:val="es-AR"/>
        </w:rPr>
        <w:t xml:space="preserve"> &gt; E</w:t>
      </w:r>
      <w:r w:rsidRPr="00DE4B08">
        <w:rPr>
          <w:b/>
          <w:bCs/>
          <w:vertAlign w:val="subscript"/>
          <w:lang w:val="es-AR"/>
        </w:rPr>
        <w:t>B</w:t>
      </w:r>
      <w:r w:rsidRPr="00806AE6">
        <w:rPr>
          <w:lang w:val="es-AR"/>
        </w:rPr>
        <w:t xml:space="preserve"> , el desplazamiento a derecha afecta a SB y </w:t>
      </w:r>
      <w:proofErr w:type="gramStart"/>
      <w:r w:rsidRPr="00806AE6">
        <w:rPr>
          <w:lang w:val="es-AR"/>
        </w:rPr>
        <w:t>MB</w:t>
      </w:r>
      <w:proofErr w:type="gramEnd"/>
      <w:r w:rsidRPr="00806AE6">
        <w:rPr>
          <w:lang w:val="es-AR"/>
        </w:rPr>
        <w:t xml:space="preserve"> pero con la diferencia que CD se usa como</w:t>
      </w:r>
      <w:r>
        <w:rPr>
          <w:lang w:val="es-AR"/>
        </w:rPr>
        <w:t xml:space="preserve"> </w:t>
      </w:r>
      <w:r w:rsidRPr="00806AE6">
        <w:rPr>
          <w:lang w:val="es-AR"/>
        </w:rPr>
        <w:t>descontador. Cuando CD = 0, se pasa el contenido de RD al registro B y se pasa el EA a CD.</w:t>
      </w:r>
    </w:p>
    <w:p w14:paraId="4A830DD7" w14:textId="77777777" w:rsidR="007B0199" w:rsidRPr="000E1C08" w:rsidRDefault="007B0199" w:rsidP="007B0199">
      <w:pPr>
        <w:pStyle w:val="Prrafodelista"/>
        <w:numPr>
          <w:ilvl w:val="0"/>
          <w:numId w:val="22"/>
        </w:numPr>
        <w:rPr>
          <w:lang w:val="es-AR"/>
        </w:rPr>
      </w:pPr>
      <w:r w:rsidRPr="000E1C08">
        <w:rPr>
          <w:b/>
          <w:bCs/>
          <w:color w:val="00B050"/>
          <w:lang w:val="es-AR"/>
        </w:rPr>
        <w:t>SUMA-SUSTRACCIÓN DE LAS MANTISAS</w:t>
      </w:r>
      <w:r w:rsidRPr="000E1C08">
        <w:rPr>
          <w:lang w:val="es-AR"/>
        </w:rPr>
        <w:t>: se opera entre los conjuntos signo-mantisa yuxtapuestos</w:t>
      </w:r>
    </w:p>
    <w:p w14:paraId="20B6DE21" w14:textId="77777777" w:rsidR="007B0199" w:rsidRPr="009F45A6" w:rsidRDefault="007B0199" w:rsidP="007B0199">
      <w:pPr>
        <w:rPr>
          <w:lang w:val="es-AR"/>
        </w:rPr>
      </w:pPr>
      <w:r w:rsidRPr="009F45A6">
        <w:rPr>
          <w:lang w:val="es-AR"/>
        </w:rPr>
        <w:t xml:space="preserve">(uno seguido del otro), </w:t>
      </w:r>
      <w:r>
        <w:rPr>
          <w:lang w:val="es-AR"/>
        </w:rPr>
        <w:pgNum/>
      </w:r>
      <w:r>
        <w:rPr>
          <w:lang w:val="es-AR"/>
        </w:rPr>
        <w:t>sea</w:t>
      </w:r>
      <w:r w:rsidRPr="009F45A6">
        <w:rPr>
          <w:lang w:val="es-AR"/>
        </w:rPr>
        <w:t xml:space="preserve"> (SAMA) ± (SBMB). La sustracción se obtiene sumando a S</w:t>
      </w:r>
      <w:r w:rsidRPr="002D4D24">
        <w:rPr>
          <w:vertAlign w:val="subscript"/>
          <w:lang w:val="es-AR"/>
        </w:rPr>
        <w:t>A</w:t>
      </w:r>
      <w:r w:rsidRPr="009F45A6">
        <w:rPr>
          <w:lang w:val="es-AR"/>
        </w:rPr>
        <w:t>M</w:t>
      </w:r>
      <w:r w:rsidRPr="002D4D24">
        <w:rPr>
          <w:vertAlign w:val="subscript"/>
          <w:lang w:val="es-AR"/>
        </w:rPr>
        <w:t>A</w:t>
      </w:r>
      <w:r w:rsidRPr="009F45A6">
        <w:rPr>
          <w:lang w:val="es-AR"/>
        </w:rPr>
        <w:t xml:space="preserve"> el</w:t>
      </w:r>
    </w:p>
    <w:p w14:paraId="2274567B" w14:textId="77777777" w:rsidR="007B0199" w:rsidRPr="009F45A6" w:rsidRDefault="007B0199" w:rsidP="007B0199">
      <w:pPr>
        <w:rPr>
          <w:lang w:val="es-AR"/>
        </w:rPr>
      </w:pPr>
      <w:r w:rsidRPr="009F45A6">
        <w:rPr>
          <w:lang w:val="es-AR"/>
        </w:rPr>
        <w:t>complemento a la base de S</w:t>
      </w:r>
      <w:r w:rsidRPr="00791AD0">
        <w:rPr>
          <w:vertAlign w:val="subscript"/>
          <w:lang w:val="es-AR"/>
        </w:rPr>
        <w:t>B</w:t>
      </w:r>
      <w:r w:rsidRPr="009F45A6">
        <w:rPr>
          <w:lang w:val="es-AR"/>
        </w:rPr>
        <w:t>M</w:t>
      </w:r>
      <w:r w:rsidRPr="00791AD0">
        <w:rPr>
          <w:vertAlign w:val="subscript"/>
          <w:lang w:val="es-AR"/>
        </w:rPr>
        <w:t>B</w:t>
      </w:r>
      <w:r w:rsidRPr="009F45A6">
        <w:rPr>
          <w:lang w:val="es-AR"/>
        </w:rPr>
        <w:t>. El resultado (signo, mantisa y posible desborde) se lleva a RD.</w:t>
      </w:r>
    </w:p>
    <w:p w14:paraId="642672E4" w14:textId="77777777" w:rsidR="007B0199" w:rsidRPr="000E1C08" w:rsidRDefault="007B0199" w:rsidP="007B0199">
      <w:pPr>
        <w:pStyle w:val="Prrafodelista"/>
        <w:numPr>
          <w:ilvl w:val="0"/>
          <w:numId w:val="22"/>
        </w:numPr>
        <w:rPr>
          <w:lang w:val="es-AR"/>
        </w:rPr>
      </w:pPr>
      <w:r w:rsidRPr="000E1C08">
        <w:rPr>
          <w:b/>
          <w:bCs/>
          <w:color w:val="F5800B"/>
          <w:lang w:val="es-AR"/>
        </w:rPr>
        <w:t>NORMALIZACIÓN EN EL CASO DE DESBORDAMIENTO</w:t>
      </w:r>
      <w:r w:rsidRPr="000E1C08">
        <w:rPr>
          <w:lang w:val="es-AR"/>
        </w:rPr>
        <w:t>: se desplaza una posición a la derecha la</w:t>
      </w:r>
    </w:p>
    <w:p w14:paraId="3212763C" w14:textId="77777777" w:rsidR="007B0199" w:rsidRPr="009F45A6" w:rsidRDefault="007B0199" w:rsidP="007B0199">
      <w:pPr>
        <w:rPr>
          <w:lang w:val="es-AR"/>
        </w:rPr>
      </w:pPr>
      <w:r w:rsidRPr="009F45A6">
        <w:rPr>
          <w:lang w:val="es-AR"/>
        </w:rPr>
        <w:t>mantisa del resultado en RD, siendo reemplazado el bit de mayor peso por el desbordamiento. El signo</w:t>
      </w:r>
    </w:p>
    <w:p w14:paraId="094EBABC" w14:textId="77777777" w:rsidR="007B0199" w:rsidRPr="009F45A6" w:rsidRDefault="007B0199" w:rsidP="007B0199">
      <w:pPr>
        <w:rPr>
          <w:lang w:val="es-AR"/>
        </w:rPr>
      </w:pPr>
      <w:r w:rsidRPr="009F45A6">
        <w:rPr>
          <w:lang w:val="es-AR"/>
        </w:rPr>
        <w:t>queda inalterado y el registro CD se incrementa en 1.</w:t>
      </w:r>
    </w:p>
    <w:p w14:paraId="2C5E7718" w14:textId="77777777" w:rsidR="007B0199" w:rsidRPr="000E1C08" w:rsidRDefault="007B0199" w:rsidP="007B0199">
      <w:pPr>
        <w:pStyle w:val="Prrafodelista"/>
        <w:numPr>
          <w:ilvl w:val="0"/>
          <w:numId w:val="22"/>
        </w:numPr>
        <w:rPr>
          <w:b/>
          <w:bCs/>
          <w:color w:val="7030A0"/>
          <w:lang w:val="es-AR"/>
        </w:rPr>
      </w:pPr>
      <w:r w:rsidRPr="000E1C08">
        <w:rPr>
          <w:b/>
          <w:bCs/>
          <w:color w:val="7030A0"/>
          <w:lang w:val="es-AR"/>
        </w:rPr>
        <w:t>NORMALIZACION EN EL CASO QUE LA MANTISA DEL RESULTADO TENGA DÍGITOS NO</w:t>
      </w:r>
    </w:p>
    <w:p w14:paraId="3F0BA16B" w14:textId="77777777" w:rsidR="007B0199" w:rsidRPr="009F45A6" w:rsidRDefault="007B0199" w:rsidP="007B0199">
      <w:pPr>
        <w:rPr>
          <w:lang w:val="es-AR"/>
        </w:rPr>
      </w:pPr>
      <w:r w:rsidRPr="003C4254">
        <w:rPr>
          <w:b/>
          <w:bCs/>
          <w:color w:val="7030A0"/>
          <w:lang w:val="es-AR"/>
        </w:rPr>
        <w:t>SIGNIFICATIVOS A SU IZQUIERDA:</w:t>
      </w:r>
      <w:r w:rsidRPr="009F45A6">
        <w:rPr>
          <w:lang w:val="es-AR"/>
        </w:rPr>
        <w:t xml:space="preserve"> esto se detecta haciendo </w:t>
      </w:r>
      <w:proofErr w:type="gramStart"/>
      <w:r w:rsidRPr="009F45A6">
        <w:rPr>
          <w:lang w:val="es-AR"/>
        </w:rPr>
        <w:t>un test</w:t>
      </w:r>
      <w:proofErr w:type="gramEnd"/>
      <w:r w:rsidRPr="009F45A6">
        <w:rPr>
          <w:lang w:val="es-AR"/>
        </w:rPr>
        <w:t xml:space="preserve"> sobre el signo y el dígito de mayor</w:t>
      </w:r>
    </w:p>
    <w:p w14:paraId="3C3C6D93" w14:textId="77777777" w:rsidR="007B0199" w:rsidRPr="009F45A6" w:rsidRDefault="007B0199" w:rsidP="007B0199">
      <w:pPr>
        <w:rPr>
          <w:lang w:val="es-AR"/>
        </w:rPr>
      </w:pPr>
      <w:r w:rsidRPr="009F45A6">
        <w:rPr>
          <w:lang w:val="es-AR"/>
        </w:rPr>
        <w:t>peso de la mantisa.</w:t>
      </w:r>
    </w:p>
    <w:p w14:paraId="754462DC" w14:textId="77777777" w:rsidR="007B0199" w:rsidRPr="00806AE6" w:rsidRDefault="007B0199" w:rsidP="007B0199">
      <w:pPr>
        <w:pStyle w:val="Prrafodelista"/>
        <w:numPr>
          <w:ilvl w:val="0"/>
          <w:numId w:val="24"/>
        </w:numPr>
        <w:rPr>
          <w:lang w:val="es-AR"/>
        </w:rPr>
      </w:pPr>
      <w:r w:rsidRPr="00806AE6">
        <w:rPr>
          <w:lang w:val="es-AR"/>
        </w:rPr>
        <w:t>Si son distintos, el número ya estaba normalizado.</w:t>
      </w:r>
    </w:p>
    <w:p w14:paraId="5B91968B" w14:textId="77777777" w:rsidR="007B0199" w:rsidRPr="00806AE6" w:rsidRDefault="007B0199" w:rsidP="007B0199">
      <w:pPr>
        <w:pStyle w:val="Prrafodelista"/>
        <w:numPr>
          <w:ilvl w:val="0"/>
          <w:numId w:val="24"/>
        </w:numPr>
        <w:rPr>
          <w:lang w:val="es-AR"/>
        </w:rPr>
      </w:pPr>
      <w:r w:rsidRPr="00806AE6">
        <w:rPr>
          <w:lang w:val="es-AR"/>
        </w:rPr>
        <w:t>Si no, se tienen que hacer desplazamientos a izquierda de la mantisa hasta que sean distintos y por</w:t>
      </w:r>
      <w:r>
        <w:rPr>
          <w:lang w:val="es-AR"/>
        </w:rPr>
        <w:t xml:space="preserve"> </w:t>
      </w:r>
      <w:r w:rsidRPr="00806AE6">
        <w:rPr>
          <w:lang w:val="es-AR"/>
        </w:rPr>
        <w:t>cada desplazamiento se decrementa 1 de CD.</w:t>
      </w:r>
    </w:p>
    <w:p w14:paraId="7B493FD0" w14:textId="77777777" w:rsidR="007B0199" w:rsidRDefault="007B0199" w:rsidP="007B0199">
      <w:pPr>
        <w:rPr>
          <w:lang w:val="es-AR"/>
        </w:rPr>
      </w:pPr>
    </w:p>
    <w:p w14:paraId="44220F4A" w14:textId="43D68C0A" w:rsidR="007B0199" w:rsidRDefault="00441463" w:rsidP="007B0199">
      <w:pPr>
        <w:spacing w:after="0"/>
        <w:rPr>
          <w:lang w:val="es-AR"/>
        </w:rPr>
      </w:pPr>
      <w:r w:rsidRPr="00441463">
        <w:rPr>
          <w:noProof/>
          <w:lang w:val="es-AR"/>
        </w:rPr>
        <w:lastRenderedPageBreak/>
        <w:drawing>
          <wp:inline distT="0" distB="0" distL="0" distR="0" wp14:anchorId="18C73E17" wp14:editId="201B545E">
            <wp:extent cx="7482120" cy="450589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01639" cy="4517653"/>
                    </a:xfrm>
                    <a:prstGeom prst="rect">
                      <a:avLst/>
                    </a:prstGeom>
                  </pic:spPr>
                </pic:pic>
              </a:graphicData>
            </a:graphic>
          </wp:inline>
        </w:drawing>
      </w:r>
    </w:p>
    <w:p w14:paraId="69B1661E" w14:textId="77777777" w:rsidR="007B0199" w:rsidRDefault="007B0199" w:rsidP="007B0199">
      <w:pPr>
        <w:spacing w:after="0"/>
        <w:rPr>
          <w:lang w:val="es-AR"/>
        </w:rPr>
      </w:pPr>
    </w:p>
    <w:p w14:paraId="55A77DBD" w14:textId="77777777" w:rsidR="007B0199" w:rsidRDefault="007B0199" w:rsidP="007B0199">
      <w:pPr>
        <w:rPr>
          <w:lang w:val="es-AR"/>
        </w:rPr>
      </w:pPr>
      <w:r>
        <w:rPr>
          <w:lang w:val="es-AR"/>
        </w:rPr>
        <w:br w:type="page"/>
      </w:r>
    </w:p>
    <w:p w14:paraId="158FAAA2" w14:textId="77777777" w:rsidR="007B0199" w:rsidRDefault="007B0199" w:rsidP="00585B49">
      <w:pPr>
        <w:pStyle w:val="Ttulo1"/>
      </w:pPr>
      <w:r w:rsidRPr="000E1C08">
        <w:lastRenderedPageBreak/>
        <w:t>MEMORIA</w:t>
      </w:r>
    </w:p>
    <w:p w14:paraId="4391BCB4" w14:textId="77777777" w:rsidR="007B0199" w:rsidRPr="00585B49" w:rsidRDefault="007B0199" w:rsidP="00585B49">
      <w:pPr>
        <w:pStyle w:val="Ttulo2"/>
        <w:rPr>
          <w:b w:val="0"/>
          <w:sz w:val="24"/>
          <w:szCs w:val="24"/>
          <w:lang w:val="es-AR"/>
        </w:rPr>
      </w:pPr>
      <w:r w:rsidRPr="00585B49">
        <w:rPr>
          <w:rStyle w:val="Ttulo2Car"/>
          <w:b/>
          <w:bCs/>
        </w:rPr>
        <w:t>CARACTERISTICAS DE LAS MEMORIA</w:t>
      </w:r>
      <w:r w:rsidRPr="00585B49">
        <w:rPr>
          <w:b w:val="0"/>
          <w:sz w:val="24"/>
          <w:szCs w:val="24"/>
          <w:lang w:val="es-AR"/>
        </w:rPr>
        <w:t>S</w:t>
      </w:r>
    </w:p>
    <w:p w14:paraId="4901138A" w14:textId="77777777" w:rsidR="007B0199" w:rsidRDefault="007B0199" w:rsidP="007B0199">
      <w:pPr>
        <w:spacing w:after="0"/>
        <w:rPr>
          <w:b/>
          <w:bCs/>
          <w:sz w:val="24"/>
          <w:szCs w:val="24"/>
          <w:lang w:val="es-AR"/>
        </w:rPr>
      </w:pPr>
    </w:p>
    <w:p w14:paraId="49578048" w14:textId="77777777" w:rsidR="007B0199" w:rsidRPr="00A118F4" w:rsidRDefault="007B0199" w:rsidP="007B0199">
      <w:pPr>
        <w:pStyle w:val="Prrafodelista"/>
        <w:numPr>
          <w:ilvl w:val="0"/>
          <w:numId w:val="29"/>
        </w:numPr>
        <w:spacing w:after="0"/>
        <w:rPr>
          <w:lang w:val="es-AR"/>
        </w:rPr>
      </w:pPr>
      <w:r w:rsidRPr="00A118F4">
        <w:rPr>
          <w:b/>
          <w:bCs/>
          <w:lang w:val="es-AR"/>
        </w:rPr>
        <w:t>Volatilidad:</w:t>
      </w:r>
      <w:r w:rsidRPr="00DC21F7">
        <w:rPr>
          <w:lang w:val="es-AR"/>
        </w:rPr>
        <w:t xml:space="preserve"> una memoria es volátil si la información se pierde al desconectarla de la fuente de</w:t>
      </w:r>
      <w:r>
        <w:rPr>
          <w:lang w:val="es-AR"/>
        </w:rPr>
        <w:t xml:space="preserve"> </w:t>
      </w:r>
      <w:r w:rsidRPr="00A118F4">
        <w:rPr>
          <w:lang w:val="es-AR"/>
        </w:rPr>
        <w:t>alimentación eléctrica (memorias de semiconductores como DRAM y SRAM), y es no volátil en el caso</w:t>
      </w:r>
      <w:r>
        <w:rPr>
          <w:lang w:val="es-AR"/>
        </w:rPr>
        <w:t xml:space="preserve"> </w:t>
      </w:r>
      <w:r w:rsidRPr="00A118F4">
        <w:rPr>
          <w:lang w:val="es-AR"/>
        </w:rPr>
        <w:t>contrario (como las memorias ROM o las memorias auxiliares de medios magnéticos y ópticos).</w:t>
      </w:r>
    </w:p>
    <w:p w14:paraId="3CE11A41" w14:textId="77777777" w:rsidR="007B0199" w:rsidRPr="00A118F4" w:rsidRDefault="007B0199" w:rsidP="007B0199">
      <w:pPr>
        <w:pStyle w:val="Prrafodelista"/>
        <w:numPr>
          <w:ilvl w:val="0"/>
          <w:numId w:val="29"/>
        </w:numPr>
        <w:spacing w:after="0"/>
        <w:rPr>
          <w:b/>
          <w:bCs/>
          <w:lang w:val="es-AR"/>
        </w:rPr>
      </w:pPr>
      <w:r w:rsidRPr="00A118F4">
        <w:rPr>
          <w:b/>
          <w:bCs/>
          <w:lang w:val="es-AR"/>
        </w:rPr>
        <w:t>Destructibilidad:</w:t>
      </w:r>
    </w:p>
    <w:p w14:paraId="22B9101F" w14:textId="77777777" w:rsidR="007B0199" w:rsidRPr="00A118F4" w:rsidRDefault="007B0199" w:rsidP="007B0199">
      <w:pPr>
        <w:pStyle w:val="Prrafodelista"/>
        <w:numPr>
          <w:ilvl w:val="1"/>
          <w:numId w:val="29"/>
        </w:numPr>
        <w:spacing w:after="0"/>
        <w:rPr>
          <w:lang w:val="es-AR"/>
        </w:rPr>
      </w:pPr>
      <w:r w:rsidRPr="00A118F4">
        <w:rPr>
          <w:b/>
          <w:bCs/>
          <w:lang w:val="es-AR"/>
        </w:rPr>
        <w:t>Lectura destructiva:</w:t>
      </w:r>
      <w:r w:rsidRPr="00DC21F7">
        <w:rPr>
          <w:lang w:val="es-AR"/>
        </w:rPr>
        <w:t xml:space="preserve"> la información se pierde al ser leída y por lo tanto debe ser reescrita</w:t>
      </w:r>
      <w:r>
        <w:rPr>
          <w:lang w:val="es-AR"/>
        </w:rPr>
        <w:t xml:space="preserve"> </w:t>
      </w:r>
      <w:r w:rsidRPr="00A118F4">
        <w:rPr>
          <w:lang w:val="es-AR"/>
        </w:rPr>
        <w:t>después de cada lectura (memorias de núcleos magnéticos, memorias DRAM)</w:t>
      </w:r>
    </w:p>
    <w:p w14:paraId="30AC4D4E" w14:textId="77777777" w:rsidR="007B0199" w:rsidRPr="00DC21F7" w:rsidRDefault="007B0199" w:rsidP="007B0199">
      <w:pPr>
        <w:spacing w:after="0"/>
        <w:rPr>
          <w:lang w:val="es-AR"/>
        </w:rPr>
      </w:pPr>
    </w:p>
    <w:p w14:paraId="5D1E6D38" w14:textId="77777777" w:rsidR="007B0199" w:rsidRPr="00A118F4" w:rsidRDefault="007B0199" w:rsidP="007B0199">
      <w:pPr>
        <w:pStyle w:val="Prrafodelista"/>
        <w:numPr>
          <w:ilvl w:val="0"/>
          <w:numId w:val="29"/>
        </w:numPr>
        <w:spacing w:after="0"/>
        <w:rPr>
          <w:b/>
          <w:bCs/>
          <w:lang w:val="es-AR"/>
        </w:rPr>
      </w:pPr>
      <w:r w:rsidRPr="00DC21F7">
        <w:rPr>
          <w:lang w:val="es-AR"/>
        </w:rPr>
        <w:t xml:space="preserve"> </w:t>
      </w:r>
      <w:r w:rsidRPr="00A118F4">
        <w:rPr>
          <w:b/>
          <w:bCs/>
          <w:lang w:val="es-AR"/>
        </w:rPr>
        <w:t>Modo de acceso:</w:t>
      </w:r>
    </w:p>
    <w:p w14:paraId="7350ECE9" w14:textId="77777777" w:rsidR="007B0199" w:rsidRPr="00A118F4" w:rsidRDefault="007B0199" w:rsidP="007B0199">
      <w:pPr>
        <w:pStyle w:val="Prrafodelista"/>
        <w:numPr>
          <w:ilvl w:val="1"/>
          <w:numId w:val="29"/>
        </w:numPr>
        <w:spacing w:after="0"/>
        <w:rPr>
          <w:lang w:val="es-AR"/>
        </w:rPr>
      </w:pPr>
      <w:r w:rsidRPr="007A04BC">
        <w:rPr>
          <w:b/>
          <w:bCs/>
          <w:lang w:val="es-AR"/>
        </w:rPr>
        <w:t>Acceso aleatorio:</w:t>
      </w:r>
      <w:r w:rsidRPr="00DC21F7">
        <w:rPr>
          <w:lang w:val="es-AR"/>
        </w:rPr>
        <w:t xml:space="preserve"> Se puede acceder a cualquier posición de forma directa y en el mismo tiempo,</w:t>
      </w:r>
      <w:r>
        <w:rPr>
          <w:lang w:val="es-AR"/>
        </w:rPr>
        <w:t xml:space="preserve"> </w:t>
      </w:r>
      <w:r w:rsidRPr="007A04BC">
        <w:rPr>
          <w:lang w:val="es-AR"/>
        </w:rPr>
        <w:t>independientemente de su posición en la memoria, por lo que el tiempo de acceso es constante.</w:t>
      </w:r>
      <w:r>
        <w:rPr>
          <w:lang w:val="es-AR"/>
        </w:rPr>
        <w:t xml:space="preserve"> </w:t>
      </w:r>
      <w:r w:rsidRPr="007A04BC">
        <w:rPr>
          <w:lang w:val="es-AR"/>
        </w:rPr>
        <w:t>No se requiere el acceso previo a otras unidades de información. Cada posición direccionable de</w:t>
      </w:r>
      <w:r>
        <w:rPr>
          <w:lang w:val="es-AR"/>
        </w:rPr>
        <w:t xml:space="preserve"> </w:t>
      </w:r>
      <w:r w:rsidRPr="00A118F4">
        <w:rPr>
          <w:lang w:val="es-AR"/>
        </w:rPr>
        <w:t>memoria tiene un único mecanismo de acceso cableado físicamente. La información se ubica con</w:t>
      </w:r>
      <w:r>
        <w:rPr>
          <w:lang w:val="es-AR"/>
        </w:rPr>
        <w:t xml:space="preserve"> </w:t>
      </w:r>
      <w:r w:rsidRPr="00A118F4">
        <w:rPr>
          <w:lang w:val="es-AR"/>
        </w:rPr>
        <w:t>una dirección decodificada por un decodificador asociado a la memoria, que permite la selección</w:t>
      </w:r>
      <w:r>
        <w:rPr>
          <w:lang w:val="es-AR"/>
        </w:rPr>
        <w:t xml:space="preserve"> </w:t>
      </w:r>
      <w:r w:rsidRPr="00A118F4">
        <w:rPr>
          <w:lang w:val="es-AR"/>
        </w:rPr>
        <w:t>de sólo una unidad de información por vez.</w:t>
      </w:r>
    </w:p>
    <w:p w14:paraId="029D923F" w14:textId="77777777" w:rsidR="007B0199" w:rsidRPr="007A04BC" w:rsidRDefault="007B0199" w:rsidP="007B0199">
      <w:pPr>
        <w:pStyle w:val="Prrafodelista"/>
        <w:numPr>
          <w:ilvl w:val="1"/>
          <w:numId w:val="29"/>
        </w:numPr>
        <w:spacing w:after="0"/>
        <w:rPr>
          <w:lang w:val="es-AR"/>
        </w:rPr>
      </w:pPr>
      <w:r w:rsidRPr="007A04BC">
        <w:rPr>
          <w:b/>
          <w:bCs/>
          <w:lang w:val="es-AR"/>
        </w:rPr>
        <w:t>Acceso secuencial:</w:t>
      </w:r>
      <w:r w:rsidRPr="00DC21F7">
        <w:rPr>
          <w:lang w:val="es-AR"/>
        </w:rPr>
        <w:t xml:space="preserve"> Para acceder a una posición de memoria es necesario acceder a todas las</w:t>
      </w:r>
      <w:r>
        <w:rPr>
          <w:lang w:val="es-AR"/>
        </w:rPr>
        <w:t xml:space="preserve"> </w:t>
      </w:r>
      <w:r w:rsidRPr="007A04BC">
        <w:rPr>
          <w:lang w:val="es-AR"/>
        </w:rPr>
        <w:t>posiciones que le preceden. En este caso, el tiempo de acceso depende de la distancia entre la</w:t>
      </w:r>
      <w:r>
        <w:rPr>
          <w:lang w:val="es-AR"/>
        </w:rPr>
        <w:t xml:space="preserve"> </w:t>
      </w:r>
      <w:r w:rsidRPr="007A04BC">
        <w:rPr>
          <w:lang w:val="es-AR"/>
        </w:rPr>
        <w:t>posición inicial y la unidad de información, por lo que es muy variable.</w:t>
      </w:r>
    </w:p>
    <w:p w14:paraId="72002811" w14:textId="77777777" w:rsidR="007B0199" w:rsidRPr="00880CCC" w:rsidRDefault="007B0199" w:rsidP="007B0199">
      <w:pPr>
        <w:pStyle w:val="Prrafodelista"/>
        <w:numPr>
          <w:ilvl w:val="1"/>
          <w:numId w:val="29"/>
        </w:numPr>
        <w:spacing w:after="0"/>
        <w:rPr>
          <w:lang w:val="es-AR"/>
        </w:rPr>
      </w:pPr>
      <w:r w:rsidRPr="00880CCC">
        <w:rPr>
          <w:b/>
          <w:bCs/>
          <w:lang w:val="es-AR"/>
        </w:rPr>
        <w:t>Acceso asociativo</w:t>
      </w:r>
      <w:r w:rsidRPr="00DC21F7">
        <w:rPr>
          <w:lang w:val="es-AR"/>
        </w:rPr>
        <w:t>: Permite hacer una comparación de ciertas posiciones de bits dentro de una</w:t>
      </w:r>
      <w:r>
        <w:rPr>
          <w:lang w:val="es-AR"/>
        </w:rPr>
        <w:t xml:space="preserve"> </w:t>
      </w:r>
      <w:r w:rsidRPr="00880CCC">
        <w:rPr>
          <w:lang w:val="es-AR"/>
        </w:rPr>
        <w:t xml:space="preserve">palabra buscando que coincidan con unos valores dados (rótulo o </w:t>
      </w:r>
      <w:proofErr w:type="spellStart"/>
      <w:r w:rsidRPr="00880CCC">
        <w:rPr>
          <w:lang w:val="es-AR"/>
        </w:rPr>
        <w:t>label</w:t>
      </w:r>
      <w:proofErr w:type="spellEnd"/>
      <w:r w:rsidRPr="00880CCC">
        <w:rPr>
          <w:lang w:val="es-AR"/>
        </w:rPr>
        <w:t>), y hacer esto para todas las palabras simultáneamente. Una palabra es por tanto recuperada basándose en una porción de su contenido en lugar de su dirección, razón por la cual se las llama también “accesibles por contenido”. Es del tipo de acceso aleatorio, por lo que el tiempo de acceso es constante e independiente de la posición.</w:t>
      </w:r>
    </w:p>
    <w:p w14:paraId="0B0E0254" w14:textId="77777777" w:rsidR="007B0199" w:rsidRPr="006D6623" w:rsidRDefault="007B0199" w:rsidP="007B0199">
      <w:pPr>
        <w:pStyle w:val="Prrafodelista"/>
        <w:numPr>
          <w:ilvl w:val="1"/>
          <w:numId w:val="29"/>
        </w:numPr>
        <w:spacing w:after="0"/>
        <w:rPr>
          <w:lang w:val="es-AR"/>
        </w:rPr>
      </w:pPr>
      <w:r w:rsidRPr="00880CCC">
        <w:rPr>
          <w:b/>
          <w:bCs/>
          <w:lang w:val="es-AR"/>
        </w:rPr>
        <w:t>Mixto o directo</w:t>
      </w:r>
      <w:r w:rsidRPr="00DC21F7">
        <w:rPr>
          <w:lang w:val="es-AR"/>
        </w:rPr>
        <w:t xml:space="preserve"> (las unidades de disco son de acceso directo porque se accede directamente a</w:t>
      </w:r>
      <w:r>
        <w:rPr>
          <w:lang w:val="es-AR"/>
        </w:rPr>
        <w:t xml:space="preserve"> </w:t>
      </w:r>
      <w:r w:rsidRPr="006D6623">
        <w:rPr>
          <w:lang w:val="es-AR"/>
        </w:rPr>
        <w:t>la pista deseada y secuencialmente a la información mediante el giro del disco).</w:t>
      </w:r>
    </w:p>
    <w:p w14:paraId="337BF528" w14:textId="77777777" w:rsidR="007B0199" w:rsidRPr="00DC21F7" w:rsidRDefault="007B0199" w:rsidP="007B0199">
      <w:pPr>
        <w:spacing w:after="0"/>
        <w:rPr>
          <w:lang w:val="es-AR"/>
        </w:rPr>
      </w:pPr>
    </w:p>
    <w:p w14:paraId="3578D28E" w14:textId="77777777" w:rsidR="007B0199" w:rsidRPr="00DC21F7" w:rsidRDefault="007B0199" w:rsidP="007B0199">
      <w:pPr>
        <w:pStyle w:val="Prrafodelista"/>
        <w:numPr>
          <w:ilvl w:val="0"/>
          <w:numId w:val="29"/>
        </w:numPr>
        <w:spacing w:after="0"/>
        <w:rPr>
          <w:lang w:val="es-AR"/>
        </w:rPr>
      </w:pPr>
      <w:r w:rsidRPr="006D6623">
        <w:rPr>
          <w:b/>
          <w:bCs/>
          <w:lang w:val="es-AR"/>
        </w:rPr>
        <w:t>Tiempo de acceso:</w:t>
      </w:r>
      <w:r w:rsidRPr="00DC21F7">
        <w:rPr>
          <w:lang w:val="es-AR"/>
        </w:rPr>
        <w:t xml:space="preserve"> Para memorias de acceso aleatorio es el tiempo que tarda en realizarse una</w:t>
      </w:r>
      <w:r>
        <w:rPr>
          <w:lang w:val="es-AR"/>
        </w:rPr>
        <w:t xml:space="preserve"> </w:t>
      </w:r>
      <w:r w:rsidRPr="00DC21F7">
        <w:rPr>
          <w:lang w:val="es-AR"/>
        </w:rPr>
        <w:t>operación de escritura o de lectura, es decir, el tiempo que transcurre desde el instante en el que se</w:t>
      </w:r>
      <w:r>
        <w:rPr>
          <w:lang w:val="es-AR"/>
        </w:rPr>
        <w:t xml:space="preserve"> </w:t>
      </w:r>
      <w:r w:rsidRPr="00DC21F7">
        <w:rPr>
          <w:lang w:val="es-AR"/>
        </w:rPr>
        <w:t>presenta una dirección a la memoria hasta que el dato, o ha sido memorizado, o está disponible para su</w:t>
      </w:r>
      <w:r>
        <w:rPr>
          <w:lang w:val="es-AR"/>
        </w:rPr>
        <w:t xml:space="preserve"> </w:t>
      </w:r>
      <w:r w:rsidRPr="00DC21F7">
        <w:rPr>
          <w:lang w:val="es-AR"/>
        </w:rPr>
        <w:t>uso. Para memorias de otro tipo, el tiempo de acceso es el que se tarda en situar el mecanismo de</w:t>
      </w:r>
      <w:r>
        <w:rPr>
          <w:lang w:val="es-AR"/>
        </w:rPr>
        <w:t xml:space="preserve"> </w:t>
      </w:r>
      <w:r w:rsidRPr="00DC21F7">
        <w:rPr>
          <w:lang w:val="es-AR"/>
        </w:rPr>
        <w:t>lectura/escritura en la posición deseada.</w:t>
      </w:r>
    </w:p>
    <w:p w14:paraId="77324EF3" w14:textId="77777777" w:rsidR="007B0199" w:rsidRPr="00DC21F7" w:rsidRDefault="007B0199" w:rsidP="007B0199">
      <w:pPr>
        <w:pStyle w:val="Prrafodelista"/>
        <w:numPr>
          <w:ilvl w:val="0"/>
          <w:numId w:val="29"/>
        </w:numPr>
        <w:spacing w:after="0"/>
        <w:rPr>
          <w:lang w:val="es-AR"/>
        </w:rPr>
      </w:pPr>
      <w:r w:rsidRPr="006D6623">
        <w:rPr>
          <w:b/>
          <w:bCs/>
          <w:lang w:val="es-AR"/>
        </w:rPr>
        <w:t>Caudal</w:t>
      </w:r>
      <w:r w:rsidRPr="00DC21F7">
        <w:rPr>
          <w:lang w:val="es-AR"/>
        </w:rPr>
        <w:t xml:space="preserve">: cantidad de informaciones transferidas por unidad de tiempo (según </w:t>
      </w:r>
      <w:proofErr w:type="spellStart"/>
      <w:r w:rsidRPr="00DC21F7">
        <w:rPr>
          <w:lang w:val="es-AR"/>
        </w:rPr>
        <w:t>Meinadier</w:t>
      </w:r>
      <w:proofErr w:type="spellEnd"/>
      <w:r w:rsidRPr="00DC21F7">
        <w:rPr>
          <w:lang w:val="es-AR"/>
        </w:rPr>
        <w:t xml:space="preserve"> se expresa en</w:t>
      </w:r>
      <w:r>
        <w:rPr>
          <w:lang w:val="es-AR"/>
        </w:rPr>
        <w:t xml:space="preserve"> </w:t>
      </w:r>
      <w:proofErr w:type="spellStart"/>
      <w:r w:rsidRPr="00DC21F7">
        <w:rPr>
          <w:lang w:val="es-AR"/>
        </w:rPr>
        <w:t>mega-informaciones</w:t>
      </w:r>
      <w:proofErr w:type="spellEnd"/>
      <w:r w:rsidRPr="00DC21F7">
        <w:rPr>
          <w:lang w:val="es-AR"/>
        </w:rPr>
        <w:t xml:space="preserve"> o kilo-informaciones por segundo, por ejemplo “un </w:t>
      </w:r>
      <w:proofErr w:type="spellStart"/>
      <w:r w:rsidRPr="00DC21F7">
        <w:rPr>
          <w:lang w:val="es-AR"/>
        </w:rPr>
        <w:t>mega-octeto</w:t>
      </w:r>
      <w:proofErr w:type="spellEnd"/>
      <w:r w:rsidRPr="00DC21F7">
        <w:rPr>
          <w:lang w:val="es-AR"/>
        </w:rPr>
        <w:t xml:space="preserve"> por segundo”)</w:t>
      </w:r>
    </w:p>
    <w:p w14:paraId="600BB769" w14:textId="77777777" w:rsidR="007B0199" w:rsidRPr="00477875" w:rsidRDefault="007B0199" w:rsidP="007B0199">
      <w:pPr>
        <w:pStyle w:val="Prrafodelista"/>
        <w:numPr>
          <w:ilvl w:val="0"/>
          <w:numId w:val="29"/>
        </w:numPr>
        <w:spacing w:after="0"/>
        <w:rPr>
          <w:lang w:val="es-AR"/>
        </w:rPr>
      </w:pPr>
      <w:r w:rsidRPr="00DC21F7">
        <w:rPr>
          <w:lang w:val="es-AR"/>
        </w:rPr>
        <w:t xml:space="preserve"> </w:t>
      </w:r>
      <w:r w:rsidRPr="006D6623">
        <w:rPr>
          <w:b/>
          <w:bCs/>
          <w:lang w:val="es-AR"/>
        </w:rPr>
        <w:t xml:space="preserve">Capacidad: </w:t>
      </w:r>
      <w:r w:rsidRPr="00DC21F7">
        <w:rPr>
          <w:lang w:val="es-AR"/>
        </w:rPr>
        <w:t>Se denomina capacidad de memoria a la cantidad de información que se puede almacenar</w:t>
      </w:r>
      <w:r>
        <w:rPr>
          <w:lang w:val="es-AR"/>
        </w:rPr>
        <w:t xml:space="preserve"> </w:t>
      </w:r>
      <w:r w:rsidRPr="00477875">
        <w:rPr>
          <w:lang w:val="es-AR"/>
        </w:rPr>
        <w:t>en ella. La capacidad se puede expresar en bits, bytes o unidades que los agrupen:</w:t>
      </w:r>
    </w:p>
    <w:p w14:paraId="3C883027" w14:textId="77777777" w:rsidR="007B0199" w:rsidRPr="00CD3CC6" w:rsidRDefault="007B0199" w:rsidP="007B0199">
      <w:pPr>
        <w:pStyle w:val="Prrafodelista"/>
        <w:numPr>
          <w:ilvl w:val="0"/>
          <w:numId w:val="0"/>
        </w:numPr>
        <w:spacing w:after="0"/>
        <w:ind w:left="720"/>
        <w:rPr>
          <w:lang w:val="en-US"/>
        </w:rPr>
      </w:pPr>
      <w:r w:rsidRPr="00CD3CC6">
        <w:rPr>
          <w:lang w:val="en-US"/>
        </w:rPr>
        <w:t>1 byte = 8 bits</w:t>
      </w:r>
    </w:p>
    <w:p w14:paraId="4FAC2F6B" w14:textId="77777777" w:rsidR="007B0199" w:rsidRPr="00412200" w:rsidRDefault="007B0199" w:rsidP="007B0199">
      <w:pPr>
        <w:pStyle w:val="Prrafodelista"/>
        <w:numPr>
          <w:ilvl w:val="0"/>
          <w:numId w:val="0"/>
        </w:numPr>
        <w:spacing w:after="0"/>
        <w:ind w:left="720"/>
        <w:rPr>
          <w:lang w:val="en-US"/>
        </w:rPr>
      </w:pPr>
      <w:r w:rsidRPr="00412200">
        <w:rPr>
          <w:lang w:val="en-US"/>
        </w:rPr>
        <w:t xml:space="preserve">1 </w:t>
      </w:r>
      <w:proofErr w:type="spellStart"/>
      <w:r w:rsidRPr="00412200">
        <w:rPr>
          <w:lang w:val="en-US"/>
        </w:rPr>
        <w:t>Kb</w:t>
      </w:r>
      <w:proofErr w:type="spellEnd"/>
      <w:r w:rsidRPr="00412200">
        <w:rPr>
          <w:lang w:val="en-US"/>
        </w:rPr>
        <w:t xml:space="preserve"> = 1024 bytes = 2</w:t>
      </w:r>
      <w:r w:rsidRPr="00412200">
        <w:rPr>
          <w:vertAlign w:val="superscript"/>
          <w:lang w:val="en-US"/>
        </w:rPr>
        <w:t>10</w:t>
      </w:r>
      <w:r w:rsidRPr="00412200">
        <w:rPr>
          <w:lang w:val="en-US"/>
        </w:rPr>
        <w:t xml:space="preserve"> bytes</w:t>
      </w:r>
    </w:p>
    <w:p w14:paraId="1BA40140" w14:textId="77777777" w:rsidR="007B0199" w:rsidRPr="00412200" w:rsidRDefault="007B0199" w:rsidP="007B0199">
      <w:pPr>
        <w:pStyle w:val="Prrafodelista"/>
        <w:numPr>
          <w:ilvl w:val="0"/>
          <w:numId w:val="0"/>
        </w:numPr>
        <w:spacing w:after="0"/>
        <w:ind w:left="720"/>
        <w:rPr>
          <w:lang w:val="en-US"/>
        </w:rPr>
      </w:pPr>
      <w:r w:rsidRPr="00412200">
        <w:rPr>
          <w:lang w:val="en-US"/>
        </w:rPr>
        <w:t xml:space="preserve">1 Mb = 1024 </w:t>
      </w:r>
      <w:proofErr w:type="spellStart"/>
      <w:r w:rsidRPr="00412200">
        <w:rPr>
          <w:lang w:val="en-US"/>
        </w:rPr>
        <w:t>Kb</w:t>
      </w:r>
      <w:proofErr w:type="spellEnd"/>
      <w:r w:rsidRPr="00412200">
        <w:rPr>
          <w:lang w:val="en-US"/>
        </w:rPr>
        <w:t xml:space="preserve"> = 2</w:t>
      </w:r>
      <w:r w:rsidRPr="00412200">
        <w:rPr>
          <w:vertAlign w:val="superscript"/>
          <w:lang w:val="en-US"/>
        </w:rPr>
        <w:t>20</w:t>
      </w:r>
      <w:r w:rsidRPr="00412200">
        <w:rPr>
          <w:lang w:val="en-US"/>
        </w:rPr>
        <w:t xml:space="preserve"> bytes</w:t>
      </w:r>
    </w:p>
    <w:p w14:paraId="7DD0C4DF" w14:textId="77777777" w:rsidR="007B0199" w:rsidRPr="00412200" w:rsidRDefault="007B0199" w:rsidP="007B0199">
      <w:pPr>
        <w:pStyle w:val="Prrafodelista"/>
        <w:numPr>
          <w:ilvl w:val="0"/>
          <w:numId w:val="0"/>
        </w:numPr>
        <w:spacing w:after="0"/>
        <w:ind w:left="720"/>
        <w:rPr>
          <w:lang w:val="en-US"/>
        </w:rPr>
      </w:pPr>
      <w:r w:rsidRPr="00412200">
        <w:rPr>
          <w:lang w:val="en-US"/>
        </w:rPr>
        <w:t>1 Gb = 1024 Mb = 2</w:t>
      </w:r>
      <w:r w:rsidRPr="00412200">
        <w:rPr>
          <w:vertAlign w:val="superscript"/>
          <w:lang w:val="en-US"/>
        </w:rPr>
        <w:t>30</w:t>
      </w:r>
      <w:r w:rsidRPr="00412200">
        <w:rPr>
          <w:lang w:val="en-US"/>
        </w:rPr>
        <w:t xml:space="preserve"> bytes</w:t>
      </w:r>
    </w:p>
    <w:p w14:paraId="4D1D89EF" w14:textId="77777777" w:rsidR="007B0199" w:rsidRDefault="007B0199" w:rsidP="007B0199">
      <w:pPr>
        <w:pStyle w:val="Prrafodelista"/>
        <w:numPr>
          <w:ilvl w:val="0"/>
          <w:numId w:val="0"/>
        </w:numPr>
        <w:spacing w:after="0"/>
        <w:ind w:left="720"/>
        <w:rPr>
          <w:lang w:val="en-US"/>
        </w:rPr>
      </w:pPr>
      <w:r w:rsidRPr="00412200">
        <w:rPr>
          <w:lang w:val="en-US"/>
        </w:rPr>
        <w:t>1 Tb = 1024 Gb = 2</w:t>
      </w:r>
      <w:r w:rsidRPr="00412200">
        <w:rPr>
          <w:vertAlign w:val="superscript"/>
          <w:lang w:val="en-US"/>
        </w:rPr>
        <w:t>40</w:t>
      </w:r>
      <w:r w:rsidRPr="00412200">
        <w:rPr>
          <w:lang w:val="en-US"/>
        </w:rPr>
        <w:t xml:space="preserve"> bytes</w:t>
      </w:r>
    </w:p>
    <w:p w14:paraId="01417776" w14:textId="77777777" w:rsidR="007B0199" w:rsidRDefault="007B0199" w:rsidP="007B0199">
      <w:pPr>
        <w:pStyle w:val="Prrafodelista"/>
        <w:numPr>
          <w:ilvl w:val="0"/>
          <w:numId w:val="0"/>
        </w:numPr>
        <w:spacing w:after="0"/>
        <w:ind w:left="720"/>
        <w:rPr>
          <w:lang w:val="en-US"/>
        </w:rPr>
      </w:pPr>
    </w:p>
    <w:p w14:paraId="479090FB" w14:textId="77777777" w:rsidR="007B0199" w:rsidRDefault="007B0199" w:rsidP="00585B49">
      <w:pPr>
        <w:pStyle w:val="Ttulo2"/>
        <w:rPr>
          <w:b w:val="0"/>
          <w:lang w:val="en-US"/>
        </w:rPr>
      </w:pPr>
      <w:r>
        <w:lastRenderedPageBreak/>
        <w:t>JERARQUIA DE MEMORIAS</w:t>
      </w:r>
    </w:p>
    <w:p w14:paraId="1016BFFC" w14:textId="77777777" w:rsidR="007B0199" w:rsidRDefault="007B0199" w:rsidP="007B0199">
      <w:pPr>
        <w:pStyle w:val="Prrafodelista"/>
        <w:numPr>
          <w:ilvl w:val="0"/>
          <w:numId w:val="0"/>
        </w:numPr>
        <w:spacing w:after="0"/>
        <w:ind w:left="720"/>
        <w:jc w:val="center"/>
        <w:rPr>
          <w:b/>
          <w:lang w:val="en-US"/>
        </w:rPr>
      </w:pPr>
      <w:r>
        <w:rPr>
          <w:noProof/>
        </w:rPr>
        <w:drawing>
          <wp:inline distT="0" distB="0" distL="0" distR="0" wp14:anchorId="5DCB4FA9" wp14:editId="5BBBF7D6">
            <wp:extent cx="5743978" cy="4061736"/>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82">
                      <a:extLst>
                        <a:ext uri="{28A0092B-C50C-407E-A947-70E740481C1C}">
                          <a14:useLocalDpi xmlns:a14="http://schemas.microsoft.com/office/drawing/2010/main" val="0"/>
                        </a:ext>
                      </a:extLst>
                    </a:blip>
                    <a:stretch>
                      <a:fillRect/>
                    </a:stretch>
                  </pic:blipFill>
                  <pic:spPr>
                    <a:xfrm>
                      <a:off x="0" y="0"/>
                      <a:ext cx="5743978" cy="4061736"/>
                    </a:xfrm>
                    <a:prstGeom prst="rect">
                      <a:avLst/>
                    </a:prstGeom>
                  </pic:spPr>
                </pic:pic>
              </a:graphicData>
            </a:graphic>
          </wp:inline>
        </w:drawing>
      </w:r>
    </w:p>
    <w:p w14:paraId="53CFDA79" w14:textId="77777777" w:rsidR="007B0199" w:rsidRDefault="007B0199" w:rsidP="007B0199">
      <w:pPr>
        <w:pStyle w:val="Prrafodelista"/>
        <w:numPr>
          <w:ilvl w:val="0"/>
          <w:numId w:val="0"/>
        </w:numPr>
        <w:spacing w:after="0"/>
        <w:ind w:left="720"/>
        <w:rPr>
          <w:b/>
          <w:lang w:val="en-US"/>
        </w:rPr>
      </w:pPr>
      <w:r>
        <w:rPr>
          <w:noProof/>
        </w:rPr>
        <w:lastRenderedPageBreak/>
        <w:drawing>
          <wp:inline distT="0" distB="0" distL="0" distR="0" wp14:anchorId="551FA6BB" wp14:editId="3A4C338B">
            <wp:extent cx="6677662" cy="4784726"/>
            <wp:effectExtent l="0" t="0" r="8890" b="0"/>
            <wp:docPr id="246" name="Picture 246" descr="Jerarquía de memori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83">
                      <a:extLst>
                        <a:ext uri="{28A0092B-C50C-407E-A947-70E740481C1C}">
                          <a14:useLocalDpi xmlns:a14="http://schemas.microsoft.com/office/drawing/2010/main" val="0"/>
                        </a:ext>
                      </a:extLst>
                    </a:blip>
                    <a:stretch>
                      <a:fillRect/>
                    </a:stretch>
                  </pic:blipFill>
                  <pic:spPr>
                    <a:xfrm>
                      <a:off x="0" y="0"/>
                      <a:ext cx="6677662" cy="4784726"/>
                    </a:xfrm>
                    <a:prstGeom prst="rect">
                      <a:avLst/>
                    </a:prstGeom>
                  </pic:spPr>
                </pic:pic>
              </a:graphicData>
            </a:graphic>
          </wp:inline>
        </w:drawing>
      </w:r>
    </w:p>
    <w:p w14:paraId="67FD2913" w14:textId="77777777" w:rsidR="007B0199" w:rsidRDefault="007B0199" w:rsidP="007B0199">
      <w:pPr>
        <w:pStyle w:val="Prrafodelista"/>
        <w:numPr>
          <w:ilvl w:val="0"/>
          <w:numId w:val="0"/>
        </w:numPr>
        <w:spacing w:after="0"/>
        <w:ind w:left="720"/>
        <w:rPr>
          <w:b/>
          <w:lang w:val="en-US"/>
        </w:rPr>
      </w:pPr>
    </w:p>
    <w:p w14:paraId="761DA4ED" w14:textId="77777777" w:rsidR="007B0199" w:rsidRPr="00A612A7" w:rsidRDefault="007B0199" w:rsidP="007B0199">
      <w:pPr>
        <w:spacing w:after="0"/>
        <w:rPr>
          <w:bCs/>
          <w:lang w:val="es-419"/>
        </w:rPr>
      </w:pPr>
      <w:r w:rsidRPr="00A612A7">
        <w:rPr>
          <w:bCs/>
          <w:lang w:val="es-419"/>
        </w:rPr>
        <w:t xml:space="preserve">Un dispositivo de memoria ideal sería aquel que permita una gran capacidad de almacenamiento a bajo costo y con el menor tiempo de acceso. Sin embargo, en la realidad esto no es posible, ya que siempre que se elige un </w:t>
      </w:r>
      <w:r>
        <w:rPr>
          <w:bCs/>
          <w:lang w:val="es-419"/>
        </w:rPr>
        <w:t>m</w:t>
      </w:r>
      <w:r w:rsidRPr="00A612A7">
        <w:rPr>
          <w:bCs/>
          <w:lang w:val="es-419"/>
        </w:rPr>
        <w:t xml:space="preserve">edio de almacenamiento, se limita al menos una de estas características. </w:t>
      </w:r>
    </w:p>
    <w:p w14:paraId="6A4D0EEF" w14:textId="77777777" w:rsidR="007B0199" w:rsidRDefault="007B0199" w:rsidP="007B0199">
      <w:pPr>
        <w:spacing w:after="0"/>
        <w:rPr>
          <w:bCs/>
          <w:lang w:val="es-419"/>
        </w:rPr>
      </w:pPr>
      <w:r w:rsidRPr="00FE3B50">
        <w:rPr>
          <w:bCs/>
          <w:lang w:val="es-419"/>
        </w:rPr>
        <w:t xml:space="preserve">Por ejemplo, una memoria rápida es más costosa y tiene menor capacidad. Esto significa que en todo </w:t>
      </w:r>
      <w:r>
        <w:rPr>
          <w:bCs/>
          <w:lang w:val="es-419"/>
        </w:rPr>
        <w:t xml:space="preserve">el </w:t>
      </w:r>
      <w:r w:rsidRPr="00FE3B50">
        <w:rPr>
          <w:bCs/>
          <w:lang w:val="es-419"/>
        </w:rPr>
        <w:t>espectro de posibles tecnologías de memoria existen relaciones de compromiso entre costo, capacidad, y tiempo de acceso.</w:t>
      </w:r>
    </w:p>
    <w:p w14:paraId="2942C3F6" w14:textId="77777777" w:rsidR="007B0199" w:rsidRDefault="007B0199" w:rsidP="007B0199">
      <w:pPr>
        <w:spacing w:after="0"/>
        <w:rPr>
          <w:bCs/>
          <w:lang w:val="es-419"/>
        </w:rPr>
      </w:pPr>
      <w:r w:rsidRPr="00F0621A">
        <w:rPr>
          <w:bCs/>
          <w:lang w:val="es-419"/>
        </w:rPr>
        <w:t>En el caso del diseño de una computadora se toman en cuenta todas estas consideraciones. Por eso, la</w:t>
      </w:r>
      <w:r>
        <w:rPr>
          <w:bCs/>
          <w:lang w:val="es-419"/>
        </w:rPr>
        <w:t xml:space="preserve"> </w:t>
      </w:r>
      <w:r w:rsidRPr="00F0621A">
        <w:rPr>
          <w:bCs/>
          <w:lang w:val="es-419"/>
        </w:rPr>
        <w:t>memoria total de una computadora está organizada según una jerarquía de niveles de memoria, donde los datos solo se pueden copiar entre niveles adyacentes, cada nivel es accedido con mayor frecuencia que</w:t>
      </w:r>
      <w:r>
        <w:rPr>
          <w:bCs/>
          <w:lang w:val="es-419"/>
        </w:rPr>
        <w:t xml:space="preserve"> </w:t>
      </w:r>
      <w:r w:rsidRPr="00F0621A">
        <w:rPr>
          <w:bCs/>
          <w:lang w:val="es-419"/>
        </w:rPr>
        <w:t xml:space="preserve">el nivel siguiente inferior y contiene parte de su información. </w:t>
      </w:r>
    </w:p>
    <w:p w14:paraId="016485BE" w14:textId="77777777" w:rsidR="007B0199" w:rsidRPr="00F65040" w:rsidRDefault="007B0199" w:rsidP="007B0199">
      <w:pPr>
        <w:spacing w:after="0"/>
        <w:rPr>
          <w:bCs/>
          <w:lang w:val="es-419"/>
        </w:rPr>
      </w:pPr>
      <w:r w:rsidRPr="00F65040">
        <w:rPr>
          <w:bCs/>
          <w:lang w:val="es-419"/>
        </w:rPr>
        <w:t>A medida que descendemos en la jerarquía:</w:t>
      </w:r>
    </w:p>
    <w:p w14:paraId="086B878B" w14:textId="77777777" w:rsidR="007B0199" w:rsidRPr="00F0621A" w:rsidRDefault="007B0199" w:rsidP="007B0199">
      <w:pPr>
        <w:spacing w:after="0"/>
        <w:rPr>
          <w:bCs/>
          <w:lang w:val="es-419"/>
        </w:rPr>
      </w:pPr>
      <w:r w:rsidRPr="007478E2">
        <w:rPr>
          <w:noProof/>
        </w:rPr>
        <mc:AlternateContent>
          <mc:Choice Requires="wps">
            <w:drawing>
              <wp:anchor distT="0" distB="0" distL="114300" distR="114300" simplePos="0" relativeHeight="251658257" behindDoc="1" locked="0" layoutInCell="1" allowOverlap="1" wp14:anchorId="18622CA5" wp14:editId="095784EB">
                <wp:simplePos x="0" y="0"/>
                <wp:positionH relativeFrom="margin">
                  <wp:posOffset>154341</wp:posOffset>
                </wp:positionH>
                <wp:positionV relativeFrom="paragraph">
                  <wp:posOffset>143162</wp:posOffset>
                </wp:positionV>
                <wp:extent cx="5294202" cy="711645"/>
                <wp:effectExtent l="0" t="0" r="20955" b="12700"/>
                <wp:wrapNone/>
                <wp:docPr id="272" name="Rectangle 272" descr="decorative element"/>
                <wp:cNvGraphicFramePr/>
                <a:graphic xmlns:a="http://schemas.openxmlformats.org/drawingml/2006/main">
                  <a:graphicData uri="http://schemas.microsoft.com/office/word/2010/wordprocessingShape">
                    <wps:wsp>
                      <wps:cNvSpPr/>
                      <wps:spPr>
                        <a:xfrm>
                          <a:off x="0" y="0"/>
                          <a:ext cx="5294202" cy="71164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7CDFA" id="Rectangle 272" o:spid="_x0000_s1026" alt="decorative element" style="position:absolute;margin-left:12.15pt;margin-top:11.25pt;width:416.85pt;height:56.0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" fillcolor="#f4ebf9" strokecolor="#593470 [1604]" strokeweight="1pt">
                <v:stroke dashstyle="dash"/>
                <w10:wrap anchorx="margin"/>
              </v:rect>
            </w:pict>
          </mc:Fallback>
        </mc:AlternateContent>
      </w:r>
    </w:p>
    <w:p w14:paraId="203B97D8" w14:textId="77777777" w:rsidR="007B0199" w:rsidRPr="00466EA6" w:rsidRDefault="007B0199" w:rsidP="007B0199">
      <w:pPr>
        <w:pStyle w:val="Prrafodelista"/>
        <w:numPr>
          <w:ilvl w:val="0"/>
          <w:numId w:val="31"/>
        </w:numPr>
        <w:spacing w:after="0"/>
        <w:rPr>
          <w:b/>
          <w:bCs/>
        </w:rPr>
      </w:pPr>
      <w:r w:rsidRPr="00466EA6">
        <w:rPr>
          <w:b/>
          <w:bCs/>
        </w:rPr>
        <w:t>disminuye el costo por bit</w:t>
      </w:r>
    </w:p>
    <w:p w14:paraId="293D0F3A" w14:textId="77777777" w:rsidR="007B0199" w:rsidRPr="00466EA6" w:rsidRDefault="007B0199" w:rsidP="007B0199">
      <w:pPr>
        <w:pStyle w:val="Prrafodelista"/>
        <w:numPr>
          <w:ilvl w:val="0"/>
          <w:numId w:val="31"/>
        </w:numPr>
        <w:spacing w:after="0"/>
        <w:rPr>
          <w:b/>
          <w:bCs/>
        </w:rPr>
      </w:pPr>
      <w:r w:rsidRPr="00466EA6">
        <w:rPr>
          <w:b/>
          <w:bCs/>
        </w:rPr>
        <w:t>aumenta la capacidad</w:t>
      </w:r>
    </w:p>
    <w:p w14:paraId="267DE66C" w14:textId="77777777" w:rsidR="007B0199" w:rsidRPr="00466EA6" w:rsidRDefault="007B0199" w:rsidP="007B0199">
      <w:pPr>
        <w:pStyle w:val="Prrafodelista"/>
        <w:numPr>
          <w:ilvl w:val="0"/>
          <w:numId w:val="31"/>
        </w:numPr>
        <w:spacing w:after="0"/>
        <w:rPr>
          <w:b/>
          <w:bCs/>
        </w:rPr>
      </w:pPr>
      <w:r w:rsidRPr="00466EA6">
        <w:rPr>
          <w:b/>
          <w:bCs/>
        </w:rPr>
        <w:t xml:space="preserve">aumenta el tiempo de acceso </w:t>
      </w:r>
      <w:r w:rsidRPr="00466EA6">
        <w:t>(es decir que las memorias se hacen más lentas)</w:t>
      </w:r>
    </w:p>
    <w:p w14:paraId="46FD7DDC" w14:textId="77777777" w:rsidR="007B0199" w:rsidRPr="00CD3CC6" w:rsidRDefault="007B0199" w:rsidP="007B0199">
      <w:pPr>
        <w:spacing w:after="0"/>
        <w:rPr>
          <w:lang w:val="es-AR"/>
        </w:rPr>
      </w:pPr>
    </w:p>
    <w:p w14:paraId="05D24119" w14:textId="6A16222D" w:rsidR="007B0199" w:rsidRPr="00CD3CC6" w:rsidRDefault="007B0199" w:rsidP="007B0199">
      <w:pPr>
        <w:rPr>
          <w:lang w:val="es-AR"/>
        </w:rPr>
      </w:pPr>
      <w:r w:rsidRPr="00F0621A">
        <w:rPr>
          <w:lang w:val="es-AR"/>
        </w:rPr>
        <w:t>El objetivo que se persigue es que el usuario tenga la mayor cantidad de memoria posible con la tecnología más económica, pero con el tiempo de acceso ofrecido por la memoria más rápida. Para el usuario, es como si la computadora tuviera una memoria única, grande y rápida, cuando en realidad se tiene una variedad de tipos de memorias que operan en forma coordinada.</w:t>
      </w:r>
    </w:p>
    <w:p w14:paraId="6E18018B" w14:textId="77777777" w:rsidR="007B0199" w:rsidRPr="00F0621A" w:rsidRDefault="007B0199" w:rsidP="007B0199">
      <w:pPr>
        <w:spacing w:after="0"/>
        <w:rPr>
          <w:bCs/>
          <w:lang w:val="es-419"/>
        </w:rPr>
      </w:pPr>
      <w:r w:rsidRPr="00F0621A">
        <w:rPr>
          <w:bCs/>
          <w:lang w:val="es-419"/>
        </w:rPr>
        <w:t>El propósito general de utilizar una jerarquía de memoria es obtener la velocidad de acceso promedio</w:t>
      </w:r>
      <w:r>
        <w:rPr>
          <w:bCs/>
          <w:lang w:val="es-419"/>
        </w:rPr>
        <w:t xml:space="preserve"> </w:t>
      </w:r>
      <w:r w:rsidRPr="00F0621A">
        <w:rPr>
          <w:bCs/>
          <w:lang w:val="es-419"/>
        </w:rPr>
        <w:t>más alta posible, en tanto se minimiza el costo total de todo el sistema de memoria.</w:t>
      </w:r>
    </w:p>
    <w:p w14:paraId="2A002ACF" w14:textId="77777777" w:rsidR="007B0199" w:rsidRDefault="007B0199" w:rsidP="007B0199">
      <w:pPr>
        <w:spacing w:after="0"/>
        <w:rPr>
          <w:bCs/>
          <w:lang w:val="es-419"/>
        </w:rPr>
      </w:pPr>
    </w:p>
    <w:p w14:paraId="6376FDAC" w14:textId="77777777" w:rsidR="007B0199" w:rsidRPr="00F0621A" w:rsidRDefault="007B0199" w:rsidP="007B0199">
      <w:pPr>
        <w:spacing w:after="0"/>
        <w:rPr>
          <w:bCs/>
          <w:lang w:val="es-419"/>
        </w:rPr>
      </w:pPr>
      <w:r w:rsidRPr="00F0621A">
        <w:rPr>
          <w:bCs/>
          <w:lang w:val="es-419"/>
        </w:rPr>
        <w:t xml:space="preserve">Para lograr esto se tiene en cuenta el </w:t>
      </w:r>
      <w:r w:rsidRPr="00466EA6">
        <w:rPr>
          <w:b/>
          <w:lang w:val="es-419"/>
        </w:rPr>
        <w:t>principio de localidad</w:t>
      </w:r>
      <w:r w:rsidRPr="00F0621A">
        <w:rPr>
          <w:bCs/>
          <w:lang w:val="es-419"/>
        </w:rPr>
        <w:t>, que dice que en general, es probable que la</w:t>
      </w:r>
      <w:r>
        <w:rPr>
          <w:bCs/>
          <w:lang w:val="es-419"/>
        </w:rPr>
        <w:t xml:space="preserve"> </w:t>
      </w:r>
      <w:r w:rsidRPr="00F0621A">
        <w:rPr>
          <w:bCs/>
          <w:lang w:val="es-419"/>
        </w:rPr>
        <w:t>mayoría de los accesos futuros a la memoria principal, por parte del procesador, sean a posiciones accedidas</w:t>
      </w:r>
      <w:r>
        <w:rPr>
          <w:bCs/>
          <w:lang w:val="es-419"/>
        </w:rPr>
        <w:t xml:space="preserve"> </w:t>
      </w:r>
      <w:r w:rsidRPr="00F0621A">
        <w:rPr>
          <w:bCs/>
          <w:lang w:val="es-419"/>
        </w:rPr>
        <w:t>recientemente (localidad temporal) o a posiciones cercanas a ellas (localidad espacial).</w:t>
      </w:r>
    </w:p>
    <w:p w14:paraId="66EE8B58" w14:textId="77777777" w:rsidR="007B0199" w:rsidRDefault="007B0199" w:rsidP="007B0199">
      <w:pPr>
        <w:spacing w:after="0"/>
        <w:rPr>
          <w:bCs/>
          <w:lang w:val="es-419"/>
        </w:rPr>
      </w:pPr>
    </w:p>
    <w:p w14:paraId="6864A355" w14:textId="77777777" w:rsidR="007B0199" w:rsidRPr="00CD3CC6" w:rsidRDefault="007B0199" w:rsidP="007B0199">
      <w:pPr>
        <w:spacing w:after="0"/>
        <w:rPr>
          <w:lang w:val="es-AR"/>
        </w:rPr>
      </w:pPr>
      <w:r w:rsidRPr="00F0621A">
        <w:rPr>
          <w:bCs/>
          <w:lang w:val="es-419"/>
        </w:rPr>
        <w:t xml:space="preserve">Basándose en lo anterior, </w:t>
      </w:r>
      <w:r w:rsidRPr="00466EA6">
        <w:rPr>
          <w:b/>
          <w:lang w:val="es-419"/>
        </w:rPr>
        <w:t>la estrategia que se sigue consiste en organizar los datos y los programas a través de la jerarquía de manera que las palabras de memoria necesarias se encuentren normalmente en la memoria más rápida</w:t>
      </w:r>
      <w:r w:rsidRPr="00F0621A">
        <w:rPr>
          <w:bCs/>
          <w:lang w:val="es-419"/>
        </w:rPr>
        <w:t>. Por ejemplo, la memoria caché guarda las posiciones de memoria accedidas recientemente, junto con otras posiciones cercanas, de manera que el procesador</w:t>
      </w:r>
      <w:r>
        <w:rPr>
          <w:bCs/>
          <w:lang w:val="es-419"/>
        </w:rPr>
        <w:t xml:space="preserve"> </w:t>
      </w:r>
      <w:r w:rsidRPr="00F0621A">
        <w:rPr>
          <w:bCs/>
          <w:lang w:val="es-419"/>
        </w:rPr>
        <w:t>acceda mayormente a ella (que es más rápida) y no a memoria principal (más lenta). De la misma forma, la</w:t>
      </w:r>
      <w:r>
        <w:rPr>
          <w:bCs/>
          <w:lang w:val="es-419"/>
        </w:rPr>
        <w:t xml:space="preserve"> </w:t>
      </w:r>
      <w:r w:rsidRPr="00F0621A">
        <w:rPr>
          <w:bCs/>
          <w:lang w:val="es-419"/>
        </w:rPr>
        <w:t>memoria principal guarda los programas y datos (del disco duro) que se están ejecutando, porque la lectura</w:t>
      </w:r>
      <w:r>
        <w:rPr>
          <w:bCs/>
          <w:lang w:val="es-419"/>
        </w:rPr>
        <w:t xml:space="preserve"> </w:t>
      </w:r>
      <w:r w:rsidRPr="00A612A7">
        <w:rPr>
          <w:bCs/>
          <w:lang w:val="es-419"/>
        </w:rPr>
        <w:t xml:space="preserve">en disco es mucho más lenta. </w:t>
      </w:r>
      <w:r w:rsidRPr="00CD3CC6">
        <w:rPr>
          <w:lang w:val="es-AR"/>
        </w:rPr>
        <w:t xml:space="preserve">En todos los casos, influye el principio de localidad, de manera que el </w:t>
      </w:r>
      <w:r w:rsidRPr="00FE3B50">
        <w:rPr>
          <w:lang w:val="es-AR"/>
        </w:rPr>
        <w:t>procesador tenga un tiempo de acceso a la cantidad de información que necesita leer o escribir lo más bajo posible y a un costo razonable.</w:t>
      </w:r>
    </w:p>
    <w:p w14:paraId="77DAD116" w14:textId="77777777" w:rsidR="007B0199" w:rsidRPr="00CD3CC6" w:rsidRDefault="007B0199" w:rsidP="007B0199">
      <w:pPr>
        <w:spacing w:after="0"/>
        <w:rPr>
          <w:lang w:val="es-AR"/>
        </w:rPr>
      </w:pPr>
      <w:r w:rsidRPr="007478E2">
        <w:rPr>
          <w:noProof/>
        </w:rPr>
        <mc:AlternateContent>
          <mc:Choice Requires="wps">
            <w:drawing>
              <wp:anchor distT="0" distB="0" distL="114300" distR="114300" simplePos="0" relativeHeight="251658256" behindDoc="1" locked="0" layoutInCell="1" allowOverlap="1" wp14:anchorId="70D5DD1A" wp14:editId="57902C79">
                <wp:simplePos x="0" y="0"/>
                <wp:positionH relativeFrom="margin">
                  <wp:align>right</wp:align>
                </wp:positionH>
                <wp:positionV relativeFrom="paragraph">
                  <wp:posOffset>176409</wp:posOffset>
                </wp:positionV>
                <wp:extent cx="6954099" cy="1065830"/>
                <wp:effectExtent l="0" t="0" r="18415" b="20320"/>
                <wp:wrapNone/>
                <wp:docPr id="270" name="Rectangle 270" descr="decorative element"/>
                <wp:cNvGraphicFramePr/>
                <a:graphic xmlns:a="http://schemas.openxmlformats.org/drawingml/2006/main">
                  <a:graphicData uri="http://schemas.microsoft.com/office/word/2010/wordprocessingShape">
                    <wps:wsp>
                      <wps:cNvSpPr/>
                      <wps:spPr>
                        <a:xfrm>
                          <a:off x="0" y="0"/>
                          <a:ext cx="6954099" cy="106583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2A50C" id="Rectangle 270" o:spid="_x0000_s1026" alt="decorative element" style="position:absolute;margin-left:496.35pt;margin-top:13.9pt;width:547.55pt;height:83.9pt;z-index:-25165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" fillcolor="#f4ebf9" strokecolor="#593470 [1604]" strokeweight="1pt">
                <v:stroke dashstyle="dash"/>
                <w10:wrap anchorx="margin"/>
              </v:rect>
            </w:pict>
          </mc:Fallback>
        </mc:AlternateContent>
      </w:r>
    </w:p>
    <w:p w14:paraId="209437B3" w14:textId="77777777" w:rsidR="007B0199" w:rsidRDefault="007B0199" w:rsidP="007B0199">
      <w:pPr>
        <w:spacing w:after="0"/>
        <w:rPr>
          <w:bCs/>
          <w:lang w:val="es-419"/>
        </w:rPr>
      </w:pPr>
      <w:r w:rsidRPr="00FE3B50">
        <w:rPr>
          <w:bCs/>
          <w:lang w:val="es-419"/>
        </w:rPr>
        <w:t>Podemos decir entonces que la jerarquía de memorias combina la localidad temporal y espacial con lo</w:t>
      </w:r>
      <w:r>
        <w:rPr>
          <w:bCs/>
          <w:lang w:val="es-419"/>
        </w:rPr>
        <w:t xml:space="preserve"> </w:t>
      </w:r>
      <w:r w:rsidRPr="00FE3B50">
        <w:rPr>
          <w:bCs/>
          <w:lang w:val="es-419"/>
        </w:rPr>
        <w:t>que cada tecnología de memorias brinda en cuanto a velocidades de acceso, costo y capacidades de</w:t>
      </w:r>
      <w:r>
        <w:rPr>
          <w:bCs/>
          <w:lang w:val="es-419"/>
        </w:rPr>
        <w:t xml:space="preserve"> </w:t>
      </w:r>
      <w:r w:rsidRPr="00004F17">
        <w:rPr>
          <w:bCs/>
          <w:lang w:val="es-419"/>
        </w:rPr>
        <w:t>almacenamiento.</w:t>
      </w:r>
    </w:p>
    <w:p w14:paraId="7129877F" w14:textId="77777777" w:rsidR="007B0199" w:rsidRDefault="007B0199" w:rsidP="007B0199">
      <w:pPr>
        <w:spacing w:after="0"/>
        <w:rPr>
          <w:bCs/>
          <w:lang w:val="es-419"/>
        </w:rPr>
      </w:pPr>
    </w:p>
    <w:p w14:paraId="613FF930" w14:textId="77777777" w:rsidR="007B0199" w:rsidRPr="00640527" w:rsidRDefault="007B0199" w:rsidP="007B0199">
      <w:pPr>
        <w:spacing w:after="0"/>
        <w:rPr>
          <w:bCs/>
          <w:i/>
          <w:iCs/>
          <w:lang w:val="es-419"/>
        </w:rPr>
      </w:pPr>
      <w:r>
        <w:rPr>
          <w:bCs/>
          <w:i/>
          <w:iCs/>
          <w:lang w:val="es-419"/>
        </w:rPr>
        <w:t>Mauro dice que: cada nivel de la jerarquía se corresponde también a un campo de aplicación (área sobre la que va a dar utilidad este grupo de memoria).Por ejemplo: si bien los SSD y HDD difieren en velocidad y costo ambos están pensados como “memoria secundaria”</w:t>
      </w:r>
    </w:p>
    <w:p w14:paraId="6E478F8F" w14:textId="77777777" w:rsidR="007B0199" w:rsidRPr="00FE3B50" w:rsidRDefault="007B0199" w:rsidP="007B0199">
      <w:pPr>
        <w:spacing w:after="0"/>
        <w:rPr>
          <w:bCs/>
          <w:lang w:val="es-419"/>
        </w:rPr>
      </w:pPr>
    </w:p>
    <w:p w14:paraId="4A5B5B15" w14:textId="77777777" w:rsidR="007B0199" w:rsidRPr="004B7379" w:rsidRDefault="007B0199" w:rsidP="007B0199">
      <w:pPr>
        <w:pStyle w:val="Prrafodelista"/>
        <w:numPr>
          <w:ilvl w:val="0"/>
          <w:numId w:val="30"/>
        </w:numPr>
        <w:spacing w:after="0"/>
        <w:rPr>
          <w:bCs/>
        </w:rPr>
      </w:pPr>
      <w:r w:rsidRPr="00D15B96">
        <w:rPr>
          <w:bCs/>
        </w:rPr>
        <w:t>En el 1er nivel</w:t>
      </w:r>
      <w:r>
        <w:rPr>
          <w:bCs/>
        </w:rPr>
        <w:t xml:space="preserve"> (</w:t>
      </w:r>
      <w:r>
        <w:rPr>
          <w:b/>
        </w:rPr>
        <w:t>NIVEL 0</w:t>
      </w:r>
      <w:r>
        <w:rPr>
          <w:bCs/>
        </w:rPr>
        <w:t>)</w:t>
      </w:r>
      <w:r w:rsidRPr="00D15B96">
        <w:rPr>
          <w:bCs/>
        </w:rPr>
        <w:t xml:space="preserve"> se encuentran los </w:t>
      </w:r>
      <w:r w:rsidRPr="00004F17">
        <w:rPr>
          <w:b/>
        </w:rPr>
        <w:t>registros internos del procesador</w:t>
      </w:r>
      <w:r w:rsidRPr="00D15B96">
        <w:rPr>
          <w:bCs/>
        </w:rPr>
        <w:t xml:space="preserve">, que son el tipo de memoria más rápida, pequeña y costosa. </w:t>
      </w:r>
      <w:r>
        <w:rPr>
          <w:bCs/>
        </w:rPr>
        <w:t xml:space="preserve">Su capacidad es normalmente igual a una palabra del procesador (1 a 8 bytes) </w:t>
      </w:r>
      <w:r w:rsidRPr="00D15B96">
        <w:rPr>
          <w:bCs/>
        </w:rPr>
        <w:t>Un procesador suele contener unas cuantas docenas de tales registros,</w:t>
      </w:r>
      <w:r>
        <w:rPr>
          <w:bCs/>
        </w:rPr>
        <w:t xml:space="preserve"> </w:t>
      </w:r>
      <w:r w:rsidRPr="00D15B96">
        <w:rPr>
          <w:bCs/>
        </w:rPr>
        <w:t>aunque algunas máquinas contienen cientos de ellos.</w:t>
      </w:r>
      <w:r>
        <w:rPr>
          <w:bCs/>
        </w:rPr>
        <w:br/>
      </w:r>
      <w:r w:rsidRPr="004B7F1F">
        <w:rPr>
          <w:bCs/>
          <w:i/>
          <w:iCs/>
        </w:rPr>
        <w:t>Son memorias de muy pocas palabras y caros de construir (cada punto de memoria posee 6 transistores y 2 capacitores) pero muy veloces. Forman parte de la CPU</w:t>
      </w:r>
      <w:r>
        <w:rPr>
          <w:bCs/>
          <w:i/>
          <w:iCs/>
        </w:rPr>
        <w:t xml:space="preserve"> e interactúan continuamente con esta</w:t>
      </w:r>
      <w:r w:rsidRPr="004B7F1F">
        <w:rPr>
          <w:bCs/>
          <w:i/>
          <w:iCs/>
        </w:rPr>
        <w:t>.</w:t>
      </w:r>
      <w:r>
        <w:rPr>
          <w:bCs/>
          <w:i/>
          <w:iCs/>
        </w:rPr>
        <w:t xml:space="preserve"> </w:t>
      </w:r>
    </w:p>
    <w:p w14:paraId="2DC21177" w14:textId="77777777" w:rsidR="007B0199" w:rsidRDefault="007B0199" w:rsidP="007B0199">
      <w:pPr>
        <w:pStyle w:val="Prrafodelista"/>
        <w:numPr>
          <w:ilvl w:val="0"/>
          <w:numId w:val="0"/>
        </w:numPr>
        <w:spacing w:after="0"/>
        <w:ind w:left="720"/>
        <w:rPr>
          <w:bCs/>
          <w:i/>
          <w:iCs/>
        </w:rPr>
      </w:pPr>
      <w:r>
        <w:rPr>
          <w:bCs/>
          <w:i/>
          <w:iCs/>
        </w:rPr>
        <w:t xml:space="preserve">Su campo de aplicación es el hardware. En </w:t>
      </w:r>
      <w:proofErr w:type="spellStart"/>
      <w:r>
        <w:rPr>
          <w:bCs/>
          <w:i/>
          <w:iCs/>
        </w:rPr>
        <w:t>abacus</w:t>
      </w:r>
      <w:proofErr w:type="spellEnd"/>
      <w:r>
        <w:rPr>
          <w:bCs/>
          <w:i/>
          <w:iCs/>
        </w:rPr>
        <w:t xml:space="preserve"> </w:t>
      </w:r>
      <w:proofErr w:type="spellStart"/>
      <w:r>
        <w:rPr>
          <w:bCs/>
          <w:i/>
          <w:iCs/>
        </w:rPr>
        <w:t>serian</w:t>
      </w:r>
      <w:proofErr w:type="spellEnd"/>
      <w:r>
        <w:rPr>
          <w:bCs/>
          <w:i/>
          <w:iCs/>
        </w:rPr>
        <w:t xml:space="preserve"> los registros que interactúan con los buses: P, S , AC, M, I.</w:t>
      </w:r>
    </w:p>
    <w:p w14:paraId="0924DE19" w14:textId="77777777" w:rsidR="007B0199" w:rsidRPr="000E207D" w:rsidRDefault="007B0199" w:rsidP="007B0199">
      <w:pPr>
        <w:pStyle w:val="Prrafodelista"/>
        <w:numPr>
          <w:ilvl w:val="0"/>
          <w:numId w:val="0"/>
        </w:numPr>
        <w:spacing w:after="0"/>
        <w:ind w:left="720"/>
        <w:rPr>
          <w:b/>
        </w:rPr>
      </w:pPr>
      <w:r>
        <w:rPr>
          <w:b/>
          <w:i/>
          <w:iCs/>
        </w:rPr>
        <w:t>Constituyen el paso intermedio entre el procesador y la memoria</w:t>
      </w:r>
    </w:p>
    <w:p w14:paraId="66690CB8" w14:textId="77777777" w:rsidR="007B0199" w:rsidRPr="00823181" w:rsidRDefault="007B0199" w:rsidP="007B0199">
      <w:pPr>
        <w:pStyle w:val="Prrafodelista"/>
        <w:numPr>
          <w:ilvl w:val="0"/>
          <w:numId w:val="30"/>
        </w:numPr>
        <w:spacing w:after="0"/>
        <w:rPr>
          <w:bCs/>
        </w:rPr>
      </w:pPr>
      <w:r w:rsidRPr="00D15B96">
        <w:rPr>
          <w:bCs/>
        </w:rPr>
        <w:t>En el 2do nivel</w:t>
      </w:r>
      <w:r>
        <w:rPr>
          <w:bCs/>
        </w:rPr>
        <w:t xml:space="preserve"> (nivel 1)</w:t>
      </w:r>
      <w:r w:rsidRPr="00D15B96">
        <w:rPr>
          <w:bCs/>
        </w:rPr>
        <w:t xml:space="preserve"> está la </w:t>
      </w:r>
      <w:r w:rsidRPr="004B7F1F">
        <w:rPr>
          <w:b/>
        </w:rPr>
        <w:t>memoria caché</w:t>
      </w:r>
      <w:r w:rsidRPr="00D15B96">
        <w:rPr>
          <w:bCs/>
        </w:rPr>
        <w:t xml:space="preserve">, </w:t>
      </w:r>
      <w:r>
        <w:rPr>
          <w:bCs/>
        </w:rPr>
        <w:t xml:space="preserve">son de pequeña capacidad, normalmente una pequeña fracción de la memoria principal, un tiempo de acceso muy pequeño. </w:t>
      </w:r>
      <w:r>
        <w:rPr>
          <w:b/>
        </w:rPr>
        <w:t>Se colocan entre la CPU y la memoria central.</w:t>
      </w:r>
    </w:p>
    <w:p w14:paraId="6719CC0D" w14:textId="77777777" w:rsidR="007B0199" w:rsidRPr="00823181" w:rsidRDefault="007B0199" w:rsidP="007B0199">
      <w:pPr>
        <w:pStyle w:val="Prrafodelista"/>
        <w:numPr>
          <w:ilvl w:val="0"/>
          <w:numId w:val="0"/>
        </w:numPr>
        <w:spacing w:after="0"/>
        <w:ind w:left="720"/>
        <w:rPr>
          <w:bCs/>
          <w:i/>
          <w:iCs/>
        </w:rPr>
      </w:pPr>
      <w:r w:rsidRPr="00823181">
        <w:rPr>
          <w:bCs/>
          <w:i/>
          <w:iCs/>
        </w:rPr>
        <w:t xml:space="preserve">Su objetivo es guardar una cantidad limitada de información temporal que evite tener que consultar el órgano que lo genera. </w:t>
      </w:r>
      <w:r w:rsidRPr="00823181">
        <w:rPr>
          <w:i/>
          <w:lang w:val="es-AR"/>
        </w:rPr>
        <w:t xml:space="preserve">Normalmente es utilizada para mejorar el rendimiento de la CPU, evita que la CPU acapare todo el tiempo a la RAM, la libera de que tenga que estar </w:t>
      </w:r>
      <w:proofErr w:type="spellStart"/>
      <w:r w:rsidRPr="00823181">
        <w:rPr>
          <w:i/>
          <w:lang w:val="es-AR"/>
        </w:rPr>
        <w:t>continuemente</w:t>
      </w:r>
      <w:proofErr w:type="spellEnd"/>
      <w:r w:rsidRPr="00823181">
        <w:rPr>
          <w:i/>
          <w:lang w:val="es-AR"/>
        </w:rPr>
        <w:t xml:space="preserve"> leyendo y grabando, almacenando las informaciones más requeridas. </w:t>
      </w:r>
      <w:r w:rsidRPr="00823181">
        <w:rPr>
          <w:bCs/>
          <w:i/>
          <w:iCs/>
        </w:rPr>
        <w:t>Es como mínimo 5 veces más rápido que la RAM.</w:t>
      </w:r>
    </w:p>
    <w:p w14:paraId="63B60D6D" w14:textId="77777777" w:rsidR="007B0199" w:rsidRDefault="007B0199" w:rsidP="007B0199">
      <w:pPr>
        <w:pStyle w:val="Prrafodelista"/>
        <w:numPr>
          <w:ilvl w:val="0"/>
          <w:numId w:val="0"/>
        </w:numPr>
        <w:spacing w:after="0"/>
        <w:ind w:left="720"/>
        <w:rPr>
          <w:bCs/>
        </w:rPr>
      </w:pPr>
      <w:r>
        <w:rPr>
          <w:bCs/>
        </w:rPr>
        <w:t>G</w:t>
      </w:r>
      <w:r w:rsidRPr="00D15B96">
        <w:rPr>
          <w:bCs/>
        </w:rPr>
        <w:t xml:space="preserve">eneralmente no está presente como una sola memoria sino como 2 niveles de caché: </w:t>
      </w:r>
    </w:p>
    <w:p w14:paraId="5A2DEE5B" w14:textId="77777777" w:rsidR="007B0199" w:rsidRDefault="007B0199" w:rsidP="007B0199">
      <w:pPr>
        <w:pStyle w:val="Prrafodelista"/>
        <w:numPr>
          <w:ilvl w:val="1"/>
          <w:numId w:val="30"/>
        </w:numPr>
        <w:spacing w:after="0"/>
        <w:rPr>
          <w:bCs/>
        </w:rPr>
      </w:pPr>
      <w:r w:rsidRPr="00D15B96">
        <w:rPr>
          <w:bCs/>
        </w:rPr>
        <w:t xml:space="preserve">la caché de </w:t>
      </w:r>
      <w:r w:rsidRPr="003C7010">
        <w:rPr>
          <w:b/>
        </w:rPr>
        <w:t xml:space="preserve">nivel 1 (L1) </w:t>
      </w:r>
      <w:r w:rsidRPr="00D15B96">
        <w:rPr>
          <w:bCs/>
        </w:rPr>
        <w:t>dentro del procesador</w:t>
      </w:r>
      <w:r>
        <w:rPr>
          <w:bCs/>
        </w:rPr>
        <w:t xml:space="preserve"> o circuito integrado</w:t>
      </w:r>
      <w:r w:rsidRPr="00D15B96">
        <w:rPr>
          <w:bCs/>
        </w:rPr>
        <w:t xml:space="preserve"> y de tamaño reducido</w:t>
      </w:r>
      <w:r>
        <w:rPr>
          <w:bCs/>
        </w:rPr>
        <w:t xml:space="preserve"> (guarda cálculos de la CPU y es la que interactúa con la ALU). </w:t>
      </w:r>
      <w:r w:rsidRPr="00823181">
        <w:rPr>
          <w:b/>
        </w:rPr>
        <w:t xml:space="preserve">Caché </w:t>
      </w:r>
      <w:proofErr w:type="spellStart"/>
      <w:r w:rsidRPr="00823181">
        <w:rPr>
          <w:b/>
        </w:rPr>
        <w:t>on</w:t>
      </w:r>
      <w:proofErr w:type="spellEnd"/>
      <w:r w:rsidRPr="00823181">
        <w:rPr>
          <w:b/>
        </w:rPr>
        <w:t xml:space="preserve"> chip.</w:t>
      </w:r>
    </w:p>
    <w:p w14:paraId="2F1DF825" w14:textId="77777777" w:rsidR="007B0199" w:rsidRDefault="007B0199" w:rsidP="007B0199">
      <w:pPr>
        <w:pStyle w:val="Prrafodelista"/>
        <w:numPr>
          <w:ilvl w:val="1"/>
          <w:numId w:val="30"/>
        </w:numPr>
        <w:spacing w:after="0"/>
        <w:rPr>
          <w:bCs/>
        </w:rPr>
      </w:pPr>
      <w:r w:rsidRPr="00D15B96">
        <w:rPr>
          <w:bCs/>
        </w:rPr>
        <w:t xml:space="preserve">la caché externa </w:t>
      </w:r>
      <w:r w:rsidRPr="003C7010">
        <w:rPr>
          <w:b/>
        </w:rPr>
        <w:t>nivel 2 (L2)</w:t>
      </w:r>
      <w:r w:rsidRPr="00D15B96">
        <w:rPr>
          <w:bCs/>
        </w:rPr>
        <w:t xml:space="preserve"> </w:t>
      </w:r>
      <w:r>
        <w:rPr>
          <w:bCs/>
        </w:rPr>
        <w:t xml:space="preserve">, memoria cache en placa, </w:t>
      </w:r>
      <w:r w:rsidRPr="00D15B96">
        <w:rPr>
          <w:bCs/>
        </w:rPr>
        <w:t>de mayor tamaño</w:t>
      </w:r>
      <w:r>
        <w:rPr>
          <w:bCs/>
        </w:rPr>
        <w:t xml:space="preserve"> (</w:t>
      </w:r>
      <w:proofErr w:type="gramStart"/>
      <w:r>
        <w:rPr>
          <w:bCs/>
        </w:rPr>
        <w:t>almacena direcciones</w:t>
      </w:r>
      <w:proofErr w:type="gramEnd"/>
      <w:r>
        <w:rPr>
          <w:bCs/>
        </w:rPr>
        <w:t xml:space="preserve"> de memoria, es la que se utiliza para almacenar información disponible en la RAM, y es estática)</w:t>
      </w:r>
      <w:r w:rsidRPr="00D15B96">
        <w:rPr>
          <w:bCs/>
        </w:rPr>
        <w:t>.</w:t>
      </w:r>
      <w:r>
        <w:rPr>
          <w:bCs/>
        </w:rPr>
        <w:t xml:space="preserve"> </w:t>
      </w:r>
      <w:r w:rsidRPr="00823181">
        <w:rPr>
          <w:b/>
        </w:rPr>
        <w:t xml:space="preserve">Caché </w:t>
      </w:r>
      <w:proofErr w:type="spellStart"/>
      <w:r w:rsidRPr="00823181">
        <w:rPr>
          <w:b/>
        </w:rPr>
        <w:t>on</w:t>
      </w:r>
      <w:proofErr w:type="spellEnd"/>
      <w:r w:rsidRPr="00823181">
        <w:rPr>
          <w:b/>
        </w:rPr>
        <w:t xml:space="preserve"> </w:t>
      </w:r>
      <w:proofErr w:type="spellStart"/>
      <w:r w:rsidRPr="00823181">
        <w:rPr>
          <w:b/>
        </w:rPr>
        <w:t>board</w:t>
      </w:r>
      <w:proofErr w:type="spellEnd"/>
      <w:r>
        <w:rPr>
          <w:bCs/>
        </w:rPr>
        <w:t xml:space="preserve">. Como si fuese una RAM, </w:t>
      </w:r>
      <w:proofErr w:type="spellStart"/>
      <w:r>
        <w:rPr>
          <w:bCs/>
        </w:rPr>
        <w:t>peromucho</w:t>
      </w:r>
      <w:proofErr w:type="spellEnd"/>
      <w:r>
        <w:rPr>
          <w:bCs/>
        </w:rPr>
        <w:t xml:space="preserve"> </w:t>
      </w:r>
      <w:proofErr w:type="spellStart"/>
      <w:r>
        <w:rPr>
          <w:bCs/>
        </w:rPr>
        <w:t>mas</w:t>
      </w:r>
      <w:proofErr w:type="spellEnd"/>
      <w:r>
        <w:rPr>
          <w:bCs/>
        </w:rPr>
        <w:t xml:space="preserve"> costosa, </w:t>
      </w:r>
      <w:proofErr w:type="spellStart"/>
      <w:r>
        <w:rPr>
          <w:bCs/>
        </w:rPr>
        <w:t>antiguametne</w:t>
      </w:r>
      <w:proofErr w:type="spellEnd"/>
      <w:r>
        <w:rPr>
          <w:bCs/>
        </w:rPr>
        <w:t xml:space="preserve"> se la colocaba en la </w:t>
      </w:r>
      <w:proofErr w:type="spellStart"/>
      <w:r>
        <w:rPr>
          <w:bCs/>
        </w:rPr>
        <w:t>motherboard</w:t>
      </w:r>
      <w:proofErr w:type="spellEnd"/>
      <w:r>
        <w:rPr>
          <w:bCs/>
        </w:rPr>
        <w:t>, con el tiempo pierde el sentido desarrollarla así y se las coloca dentro del circuito. Existiendo hoy en día hasta un nivel 4 de cache</w:t>
      </w:r>
    </w:p>
    <w:p w14:paraId="2BC56A2D" w14:textId="77777777" w:rsidR="007B0199" w:rsidRPr="002021C9" w:rsidRDefault="007B0199" w:rsidP="007B0199">
      <w:pPr>
        <w:spacing w:after="0"/>
        <w:ind w:left="720"/>
        <w:rPr>
          <w:bCs/>
          <w:i/>
          <w:iCs/>
          <w:lang w:val="es-419"/>
        </w:rPr>
      </w:pPr>
      <w:r w:rsidRPr="003C7010">
        <w:rPr>
          <w:bCs/>
          <w:lang w:val="es-419"/>
        </w:rPr>
        <w:lastRenderedPageBreak/>
        <w:t>Es de alta velocidad, de tecnología SRAM y se emplea para compensar la diferencia de velocidad entre el tiempo de acceso a la memoria principal y el procesador, proporcionándole a éste las instrucciones y los datos utilizados con mayor frecuencia para ahorrarle acceder a memoria.</w:t>
      </w:r>
    </w:p>
    <w:p w14:paraId="4F8705CE" w14:textId="77777777" w:rsidR="007B0199" w:rsidRPr="002021C9" w:rsidRDefault="007B0199" w:rsidP="007B0199">
      <w:pPr>
        <w:spacing w:after="0"/>
        <w:ind w:left="720"/>
        <w:rPr>
          <w:bCs/>
          <w:i/>
          <w:iCs/>
          <w:lang w:val="es-419"/>
        </w:rPr>
      </w:pPr>
    </w:p>
    <w:p w14:paraId="09F6984A" w14:textId="77777777" w:rsidR="007B0199" w:rsidRPr="006E2C51" w:rsidRDefault="007B0199" w:rsidP="007B0199">
      <w:pPr>
        <w:pStyle w:val="Prrafodelista"/>
        <w:numPr>
          <w:ilvl w:val="0"/>
          <w:numId w:val="32"/>
        </w:numPr>
        <w:spacing w:after="0"/>
        <w:rPr>
          <w:bCs/>
          <w:i/>
          <w:iCs/>
        </w:rPr>
      </w:pPr>
      <w:r w:rsidRPr="007478E2">
        <w:rPr>
          <w:noProof/>
        </w:rPr>
        <mc:AlternateContent>
          <mc:Choice Requires="wps">
            <w:drawing>
              <wp:anchor distT="0" distB="0" distL="114300" distR="114300" simplePos="0" relativeHeight="251658258" behindDoc="1" locked="0" layoutInCell="1" allowOverlap="1" wp14:anchorId="51070BE0" wp14:editId="165F7C20">
                <wp:simplePos x="0" y="0"/>
                <wp:positionH relativeFrom="margin">
                  <wp:posOffset>0</wp:posOffset>
                </wp:positionH>
                <wp:positionV relativeFrom="paragraph">
                  <wp:posOffset>-635</wp:posOffset>
                </wp:positionV>
                <wp:extent cx="6954099" cy="857250"/>
                <wp:effectExtent l="0" t="0" r="18415" b="19050"/>
                <wp:wrapNone/>
                <wp:docPr id="273" name="Rectangle 273" descr="decorative element"/>
                <wp:cNvGraphicFramePr/>
                <a:graphic xmlns:a="http://schemas.openxmlformats.org/drawingml/2006/main">
                  <a:graphicData uri="http://schemas.microsoft.com/office/word/2010/wordprocessingShape">
                    <wps:wsp>
                      <wps:cNvSpPr/>
                      <wps:spPr>
                        <a:xfrm>
                          <a:off x="0" y="0"/>
                          <a:ext cx="6954099" cy="8572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CE12" id="Rectangle 273" o:spid="_x0000_s1026" alt="decorative element" style="position:absolute;margin-left:0;margin-top:-.05pt;width:547.55pt;height:67.5pt;z-index:-251658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" fillcolor="#f4ebf9" strokecolor="#593470 [1604]" strokeweight="1pt">
                <v:stroke dashstyle="dash"/>
                <w10:wrap anchorx="margin"/>
              </v:rect>
            </w:pict>
          </mc:Fallback>
        </mc:AlternateContent>
      </w:r>
      <w:r w:rsidRPr="006E2C51">
        <w:rPr>
          <w:bCs/>
          <w:i/>
          <w:iCs/>
        </w:rPr>
        <w:t>CPU consulta a la caché si tiene el registro necesario (y la caché no lo tiene).</w:t>
      </w:r>
    </w:p>
    <w:p w14:paraId="543D0A4D" w14:textId="77777777" w:rsidR="007B0199" w:rsidRPr="006E2C51" w:rsidRDefault="007B0199" w:rsidP="007B0199">
      <w:pPr>
        <w:pStyle w:val="Prrafodelista"/>
        <w:numPr>
          <w:ilvl w:val="0"/>
          <w:numId w:val="32"/>
        </w:numPr>
        <w:spacing w:after="0"/>
        <w:rPr>
          <w:bCs/>
          <w:i/>
          <w:iCs/>
        </w:rPr>
      </w:pPr>
      <w:r w:rsidRPr="006E2C51">
        <w:rPr>
          <w:bCs/>
          <w:i/>
          <w:iCs/>
        </w:rPr>
        <w:t>CPU solicita el registro a la RAM.</w:t>
      </w:r>
    </w:p>
    <w:p w14:paraId="44C10763" w14:textId="77777777" w:rsidR="007B0199" w:rsidRPr="006E2C51" w:rsidRDefault="007B0199" w:rsidP="007B0199">
      <w:pPr>
        <w:pStyle w:val="Prrafodelista"/>
        <w:numPr>
          <w:ilvl w:val="0"/>
          <w:numId w:val="32"/>
        </w:numPr>
        <w:spacing w:after="0"/>
        <w:rPr>
          <w:bCs/>
          <w:i/>
          <w:iCs/>
        </w:rPr>
      </w:pPr>
      <w:r w:rsidRPr="006E2C51">
        <w:rPr>
          <w:bCs/>
          <w:i/>
          <w:iCs/>
        </w:rPr>
        <w:t>La caché obtiene el archivo completo y lo resguarda porque piensa que puede necesitarlo a futuro.</w:t>
      </w:r>
    </w:p>
    <w:p w14:paraId="3C452B85" w14:textId="77777777" w:rsidR="007B0199" w:rsidRPr="006E2C51" w:rsidRDefault="007B0199" w:rsidP="007B0199">
      <w:pPr>
        <w:pStyle w:val="Prrafodelista"/>
        <w:numPr>
          <w:ilvl w:val="0"/>
          <w:numId w:val="32"/>
        </w:numPr>
        <w:spacing w:after="0"/>
        <w:rPr>
          <w:bCs/>
          <w:i/>
          <w:iCs/>
        </w:rPr>
      </w:pPr>
      <w:r w:rsidRPr="006E2C51">
        <w:rPr>
          <w:bCs/>
          <w:i/>
          <w:iCs/>
        </w:rPr>
        <w:t>Cuando la CPU consulte a la caché por ese mismo registro, ahora la caché si lo tiene.</w:t>
      </w:r>
    </w:p>
    <w:p w14:paraId="44A35CE4" w14:textId="77777777" w:rsidR="007B0199" w:rsidRDefault="007B0199" w:rsidP="007B0199">
      <w:pPr>
        <w:spacing w:after="0"/>
        <w:ind w:left="720"/>
        <w:rPr>
          <w:bCs/>
          <w:i/>
          <w:iCs/>
          <w:lang w:val="es-419"/>
        </w:rPr>
      </w:pPr>
    </w:p>
    <w:p w14:paraId="4A2F6CEC" w14:textId="77777777" w:rsidR="007B0199" w:rsidRDefault="007B0199" w:rsidP="007B0199">
      <w:pPr>
        <w:spacing w:after="0"/>
        <w:ind w:left="720"/>
        <w:rPr>
          <w:bCs/>
          <w:i/>
          <w:iCs/>
          <w:lang w:val="es-419"/>
        </w:rPr>
      </w:pPr>
      <w:r w:rsidRPr="00265072">
        <w:rPr>
          <w:bCs/>
          <w:i/>
          <w:iCs/>
          <w:lang w:val="es-419"/>
        </w:rPr>
        <w:t>La CPU solicita solo u</w:t>
      </w:r>
      <w:r>
        <w:rPr>
          <w:bCs/>
          <w:i/>
          <w:iCs/>
          <w:lang w:val="es-419"/>
        </w:rPr>
        <w:t>n registro a la vez, pero la caché almacena el archivo completo para no tener que solicitarlo a la RAM nuevamente, acelerando el procesamiento y mejorando el rendimiento de la CPU.</w:t>
      </w:r>
    </w:p>
    <w:p w14:paraId="18726843" w14:textId="77777777" w:rsidR="007B0199" w:rsidRDefault="007B0199" w:rsidP="007B0199">
      <w:pPr>
        <w:spacing w:after="0"/>
        <w:ind w:left="720"/>
        <w:rPr>
          <w:bCs/>
          <w:i/>
          <w:iCs/>
          <w:lang w:val="es-419"/>
        </w:rPr>
      </w:pPr>
      <w:r>
        <w:rPr>
          <w:bCs/>
          <w:i/>
          <w:iCs/>
          <w:lang w:val="es-419"/>
        </w:rPr>
        <w:t>La CPU consulta a la memoria central a través de la caché.</w:t>
      </w:r>
    </w:p>
    <w:p w14:paraId="30908C9B" w14:textId="77777777" w:rsidR="004D4563" w:rsidRDefault="004D4563" w:rsidP="004D4563">
      <w:pPr>
        <w:spacing w:after="0"/>
        <w:ind w:left="720"/>
        <w:rPr>
          <w:bCs/>
          <w:lang w:val="es-419"/>
        </w:rPr>
      </w:pPr>
      <w:r w:rsidRPr="004D4563">
        <w:rPr>
          <w:bCs/>
          <w:i/>
          <w:iCs/>
          <w:noProof/>
          <w:lang w:val="es-419"/>
        </w:rPr>
        <w:drawing>
          <wp:anchor distT="0" distB="0" distL="114300" distR="114300" simplePos="0" relativeHeight="251658297" behindDoc="0" locked="0" layoutInCell="1" allowOverlap="1" wp14:anchorId="016344CB" wp14:editId="5852D10C">
            <wp:simplePos x="0" y="0"/>
            <wp:positionH relativeFrom="margin">
              <wp:posOffset>0</wp:posOffset>
            </wp:positionH>
            <wp:positionV relativeFrom="margin">
              <wp:posOffset>2805430</wp:posOffset>
            </wp:positionV>
            <wp:extent cx="3862705" cy="2451735"/>
            <wp:effectExtent l="0" t="0" r="4445" b="571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862705" cy="2451735"/>
                    </a:xfrm>
                    <a:prstGeom prst="rect">
                      <a:avLst/>
                    </a:prstGeom>
                  </pic:spPr>
                </pic:pic>
              </a:graphicData>
            </a:graphic>
            <wp14:sizeRelH relativeFrom="margin">
              <wp14:pctWidth>0</wp14:pctWidth>
            </wp14:sizeRelH>
            <wp14:sizeRelV relativeFrom="margin">
              <wp14:pctHeight>0</wp14:pctHeight>
            </wp14:sizeRelV>
          </wp:anchor>
        </w:drawing>
      </w:r>
      <w:r w:rsidRPr="004D4563">
        <w:rPr>
          <w:bCs/>
          <w:i/>
          <w:iCs/>
          <w:noProof/>
          <w:lang w:val="es-419"/>
        </w:rPr>
        <w:drawing>
          <wp:anchor distT="0" distB="0" distL="114300" distR="114300" simplePos="0" relativeHeight="251658298" behindDoc="0" locked="0" layoutInCell="1" allowOverlap="1" wp14:anchorId="7C2AA721" wp14:editId="0B5A8644">
            <wp:simplePos x="0" y="0"/>
            <wp:positionH relativeFrom="margin">
              <wp:posOffset>3902075</wp:posOffset>
            </wp:positionH>
            <wp:positionV relativeFrom="margin">
              <wp:posOffset>2823210</wp:posOffset>
            </wp:positionV>
            <wp:extent cx="3419475" cy="1054100"/>
            <wp:effectExtent l="0" t="0" r="9525"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9475" cy="1054100"/>
                    </a:xfrm>
                    <a:prstGeom prst="rect">
                      <a:avLst/>
                    </a:prstGeom>
                  </pic:spPr>
                </pic:pic>
              </a:graphicData>
            </a:graphic>
            <wp14:sizeRelH relativeFrom="margin">
              <wp14:pctWidth>0</wp14:pctWidth>
            </wp14:sizeRelH>
            <wp14:sizeRelV relativeFrom="margin">
              <wp14:pctHeight>0</wp14:pctHeight>
            </wp14:sizeRelV>
          </wp:anchor>
        </w:drawing>
      </w:r>
      <w:r w:rsidRPr="004D4563">
        <w:rPr>
          <w:bCs/>
          <w:i/>
          <w:iCs/>
          <w:noProof/>
          <w:lang w:val="es-419"/>
        </w:rPr>
        <w:drawing>
          <wp:anchor distT="0" distB="0" distL="114300" distR="114300" simplePos="0" relativeHeight="251658299" behindDoc="0" locked="0" layoutInCell="1" allowOverlap="1" wp14:anchorId="2ADD9A1F" wp14:editId="126E72AD">
            <wp:simplePos x="0" y="0"/>
            <wp:positionH relativeFrom="margin">
              <wp:posOffset>3908425</wp:posOffset>
            </wp:positionH>
            <wp:positionV relativeFrom="margin">
              <wp:posOffset>3941445</wp:posOffset>
            </wp:positionV>
            <wp:extent cx="1688465" cy="1303655"/>
            <wp:effectExtent l="0" t="0" r="6985"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8465" cy="1303655"/>
                    </a:xfrm>
                    <a:prstGeom prst="rect">
                      <a:avLst/>
                    </a:prstGeom>
                  </pic:spPr>
                </pic:pic>
              </a:graphicData>
            </a:graphic>
            <wp14:sizeRelH relativeFrom="margin">
              <wp14:pctWidth>0</wp14:pctWidth>
            </wp14:sizeRelH>
            <wp14:sizeRelV relativeFrom="margin">
              <wp14:pctHeight>0</wp14:pctHeight>
            </wp14:sizeRelV>
          </wp:anchor>
        </w:drawing>
      </w:r>
    </w:p>
    <w:p w14:paraId="1CCF2CB3" w14:textId="77777777" w:rsidR="004D4563" w:rsidRDefault="004D4563" w:rsidP="004D4563">
      <w:pPr>
        <w:spacing w:after="0"/>
        <w:ind w:left="720"/>
        <w:rPr>
          <w:bCs/>
          <w:lang w:val="es-419"/>
        </w:rPr>
      </w:pPr>
    </w:p>
    <w:p w14:paraId="3C2684CE" w14:textId="77777777" w:rsidR="004D4563" w:rsidRDefault="004D4563" w:rsidP="004D4563">
      <w:pPr>
        <w:spacing w:after="0"/>
        <w:ind w:left="720"/>
        <w:rPr>
          <w:bCs/>
          <w:lang w:val="es-419"/>
        </w:rPr>
      </w:pPr>
    </w:p>
    <w:p w14:paraId="1A5B396E" w14:textId="77777777" w:rsidR="004D4563" w:rsidRDefault="004D4563" w:rsidP="004D4563">
      <w:pPr>
        <w:spacing w:after="0"/>
        <w:ind w:left="720"/>
        <w:rPr>
          <w:bCs/>
          <w:lang w:val="es-419"/>
        </w:rPr>
      </w:pPr>
    </w:p>
    <w:p w14:paraId="5F34E284" w14:textId="77777777" w:rsidR="004D4563" w:rsidRDefault="004D4563" w:rsidP="004D4563">
      <w:pPr>
        <w:spacing w:after="0"/>
        <w:ind w:left="720"/>
        <w:rPr>
          <w:bCs/>
          <w:lang w:val="es-419"/>
        </w:rPr>
      </w:pPr>
    </w:p>
    <w:p w14:paraId="3A956687" w14:textId="77777777" w:rsidR="004D4563" w:rsidRDefault="004D4563" w:rsidP="004D4563">
      <w:pPr>
        <w:spacing w:after="0"/>
        <w:ind w:left="720"/>
        <w:rPr>
          <w:bCs/>
          <w:lang w:val="es-419"/>
        </w:rPr>
      </w:pPr>
    </w:p>
    <w:p w14:paraId="41FA49FA" w14:textId="77777777" w:rsidR="004D4563" w:rsidRDefault="004D4563" w:rsidP="004D4563">
      <w:pPr>
        <w:spacing w:after="0"/>
        <w:ind w:left="720"/>
        <w:rPr>
          <w:bCs/>
          <w:lang w:val="es-419"/>
        </w:rPr>
      </w:pPr>
    </w:p>
    <w:p w14:paraId="7F317786" w14:textId="77777777" w:rsidR="004D4563" w:rsidRDefault="004D4563" w:rsidP="004D4563">
      <w:pPr>
        <w:spacing w:after="0"/>
        <w:ind w:left="720"/>
        <w:rPr>
          <w:bCs/>
          <w:lang w:val="es-419"/>
        </w:rPr>
      </w:pPr>
    </w:p>
    <w:p w14:paraId="07EE24AE" w14:textId="77777777" w:rsidR="004D4563" w:rsidRDefault="004D4563" w:rsidP="004D4563">
      <w:pPr>
        <w:spacing w:after="0"/>
        <w:ind w:left="720"/>
        <w:rPr>
          <w:bCs/>
          <w:lang w:val="es-419"/>
        </w:rPr>
      </w:pPr>
    </w:p>
    <w:p w14:paraId="226B69E0" w14:textId="77777777" w:rsidR="004D4563" w:rsidRDefault="004D4563" w:rsidP="004D4563">
      <w:pPr>
        <w:spacing w:after="0"/>
        <w:ind w:left="720"/>
        <w:rPr>
          <w:bCs/>
          <w:lang w:val="es-419"/>
        </w:rPr>
      </w:pPr>
    </w:p>
    <w:p w14:paraId="060AFD4D" w14:textId="5601E999" w:rsidR="007B0199" w:rsidRPr="004D4563" w:rsidRDefault="007B0199" w:rsidP="004D4563">
      <w:pPr>
        <w:spacing w:after="0"/>
        <w:ind w:left="720"/>
        <w:rPr>
          <w:bCs/>
          <w:i/>
          <w:iCs/>
          <w:lang w:val="es-419"/>
        </w:rPr>
      </w:pPr>
      <w:r>
        <w:rPr>
          <w:bCs/>
          <w:lang w:val="es-419"/>
        </w:rPr>
        <w:t>En la Arquitectura Harvard se cuenta con una cache para datos y una cache para instrucciones.</w:t>
      </w:r>
    </w:p>
    <w:p w14:paraId="6EA4282B" w14:textId="77777777" w:rsidR="007B0199" w:rsidRPr="003C7010" w:rsidRDefault="007B0199" w:rsidP="007B0199">
      <w:pPr>
        <w:spacing w:after="0"/>
        <w:rPr>
          <w:bCs/>
          <w:lang w:val="es-419"/>
        </w:rPr>
      </w:pPr>
    </w:p>
    <w:p w14:paraId="2AA5F87A" w14:textId="77777777" w:rsidR="007B0199" w:rsidRPr="00A51D44" w:rsidRDefault="007B0199" w:rsidP="007B0199">
      <w:pPr>
        <w:pStyle w:val="Prrafodelista"/>
        <w:numPr>
          <w:ilvl w:val="0"/>
          <w:numId w:val="30"/>
        </w:numPr>
        <w:spacing w:after="0"/>
        <w:rPr>
          <w:bCs/>
        </w:rPr>
      </w:pPr>
      <w:r w:rsidRPr="00D15B96">
        <w:rPr>
          <w:bCs/>
        </w:rPr>
        <w:t>En el 3er nivel</w:t>
      </w:r>
      <w:r>
        <w:rPr>
          <w:bCs/>
        </w:rPr>
        <w:t xml:space="preserve"> (</w:t>
      </w:r>
      <w:r>
        <w:rPr>
          <w:b/>
        </w:rPr>
        <w:t>NIVEL 2</w:t>
      </w:r>
      <w:r>
        <w:rPr>
          <w:bCs/>
        </w:rPr>
        <w:t>)</w:t>
      </w:r>
      <w:r w:rsidRPr="00D15B96">
        <w:rPr>
          <w:bCs/>
        </w:rPr>
        <w:t xml:space="preserve"> se encuentra la </w:t>
      </w:r>
      <w:r w:rsidRPr="00257196">
        <w:rPr>
          <w:b/>
        </w:rPr>
        <w:t>memoria principal</w:t>
      </w:r>
      <w:r w:rsidRPr="00D15B96">
        <w:rPr>
          <w:bCs/>
        </w:rPr>
        <w:t xml:space="preserve">, que es el principal sistema de memoria interna de la computadora. </w:t>
      </w:r>
      <w:r>
        <w:rPr>
          <w:bCs/>
        </w:rPr>
        <w:t xml:space="preserve">Es donde residen los programas y datos. La CPU lee y escribe datos en </w:t>
      </w:r>
      <w:proofErr w:type="spellStart"/>
      <w:proofErr w:type="gramStart"/>
      <w:r>
        <w:rPr>
          <w:bCs/>
        </w:rPr>
        <w:t>el</w:t>
      </w:r>
      <w:proofErr w:type="spellEnd"/>
      <w:proofErr w:type="gramEnd"/>
      <w:r>
        <w:rPr>
          <w:bCs/>
        </w:rPr>
        <w:t xml:space="preserve"> aunque con menor frecuencia que los niveles anteriores.</w:t>
      </w:r>
      <w:r>
        <w:rPr>
          <w:bCs/>
          <w:i/>
          <w:iCs/>
        </w:rPr>
        <w:t xml:space="preserve"> </w:t>
      </w:r>
    </w:p>
    <w:p w14:paraId="3C3A27BA" w14:textId="77777777" w:rsidR="007B0199" w:rsidRPr="00A51D44" w:rsidRDefault="007B0199" w:rsidP="007B0199">
      <w:pPr>
        <w:pStyle w:val="Prrafodelista"/>
        <w:numPr>
          <w:ilvl w:val="0"/>
          <w:numId w:val="0"/>
        </w:numPr>
        <w:spacing w:after="0"/>
        <w:ind w:left="720"/>
        <w:rPr>
          <w:bCs/>
        </w:rPr>
      </w:pPr>
      <w:r w:rsidRPr="00A51D44">
        <w:rPr>
          <w:bCs/>
        </w:rPr>
        <w:t xml:space="preserve">Está compuesta por capacitores, es un circuito sencillo. Tiene un tiempo de respuesta pequeño pero mayor que los niveles anteriores, </w:t>
      </w:r>
      <w:proofErr w:type="gramStart"/>
      <w:r w:rsidRPr="00A51D44">
        <w:rPr>
          <w:bCs/>
        </w:rPr>
        <w:t>y  gran</w:t>
      </w:r>
      <w:proofErr w:type="gramEnd"/>
      <w:r w:rsidRPr="00A51D44">
        <w:rPr>
          <w:bCs/>
        </w:rPr>
        <w:t xml:space="preserve"> capacidad. </w:t>
      </w:r>
    </w:p>
    <w:p w14:paraId="1E12E862" w14:textId="77777777" w:rsidR="007B0199" w:rsidRPr="00D10B47" w:rsidRDefault="007B0199" w:rsidP="007B0199">
      <w:pPr>
        <w:spacing w:after="0"/>
        <w:ind w:left="360" w:firstLine="360"/>
        <w:rPr>
          <w:bCs/>
          <w:lang w:val="es-419"/>
        </w:rPr>
      </w:pPr>
      <w:r w:rsidRPr="007B0199">
        <w:rPr>
          <w:bCs/>
          <w:lang w:val="es-419"/>
        </w:rPr>
        <w:t xml:space="preserve">Es de tecnología DRAM, es más lenta que la caché, pero tiene mucha más capacidad de almacenamiento y es más barata. </w:t>
      </w:r>
      <w:r w:rsidRPr="00D10B47">
        <w:rPr>
          <w:bCs/>
          <w:lang w:val="es-419"/>
        </w:rPr>
        <w:t xml:space="preserve">Al igual que la caché, se comunica directamente con el procesador, y contiene los programas y los datos que el mismo necesita en este momento. Se cree que su diseño </w:t>
      </w:r>
      <w:proofErr w:type="spellStart"/>
      <w:r w:rsidRPr="00D10B47">
        <w:rPr>
          <w:bCs/>
          <w:lang w:val="es-419"/>
        </w:rPr>
        <w:t>fisico</w:t>
      </w:r>
      <w:proofErr w:type="spellEnd"/>
      <w:r w:rsidRPr="00D10B47">
        <w:rPr>
          <w:bCs/>
          <w:lang w:val="es-419"/>
        </w:rPr>
        <w:t xml:space="preserve"> ya ha llegado a un nivel atómico así que se buscan mejoras queriendo implementar un diseño multicapa</w:t>
      </w:r>
      <w:r>
        <w:rPr>
          <w:bCs/>
          <w:lang w:val="es-419"/>
        </w:rPr>
        <w:t xml:space="preserve"> 3d para aumentar su capacidad.</w:t>
      </w:r>
    </w:p>
    <w:p w14:paraId="5669BAF6" w14:textId="77777777" w:rsidR="007B0199" w:rsidRPr="00902141" w:rsidRDefault="007B0199" w:rsidP="007B0199">
      <w:pPr>
        <w:spacing w:after="0"/>
        <w:ind w:left="360" w:firstLine="360"/>
        <w:rPr>
          <w:bCs/>
          <w:lang w:val="es-419"/>
        </w:rPr>
      </w:pPr>
      <w:r w:rsidRPr="00902141">
        <w:rPr>
          <w:bCs/>
          <w:lang w:val="es-419"/>
        </w:rPr>
        <w:t>Las extensiones de memoria central son</w:t>
      </w:r>
      <w:r>
        <w:rPr>
          <w:bCs/>
          <w:lang w:val="es-419"/>
        </w:rPr>
        <w:t xml:space="preserve"> memorias de la misma naturaleza que la memoria central que amplían su capacidad de forma modular.</w:t>
      </w:r>
    </w:p>
    <w:p w14:paraId="31365486" w14:textId="77777777" w:rsidR="007B0199" w:rsidRPr="00B25E3E" w:rsidRDefault="007B0199" w:rsidP="007B0199">
      <w:pPr>
        <w:pStyle w:val="Prrafodelista"/>
        <w:numPr>
          <w:ilvl w:val="0"/>
          <w:numId w:val="0"/>
        </w:numPr>
        <w:spacing w:after="0"/>
        <w:ind w:left="720"/>
        <w:rPr>
          <w:bCs/>
        </w:rPr>
      </w:pPr>
    </w:p>
    <w:p w14:paraId="0C555467" w14:textId="77777777" w:rsidR="007B0199" w:rsidRPr="00B25E3E" w:rsidRDefault="007B0199" w:rsidP="007B0199">
      <w:pPr>
        <w:pStyle w:val="Prrafodelista"/>
        <w:numPr>
          <w:ilvl w:val="0"/>
          <w:numId w:val="30"/>
        </w:numPr>
        <w:spacing w:after="0"/>
        <w:rPr>
          <w:bCs/>
        </w:rPr>
      </w:pPr>
      <w:r w:rsidRPr="00B25E3E">
        <w:rPr>
          <w:bCs/>
        </w:rPr>
        <w:t>En el 4to nivel (</w:t>
      </w:r>
      <w:r w:rsidRPr="00B25E3E">
        <w:rPr>
          <w:b/>
        </w:rPr>
        <w:t>NIVEL 3</w:t>
      </w:r>
      <w:r w:rsidRPr="00B25E3E">
        <w:rPr>
          <w:bCs/>
        </w:rPr>
        <w:t xml:space="preserve">) se encuentran las </w:t>
      </w:r>
      <w:r w:rsidRPr="00B25E3E">
        <w:rPr>
          <w:b/>
        </w:rPr>
        <w:t xml:space="preserve">memorias Flash/ USB (EEPROM) </w:t>
      </w:r>
      <w:r w:rsidRPr="00B25E3E">
        <w:rPr>
          <w:bCs/>
        </w:rPr>
        <w:t xml:space="preserve">, que poseen una capacidad parecida a la memoria caché. Son de sobre todo lectura, poseen un borrado eléctrico por bytes, y son no volátiles. Están en este nivel porque requieren de otros tipos de memoria para funcionar (y en los niveles anteriores esto no ocurre). Son denominadas así por lo rápido que pueden </w:t>
      </w:r>
      <w:r w:rsidRPr="00B25E3E">
        <w:rPr>
          <w:bCs/>
        </w:rPr>
        <w:lastRenderedPageBreak/>
        <w:t>reprogramarse, se encuentran en coste entre las EPROM y las EEPROM. Son comúnmente utilizadas en computadoras pequeñas como por ejemplo Arduino, lavarropas o sistemas de automatización.</w:t>
      </w:r>
    </w:p>
    <w:p w14:paraId="0C391036" w14:textId="1048AB2D" w:rsidR="007B0199" w:rsidRPr="006F47CB" w:rsidRDefault="007B0199" w:rsidP="006F47CB">
      <w:pPr>
        <w:pStyle w:val="Prrafodelista"/>
        <w:numPr>
          <w:ilvl w:val="0"/>
          <w:numId w:val="0"/>
        </w:numPr>
        <w:spacing w:after="0"/>
        <w:ind w:left="720"/>
        <w:rPr>
          <w:bCs/>
        </w:rPr>
      </w:pPr>
    </w:p>
    <w:p w14:paraId="042F8E82" w14:textId="77777777" w:rsidR="007B0199" w:rsidRDefault="007B0199" w:rsidP="007B0199">
      <w:pPr>
        <w:pStyle w:val="Prrafodelista"/>
        <w:numPr>
          <w:ilvl w:val="0"/>
          <w:numId w:val="30"/>
        </w:numPr>
        <w:spacing w:after="0"/>
        <w:rPr>
          <w:bCs/>
        </w:rPr>
      </w:pPr>
      <w:r>
        <w:rPr>
          <w:bCs/>
        </w:rPr>
        <w:t>En el 5to nivel (</w:t>
      </w:r>
      <w:r>
        <w:rPr>
          <w:b/>
        </w:rPr>
        <w:t>NIVEL 4</w:t>
      </w:r>
      <w:r>
        <w:rPr>
          <w:bCs/>
        </w:rPr>
        <w:t xml:space="preserve">) se encuentran los </w:t>
      </w:r>
      <w:r w:rsidRPr="009A289D">
        <w:rPr>
          <w:b/>
        </w:rPr>
        <w:t>dispositivos de memoria secundaria</w:t>
      </w:r>
      <w:r>
        <w:rPr>
          <w:bCs/>
        </w:rPr>
        <w:t xml:space="preserve"> (HDD o SSD), son un tipo de almacenamiento masivo, permanente (no volátil). Residen en dispositivos externos al ordenador y brindan apoyo a la memoria central. Su campo de aplicación fueron los </w:t>
      </w:r>
      <w:proofErr w:type="spellStart"/>
      <w:r>
        <w:rPr>
          <w:bCs/>
        </w:rPr>
        <w:t>backups</w:t>
      </w:r>
      <w:proofErr w:type="spellEnd"/>
      <w:r>
        <w:rPr>
          <w:bCs/>
        </w:rPr>
        <w:t xml:space="preserve"> ya </w:t>
      </w:r>
      <w:proofErr w:type="spellStart"/>
      <w:r>
        <w:rPr>
          <w:bCs/>
        </w:rPr>
        <w:t>lamecanmiento</w:t>
      </w:r>
      <w:proofErr w:type="spellEnd"/>
      <w:r>
        <w:rPr>
          <w:bCs/>
        </w:rPr>
        <w:t xml:space="preserve"> de multimedia como películas.</w:t>
      </w:r>
      <w:r>
        <w:rPr>
          <w:bCs/>
        </w:rPr>
        <w:br/>
      </w:r>
      <w:r w:rsidRPr="002B7963">
        <w:rPr>
          <w:b/>
        </w:rPr>
        <w:t>Velocidad/</w:t>
      </w:r>
      <w:r>
        <w:rPr>
          <w:b/>
        </w:rPr>
        <w:t>C</w:t>
      </w:r>
      <w:r w:rsidRPr="002B7963">
        <w:rPr>
          <w:b/>
        </w:rPr>
        <w:t xml:space="preserve">osto SSD &gt; HDD. </w:t>
      </w:r>
      <w:r w:rsidRPr="002B7963">
        <w:rPr>
          <w:b/>
          <w:i/>
          <w:iCs/>
        </w:rPr>
        <w:t>Se encuentran en el mismo nivel al pertenecer al mismo campo de aplicación</w:t>
      </w:r>
      <w:r>
        <w:rPr>
          <w:b/>
          <w:i/>
          <w:iCs/>
        </w:rPr>
        <w:t>, son un medio de almacenamiento masivo que da soporte a la arquitectura</w:t>
      </w:r>
      <w:r w:rsidRPr="002B7963">
        <w:rPr>
          <w:b/>
          <w:i/>
          <w:iCs/>
        </w:rPr>
        <w:t>.</w:t>
      </w:r>
      <w:r w:rsidRPr="002B7963">
        <w:rPr>
          <w:bCs/>
        </w:rPr>
        <w:br/>
      </w:r>
      <w:r>
        <w:rPr>
          <w:bCs/>
        </w:rPr>
        <w:t xml:space="preserve">SSD: memoria </w:t>
      </w:r>
      <w:proofErr w:type="gramStart"/>
      <w:r>
        <w:rPr>
          <w:bCs/>
        </w:rPr>
        <w:t>flash</w:t>
      </w:r>
      <w:proofErr w:type="gramEnd"/>
      <w:r>
        <w:rPr>
          <w:bCs/>
        </w:rPr>
        <w:t xml:space="preserve"> no volátil basada en compuertas NAND. Retiene datos sin alimentación eléctrica, son ideales si se requiere un acceso rápido, pero no a persistencia de datos.</w:t>
      </w:r>
    </w:p>
    <w:p w14:paraId="2F7ACF1E" w14:textId="77777777" w:rsidR="007B0199" w:rsidRDefault="007B0199" w:rsidP="007B0199">
      <w:pPr>
        <w:pStyle w:val="Prrafodelista"/>
        <w:numPr>
          <w:ilvl w:val="0"/>
          <w:numId w:val="0"/>
        </w:numPr>
        <w:spacing w:after="0"/>
        <w:ind w:left="720"/>
        <w:rPr>
          <w:bCs/>
        </w:rPr>
      </w:pPr>
    </w:p>
    <w:p w14:paraId="15688D17" w14:textId="77777777" w:rsidR="007B0199" w:rsidRDefault="007B0199" w:rsidP="007B0199">
      <w:pPr>
        <w:pStyle w:val="Prrafodelista"/>
        <w:numPr>
          <w:ilvl w:val="0"/>
          <w:numId w:val="30"/>
        </w:numPr>
        <w:spacing w:after="0"/>
        <w:rPr>
          <w:bCs/>
        </w:rPr>
      </w:pPr>
      <w:r>
        <w:rPr>
          <w:bCs/>
        </w:rPr>
        <w:t>En el 6to nivel (</w:t>
      </w:r>
      <w:r>
        <w:rPr>
          <w:b/>
        </w:rPr>
        <w:t>NIVEL 5</w:t>
      </w:r>
      <w:r>
        <w:rPr>
          <w:bCs/>
        </w:rPr>
        <w:t xml:space="preserve">) se encuentran los </w:t>
      </w:r>
      <w:r w:rsidRPr="00F43A26">
        <w:rPr>
          <w:b/>
        </w:rPr>
        <w:t>discos ópticos</w:t>
      </w:r>
      <w:r>
        <w:rPr>
          <w:bCs/>
        </w:rPr>
        <w:t xml:space="preserve"> (CD, DVD, Blue-Ray), están hechos de plásticos, rellenos de marcas que un rayo láser puede escribir y leer. Generalmente no pueden ser reescritas, poseen poca capacidad por unidad de memoria (sin embargo, son más baratas que las memorias anteriores). Mientras más marcas, mayor almacenamiento</w:t>
      </w:r>
      <w:r w:rsidRPr="003F613A">
        <w:rPr>
          <w:bCs/>
        </w:rPr>
        <w:t>.</w:t>
      </w:r>
    </w:p>
    <w:p w14:paraId="66F96101" w14:textId="77777777" w:rsidR="007B0199" w:rsidRPr="00946A2C" w:rsidRDefault="007B0199" w:rsidP="007B0199">
      <w:pPr>
        <w:pStyle w:val="Prrafodelista"/>
        <w:numPr>
          <w:ilvl w:val="0"/>
          <w:numId w:val="30"/>
        </w:numPr>
        <w:spacing w:after="0"/>
        <w:rPr>
          <w:bCs/>
        </w:rPr>
      </w:pPr>
      <w:r>
        <w:rPr>
          <w:bCs/>
        </w:rPr>
        <w:t>En el último nivel (</w:t>
      </w:r>
      <w:r>
        <w:rPr>
          <w:b/>
        </w:rPr>
        <w:t xml:space="preserve">NIVEL 6 </w:t>
      </w:r>
      <w:r>
        <w:rPr>
          <w:bCs/>
        </w:rPr>
        <w:t xml:space="preserve">) se encuentran las </w:t>
      </w:r>
      <w:r w:rsidRPr="00FD1488">
        <w:rPr>
          <w:b/>
        </w:rPr>
        <w:t>cintas magnéticas</w:t>
      </w:r>
      <w:r>
        <w:rPr>
          <w:bCs/>
        </w:rPr>
        <w:t xml:space="preserve">, estas son generalmente utilizadas para realización de </w:t>
      </w:r>
      <w:proofErr w:type="spellStart"/>
      <w:r>
        <w:rPr>
          <w:bCs/>
        </w:rPr>
        <w:t>backups</w:t>
      </w:r>
      <w:proofErr w:type="spellEnd"/>
      <w:r>
        <w:rPr>
          <w:bCs/>
        </w:rPr>
        <w:t xml:space="preserve">. Son contenedores plásticos con carretes móviles y cinta magnética sobre la cual se lee a través de inducción electromagnética. Poseen una gran capacidad por un precio muy bajo, sin embargo, el tiempo de acceso es mayor y no pueden ser reescritas. </w:t>
      </w:r>
    </w:p>
    <w:p w14:paraId="080B3F4E" w14:textId="77777777" w:rsidR="007B0199" w:rsidRPr="00FE3B50" w:rsidRDefault="007B0199" w:rsidP="007B0199">
      <w:pPr>
        <w:spacing w:after="0"/>
        <w:rPr>
          <w:bCs/>
          <w:lang w:val="es-419"/>
        </w:rPr>
      </w:pPr>
    </w:p>
    <w:p w14:paraId="328841F1" w14:textId="77777777" w:rsidR="007B0199" w:rsidRPr="00FE3B50" w:rsidRDefault="007B0199" w:rsidP="007B0199">
      <w:pPr>
        <w:spacing w:after="0"/>
        <w:rPr>
          <w:bCs/>
          <w:lang w:val="es-419"/>
        </w:rPr>
      </w:pPr>
      <w:r w:rsidRPr="00FE3B50">
        <w:rPr>
          <w:bCs/>
          <w:lang w:val="es-419"/>
        </w:rPr>
        <w:t>Las características de las memorias</w:t>
      </w:r>
      <w:r>
        <w:rPr>
          <w:bCs/>
          <w:lang w:val="es-419"/>
        </w:rPr>
        <w:t xml:space="preserve"> de los niveles 1 y 2</w:t>
      </w:r>
      <w:r w:rsidRPr="00FE3B50">
        <w:rPr>
          <w:bCs/>
          <w:lang w:val="es-419"/>
        </w:rPr>
        <w:t xml:space="preserve"> llevan a una solución intermedia que considera las</w:t>
      </w:r>
      <w:r>
        <w:rPr>
          <w:bCs/>
          <w:lang w:val="es-419"/>
        </w:rPr>
        <w:t xml:space="preserve"> </w:t>
      </w:r>
      <w:r w:rsidRPr="00FE3B50">
        <w:rPr>
          <w:bCs/>
          <w:lang w:val="es-419"/>
        </w:rPr>
        <w:t>ventajas de cada una: utilizar mayor capacidad de DRAM y almacenar las zonas más frecuentemente</w:t>
      </w:r>
      <w:r>
        <w:rPr>
          <w:bCs/>
          <w:lang w:val="es-419"/>
        </w:rPr>
        <w:t xml:space="preserve"> </w:t>
      </w:r>
      <w:r w:rsidRPr="00FE3B50">
        <w:rPr>
          <w:bCs/>
          <w:lang w:val="es-419"/>
        </w:rPr>
        <w:t>accedidas en la memoria SRAM, para acelerar el procesamiento.</w:t>
      </w:r>
    </w:p>
    <w:p w14:paraId="305693A4" w14:textId="77777777" w:rsidR="007B0199" w:rsidRPr="00FE3B50" w:rsidRDefault="007B0199" w:rsidP="007B0199">
      <w:pPr>
        <w:spacing w:after="0"/>
        <w:rPr>
          <w:bCs/>
          <w:lang w:val="es-419"/>
        </w:rPr>
      </w:pPr>
    </w:p>
    <w:p w14:paraId="046AD34C" w14:textId="77777777" w:rsidR="007B0199" w:rsidRPr="00FE3B50" w:rsidRDefault="007B0199" w:rsidP="007B0199">
      <w:pPr>
        <w:spacing w:after="0"/>
        <w:rPr>
          <w:bCs/>
          <w:lang w:val="es-419"/>
        </w:rPr>
      </w:pPr>
      <w:r w:rsidRPr="00FE3B50">
        <w:rPr>
          <w:bCs/>
          <w:lang w:val="es-419"/>
        </w:rPr>
        <w:t>Se trata siempre, entre dos niveles adyacentes, de soluciones de compromiso entre costo y velocidad.</w:t>
      </w:r>
    </w:p>
    <w:p w14:paraId="1138C07C" w14:textId="77777777" w:rsidR="007B0199" w:rsidRDefault="007B0199" w:rsidP="007B0199">
      <w:pPr>
        <w:spacing w:after="0"/>
        <w:rPr>
          <w:bCs/>
          <w:lang w:val="es-419"/>
        </w:rPr>
      </w:pPr>
      <w:r w:rsidRPr="00FE3B50">
        <w:rPr>
          <w:bCs/>
          <w:lang w:val="es-419"/>
        </w:rPr>
        <w:t>Sería deseable poder utilizar solo la memoria más rápida, pero al ser la más costosa se llega a un</w:t>
      </w:r>
      <w:r>
        <w:rPr>
          <w:bCs/>
          <w:lang w:val="es-419"/>
        </w:rPr>
        <w:t xml:space="preserve"> </w:t>
      </w:r>
      <w:r w:rsidRPr="00FE3B50">
        <w:rPr>
          <w:bCs/>
          <w:lang w:val="es-419"/>
        </w:rPr>
        <w:t>compromiso entre velocidad y costo, empleando más cantidad de memoria más lenta.</w:t>
      </w:r>
    </w:p>
    <w:p w14:paraId="493D1F86" w14:textId="76746BBA" w:rsidR="007B0199" w:rsidRDefault="0063367C" w:rsidP="006F47CB">
      <w:pPr>
        <w:pStyle w:val="Ttulo2"/>
      </w:pPr>
      <w:r>
        <w:rPr>
          <w:noProof/>
          <w:bdr w:val="none" w:sz="0" w:space="0" w:color="auto" w:frame="1"/>
        </w:rPr>
        <w:drawing>
          <wp:inline distT="0" distB="0" distL="0" distR="0" wp14:anchorId="6B55B0E9" wp14:editId="08256C81">
            <wp:extent cx="6933537" cy="3200837"/>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7">
                      <a:extLst>
                        <a:ext uri="{28A0092B-C50C-407E-A947-70E740481C1C}">
                          <a14:useLocalDpi xmlns:a14="http://schemas.microsoft.com/office/drawing/2010/main" val="0"/>
                        </a:ext>
                      </a:extLst>
                    </a:blip>
                    <a:srcRect l="16526" t="31231" r="16142" b="13482"/>
                    <a:stretch/>
                  </pic:blipFill>
                  <pic:spPr bwMode="auto">
                    <a:xfrm>
                      <a:off x="0" y="0"/>
                      <a:ext cx="7000697" cy="3231841"/>
                    </a:xfrm>
                    <a:prstGeom prst="rect">
                      <a:avLst/>
                    </a:prstGeom>
                    <a:noFill/>
                    <a:ln>
                      <a:noFill/>
                    </a:ln>
                    <a:extLst>
                      <a:ext uri="{53640926-AAD7-44D8-BBD7-CCE9431645EC}">
                        <a14:shadowObscured xmlns:a14="http://schemas.microsoft.com/office/drawing/2010/main"/>
                      </a:ext>
                    </a:extLst>
                  </pic:spPr>
                </pic:pic>
              </a:graphicData>
            </a:graphic>
          </wp:inline>
        </w:drawing>
      </w:r>
    </w:p>
    <w:p w14:paraId="381CA649" w14:textId="10E7CF5E" w:rsidR="0063367C" w:rsidRPr="002361C4" w:rsidRDefault="0063367C" w:rsidP="0063367C">
      <w:pPr>
        <w:pStyle w:val="Ttulo4"/>
      </w:pPr>
      <w:r w:rsidRPr="002361C4">
        <w:lastRenderedPageBreak/>
        <w:t xml:space="preserve">Memorias Estáticas y </w:t>
      </w:r>
      <w:r w:rsidR="0061064A">
        <w:t xml:space="preserve">Dinámicas </w:t>
      </w:r>
      <w:sdt>
        <w:sdtPr>
          <w:id w:val="-234781706"/>
          <w:citation/>
        </w:sdtPr>
        <w:sdtEndPr/>
        <w:sdtContent>
          <w:r w:rsidR="0061064A">
            <w:fldChar w:fldCharType="begin"/>
          </w:r>
          <w:r w:rsidR="0061064A">
            <w:instrText xml:space="preserve"> CITATION Par \l 22538 </w:instrText>
          </w:r>
          <w:r w:rsidR="0061064A">
            <w:fldChar w:fldCharType="separate"/>
          </w:r>
          <w:r w:rsidR="0061064A">
            <w:rPr>
              <w:noProof/>
            </w:rPr>
            <w:t>(Parhami)</w:t>
          </w:r>
          <w:r w:rsidR="0061064A">
            <w:fldChar w:fldCharType="end"/>
          </w:r>
        </w:sdtContent>
      </w:sdt>
    </w:p>
    <w:p w14:paraId="2835CE3D" w14:textId="52AACBD9" w:rsidR="0063367C" w:rsidRPr="005573B6" w:rsidRDefault="0063367C" w:rsidP="0063367C">
      <w:pPr>
        <w:spacing w:after="0"/>
        <w:rPr>
          <w:lang w:val="es-419"/>
        </w:rPr>
      </w:pPr>
    </w:p>
    <w:p w14:paraId="3335C7C9" w14:textId="7D5B380B" w:rsidR="0063367C" w:rsidRPr="00A66F64" w:rsidRDefault="00316C8E" w:rsidP="0063367C">
      <w:pPr>
        <w:spacing w:after="0"/>
        <w:rPr>
          <w:lang w:val="es-AR"/>
        </w:rPr>
      </w:pPr>
      <w:r w:rsidRPr="00A66F64">
        <w:rPr>
          <w:noProof/>
          <w:lang w:val="es-AR"/>
        </w:rPr>
        <w:drawing>
          <wp:anchor distT="0" distB="0" distL="114300" distR="114300" simplePos="0" relativeHeight="251658272" behindDoc="0" locked="0" layoutInCell="1" allowOverlap="1" wp14:anchorId="5CB22ED3" wp14:editId="50F689D7">
            <wp:simplePos x="0" y="0"/>
            <wp:positionH relativeFrom="margin">
              <wp:posOffset>4704881</wp:posOffset>
            </wp:positionH>
            <wp:positionV relativeFrom="margin">
              <wp:posOffset>3780431</wp:posOffset>
            </wp:positionV>
            <wp:extent cx="2233930" cy="108077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233930" cy="1080770"/>
                    </a:xfrm>
                    <a:prstGeom prst="rect">
                      <a:avLst/>
                    </a:prstGeom>
                  </pic:spPr>
                </pic:pic>
              </a:graphicData>
            </a:graphic>
            <wp14:sizeRelH relativeFrom="margin">
              <wp14:pctWidth>0</wp14:pctWidth>
            </wp14:sizeRelH>
            <wp14:sizeRelV relativeFrom="margin">
              <wp14:pctHeight>0</wp14:pctHeight>
            </wp14:sizeRelV>
          </wp:anchor>
        </w:drawing>
      </w:r>
      <w:r w:rsidR="0063367C" w:rsidRPr="00AB096D">
        <w:rPr>
          <w:lang w:val="es-AR"/>
        </w:rPr>
        <w:t>Existen dos tipos fundamentales de memoria semiconductora:</w:t>
      </w:r>
      <w:r w:rsidR="00A66F64" w:rsidRPr="00A66F64">
        <w:rPr>
          <w:noProof/>
          <w:lang w:val="es-419"/>
        </w:rPr>
        <w:t xml:space="preserve"> </w:t>
      </w:r>
    </w:p>
    <w:p w14:paraId="313E4AC1" w14:textId="77777777" w:rsidR="0063367C" w:rsidRPr="00AB096D" w:rsidRDefault="0063367C" w:rsidP="0063367C">
      <w:pPr>
        <w:pStyle w:val="Prrafodelista"/>
        <w:numPr>
          <w:ilvl w:val="0"/>
          <w:numId w:val="34"/>
        </w:numPr>
        <w:spacing w:after="0"/>
        <w:rPr>
          <w:lang w:val="es-AR"/>
        </w:rPr>
      </w:pPr>
      <w:r w:rsidRPr="00AB096D">
        <w:rPr>
          <w:lang w:val="es-AR"/>
        </w:rPr>
        <w:t xml:space="preserve">Memoria de acceso aleatorio (RAM, </w:t>
      </w:r>
      <w:proofErr w:type="spellStart"/>
      <w:r w:rsidRPr="00AB096D">
        <w:rPr>
          <w:lang w:val="es-AR"/>
        </w:rPr>
        <w:t>Random</w:t>
      </w:r>
      <w:proofErr w:type="spellEnd"/>
      <w:r w:rsidRPr="00AB096D">
        <w:rPr>
          <w:lang w:val="es-AR"/>
        </w:rPr>
        <w:t xml:space="preserve"> Access </w:t>
      </w:r>
      <w:proofErr w:type="spellStart"/>
      <w:r w:rsidRPr="00AB096D">
        <w:rPr>
          <w:lang w:val="es-AR"/>
        </w:rPr>
        <w:t>Memory</w:t>
      </w:r>
      <w:proofErr w:type="spellEnd"/>
      <w:r w:rsidRPr="00AB096D">
        <w:rPr>
          <w:lang w:val="es-AR"/>
        </w:rPr>
        <w:t xml:space="preserve">) </w:t>
      </w:r>
    </w:p>
    <w:p w14:paraId="3DC694B2" w14:textId="31CE6C5F" w:rsidR="0063367C" w:rsidRPr="00AB096D" w:rsidRDefault="0063367C" w:rsidP="0063367C">
      <w:pPr>
        <w:pStyle w:val="Prrafodelista"/>
        <w:numPr>
          <w:ilvl w:val="0"/>
          <w:numId w:val="34"/>
        </w:numPr>
        <w:spacing w:after="0"/>
        <w:rPr>
          <w:lang w:val="es-AR"/>
        </w:rPr>
      </w:pPr>
      <w:r w:rsidRPr="00AB096D">
        <w:rPr>
          <w:lang w:val="es-AR"/>
        </w:rPr>
        <w:t xml:space="preserve">Memoria de solo lectura (ROM, </w:t>
      </w:r>
      <w:proofErr w:type="spellStart"/>
      <w:r w:rsidRPr="00AB096D">
        <w:rPr>
          <w:lang w:val="es-AR"/>
        </w:rPr>
        <w:t>Read</w:t>
      </w:r>
      <w:proofErr w:type="spellEnd"/>
      <w:r w:rsidRPr="00AB096D">
        <w:rPr>
          <w:lang w:val="es-AR"/>
        </w:rPr>
        <w:t xml:space="preserve"> </w:t>
      </w:r>
      <w:proofErr w:type="spellStart"/>
      <w:r w:rsidRPr="00AB096D">
        <w:rPr>
          <w:lang w:val="es-AR"/>
        </w:rPr>
        <w:t>Only</w:t>
      </w:r>
      <w:proofErr w:type="spellEnd"/>
      <w:r w:rsidRPr="00AB096D">
        <w:rPr>
          <w:lang w:val="es-AR"/>
        </w:rPr>
        <w:t xml:space="preserve"> </w:t>
      </w:r>
      <w:proofErr w:type="spellStart"/>
      <w:r w:rsidRPr="00AB096D">
        <w:rPr>
          <w:lang w:val="es-AR"/>
        </w:rPr>
        <w:t>Memory</w:t>
      </w:r>
      <w:proofErr w:type="spellEnd"/>
      <w:r w:rsidRPr="00AB096D">
        <w:rPr>
          <w:lang w:val="es-AR"/>
        </w:rPr>
        <w:t xml:space="preserve">) </w:t>
      </w:r>
    </w:p>
    <w:p w14:paraId="06434E8E" w14:textId="3EFEEB51" w:rsidR="0063367C" w:rsidRDefault="0063367C" w:rsidP="0063367C">
      <w:pPr>
        <w:spacing w:after="0"/>
        <w:rPr>
          <w:lang w:val="es-AR"/>
        </w:rPr>
      </w:pPr>
      <w:r w:rsidRPr="00AB096D">
        <w:rPr>
          <w:lang w:val="es-AR"/>
        </w:rPr>
        <w:t>El uso de “RAM” para referirse a memorias de acceso aleatorio puede generar confusión, ya que ambas (ROM y RAM) son de acceso aleatorio.</w:t>
      </w:r>
    </w:p>
    <w:p w14:paraId="54965512" w14:textId="264A7ACB" w:rsidR="00A66F64" w:rsidRDefault="00A66F64" w:rsidP="0063367C">
      <w:pPr>
        <w:spacing w:after="0"/>
        <w:rPr>
          <w:lang w:val="es-AR"/>
        </w:rPr>
      </w:pPr>
    </w:p>
    <w:p w14:paraId="12557CC4" w14:textId="7614DBDC" w:rsidR="00A66F64" w:rsidRDefault="00E04C91" w:rsidP="00316C8E">
      <w:pPr>
        <w:tabs>
          <w:tab w:val="left" w:pos="2129"/>
        </w:tabs>
        <w:spacing w:after="0"/>
        <w:rPr>
          <w:b/>
          <w:bCs/>
          <w:lang w:val="es-AR"/>
        </w:rPr>
      </w:pPr>
      <w:r>
        <w:rPr>
          <w:b/>
          <w:bCs/>
          <w:lang w:val="es-AR"/>
        </w:rPr>
        <w:t>Memorias RAM</w:t>
      </w:r>
      <w:r w:rsidR="00316C8E">
        <w:rPr>
          <w:b/>
          <w:bCs/>
          <w:lang w:val="es-AR"/>
        </w:rPr>
        <w:tab/>
      </w:r>
    </w:p>
    <w:p w14:paraId="1324EC33" w14:textId="77777777" w:rsidR="00316C8E" w:rsidRPr="00316C8E" w:rsidRDefault="00316C8E" w:rsidP="00316C8E">
      <w:pPr>
        <w:tabs>
          <w:tab w:val="left" w:pos="2129"/>
        </w:tabs>
        <w:spacing w:after="0"/>
        <w:rPr>
          <w:lang w:val="es-AR"/>
        </w:rPr>
      </w:pPr>
      <w:r w:rsidRPr="00316C8E">
        <w:rPr>
          <w:lang w:val="es-AR"/>
        </w:rPr>
        <w:t>Son memorias de acceso aleatorio, se pueden leer y escribir cuantas veces sea necesario y son volátiles, por</w:t>
      </w:r>
    </w:p>
    <w:p w14:paraId="0A8619B4" w14:textId="77777777" w:rsidR="00316C8E" w:rsidRPr="00316C8E" w:rsidRDefault="00316C8E" w:rsidP="00316C8E">
      <w:pPr>
        <w:tabs>
          <w:tab w:val="left" w:pos="2129"/>
        </w:tabs>
        <w:spacing w:after="0"/>
        <w:rPr>
          <w:lang w:val="es-AR"/>
        </w:rPr>
      </w:pPr>
      <w:r w:rsidRPr="00316C8E">
        <w:rPr>
          <w:lang w:val="es-AR"/>
        </w:rPr>
        <w:t>lo que necesitan estar siempre alimentadas para no perder la información que almacenan. Por eso, las RAM</w:t>
      </w:r>
    </w:p>
    <w:p w14:paraId="194381E2" w14:textId="44856E59" w:rsidR="00316C8E" w:rsidRDefault="00316C8E" w:rsidP="00316C8E">
      <w:pPr>
        <w:tabs>
          <w:tab w:val="left" w:pos="2129"/>
        </w:tabs>
        <w:spacing w:after="0"/>
        <w:rPr>
          <w:lang w:val="es-AR"/>
        </w:rPr>
      </w:pPr>
      <w:r w:rsidRPr="00316C8E">
        <w:rPr>
          <w:lang w:val="es-AR"/>
        </w:rPr>
        <w:t>pueden utilizarse solo como almacenamiento temporal.</w:t>
      </w:r>
    </w:p>
    <w:p w14:paraId="4DE73708" w14:textId="5A99A4FA" w:rsidR="00316C8E" w:rsidRPr="00316C8E" w:rsidRDefault="00316C8E" w:rsidP="00316C8E">
      <w:pPr>
        <w:tabs>
          <w:tab w:val="left" w:pos="2129"/>
        </w:tabs>
        <w:spacing w:after="0"/>
        <w:rPr>
          <w:lang w:val="es-AR"/>
        </w:rPr>
      </w:pPr>
    </w:p>
    <w:p w14:paraId="26287B0C" w14:textId="77777777" w:rsidR="00316C8E" w:rsidRPr="002361C4" w:rsidRDefault="00316C8E" w:rsidP="00316C8E">
      <w:pPr>
        <w:spacing w:after="0"/>
        <w:rPr>
          <w:lang w:val="es-419"/>
        </w:rPr>
      </w:pPr>
      <w:r>
        <w:rPr>
          <w:lang w:val="es-419"/>
        </w:rPr>
        <w:t xml:space="preserve">Las memorias </w:t>
      </w:r>
      <w:r w:rsidRPr="002361C4">
        <w:rPr>
          <w:lang w:val="es-419"/>
        </w:rPr>
        <w:t>SRAM y DRAM usualmente se usan para memorias caché rápidas y memoria principal más lenta, respectivamente.</w:t>
      </w:r>
    </w:p>
    <w:p w14:paraId="7A0534C0" w14:textId="19DD638E" w:rsidR="00316C8E" w:rsidRDefault="00316C8E" w:rsidP="00316C8E">
      <w:pPr>
        <w:spacing w:after="0"/>
        <w:rPr>
          <w:lang w:val="es-AR"/>
        </w:rPr>
      </w:pPr>
      <w:r w:rsidRPr="007478E2">
        <w:rPr>
          <w:noProof/>
        </w:rPr>
        <mc:AlternateContent>
          <mc:Choice Requires="wps">
            <w:drawing>
              <wp:anchor distT="0" distB="0" distL="114300" distR="114300" simplePos="0" relativeHeight="251658273" behindDoc="1" locked="0" layoutInCell="1" allowOverlap="1" wp14:anchorId="4043C365" wp14:editId="704887B2">
                <wp:simplePos x="0" y="0"/>
                <wp:positionH relativeFrom="margin">
                  <wp:align>left</wp:align>
                </wp:positionH>
                <wp:positionV relativeFrom="paragraph">
                  <wp:posOffset>129560</wp:posOffset>
                </wp:positionV>
                <wp:extent cx="6408751" cy="645925"/>
                <wp:effectExtent l="0" t="0" r="11430" b="20955"/>
                <wp:wrapNone/>
                <wp:docPr id="274" name="Rectangle 274" descr="decorative element"/>
                <wp:cNvGraphicFramePr/>
                <a:graphic xmlns:a="http://schemas.openxmlformats.org/drawingml/2006/main">
                  <a:graphicData uri="http://schemas.microsoft.com/office/word/2010/wordprocessingShape">
                    <wps:wsp>
                      <wps:cNvSpPr/>
                      <wps:spPr>
                        <a:xfrm>
                          <a:off x="0" y="0"/>
                          <a:ext cx="6408751" cy="64592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B150F" id="Rectangle 274" o:spid="_x0000_s1026" alt="decorative element" style="position:absolute;margin-left:0;margin-top:10.2pt;width:504.65pt;height:50.85pt;z-index:-2516582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" fillcolor="#f4ebf9" strokecolor="#593470 [1604]" strokeweight="1pt">
                <v:stroke dashstyle="dash"/>
                <w10:wrap anchorx="margin"/>
              </v:rect>
            </w:pict>
          </mc:Fallback>
        </mc:AlternateContent>
      </w:r>
    </w:p>
    <w:p w14:paraId="34C5AF33" w14:textId="20C47715" w:rsidR="00316C8E" w:rsidRDefault="00316C8E" w:rsidP="00316C8E">
      <w:pPr>
        <w:spacing w:after="0"/>
        <w:rPr>
          <w:bCs/>
          <w:lang w:val="es-419"/>
        </w:rPr>
      </w:pPr>
      <w:r>
        <w:rPr>
          <w:lang w:val="es-AR"/>
        </w:rPr>
        <w:t xml:space="preserve"> DRAM </w:t>
      </w:r>
      <w:r w:rsidRPr="006B5457">
        <w:rPr>
          <w:rFonts w:ascii="Wingdings" w:eastAsia="Wingdings" w:hAnsi="Wingdings" w:cs="Wingdings"/>
          <w:lang w:val="es-AR"/>
        </w:rPr>
        <w:t>à</w:t>
      </w:r>
      <w:r>
        <w:rPr>
          <w:lang w:val="es-AR"/>
        </w:rPr>
        <w:t xml:space="preserve"> Memoria Dinámica </w:t>
      </w:r>
      <w:proofErr w:type="gramStart"/>
      <w:r w:rsidRPr="00783131">
        <w:rPr>
          <w:rFonts w:ascii="Wingdings" w:eastAsia="Wingdings" w:hAnsi="Wingdings" w:cs="Wingdings"/>
          <w:lang w:val="es-AR"/>
        </w:rPr>
        <w:t>à</w:t>
      </w:r>
      <w:r>
        <w:rPr>
          <w:lang w:val="es-AR"/>
        </w:rPr>
        <w:t xml:space="preserve">  </w:t>
      </w:r>
      <w:r w:rsidR="0059574A">
        <w:rPr>
          <w:lang w:val="es-AR"/>
        </w:rPr>
        <w:t>un</w:t>
      </w:r>
      <w:proofErr w:type="gramEnd"/>
      <w:r w:rsidR="0059574A">
        <w:rPr>
          <w:lang w:val="es-AR"/>
        </w:rPr>
        <w:t xml:space="preserve"> </w:t>
      </w:r>
      <w:r>
        <w:rPr>
          <w:lang w:val="es-AR"/>
        </w:rPr>
        <w:t>transistor y capacitor</w:t>
      </w:r>
      <w:r w:rsidR="0059574A">
        <w:rPr>
          <w:lang w:val="es-AR"/>
        </w:rPr>
        <w:t xml:space="preserve"> </w:t>
      </w:r>
      <w:r w:rsidR="0059574A" w:rsidRPr="0059574A">
        <w:rPr>
          <w:rFonts w:ascii="Wingdings" w:eastAsia="Wingdings" w:hAnsi="Wingdings" w:cs="Wingdings"/>
          <w:lang w:val="es-AR"/>
        </w:rPr>
        <w:sym w:font="Wingdings" w:char="F0E0"/>
      </w:r>
      <w:r w:rsidR="0059574A">
        <w:rPr>
          <w:lang w:val="es-AR"/>
        </w:rPr>
        <w:t xml:space="preserve"> </w:t>
      </w:r>
      <w:proofErr w:type="spellStart"/>
      <w:r w:rsidR="0059574A">
        <w:rPr>
          <w:lang w:val="es-AR"/>
        </w:rPr>
        <w:t>mas</w:t>
      </w:r>
      <w:proofErr w:type="spellEnd"/>
      <w:r w:rsidR="0059574A">
        <w:rPr>
          <w:lang w:val="es-AR"/>
        </w:rPr>
        <w:t xml:space="preserve"> chica</w:t>
      </w:r>
    </w:p>
    <w:p w14:paraId="1EDEFE56" w14:textId="77777777" w:rsidR="00316C8E" w:rsidRPr="00946A2C" w:rsidRDefault="00316C8E" w:rsidP="00316C8E">
      <w:pPr>
        <w:spacing w:after="0"/>
        <w:rPr>
          <w:lang w:val="es-419"/>
        </w:rPr>
      </w:pPr>
    </w:p>
    <w:p w14:paraId="6BCFF5AB" w14:textId="5DFEFE4B" w:rsidR="00316C8E" w:rsidRDefault="00316C8E" w:rsidP="00316C8E">
      <w:pPr>
        <w:spacing w:after="0"/>
        <w:rPr>
          <w:bCs/>
          <w:lang w:val="es-419"/>
        </w:rPr>
      </w:pPr>
      <w:r>
        <w:rPr>
          <w:lang w:val="es-AR"/>
        </w:rPr>
        <w:t xml:space="preserve"> </w:t>
      </w:r>
      <w:proofErr w:type="gramStart"/>
      <w:r>
        <w:rPr>
          <w:lang w:val="es-AR"/>
        </w:rPr>
        <w:t xml:space="preserve">SRAM  </w:t>
      </w:r>
      <w:r w:rsidRPr="00783131">
        <w:rPr>
          <w:rFonts w:ascii="Wingdings" w:eastAsia="Wingdings" w:hAnsi="Wingdings" w:cs="Wingdings"/>
          <w:lang w:val="es-AR"/>
        </w:rPr>
        <w:t>à</w:t>
      </w:r>
      <w:proofErr w:type="gramEnd"/>
      <w:r>
        <w:rPr>
          <w:lang w:val="es-AR"/>
        </w:rPr>
        <w:t xml:space="preserve"> Memoria Estática</w:t>
      </w:r>
      <w:r w:rsidR="00B728A2">
        <w:rPr>
          <w:lang w:val="es-AR"/>
        </w:rPr>
        <w:t xml:space="preserve"> </w:t>
      </w:r>
      <w:r w:rsidR="00B728A2" w:rsidRPr="00B728A2">
        <w:rPr>
          <w:rFonts w:ascii="Wingdings" w:eastAsia="Wingdings" w:hAnsi="Wingdings" w:cs="Wingdings"/>
          <w:lang w:val="es-AR"/>
        </w:rPr>
        <w:sym w:font="Wingdings" w:char="F0E0"/>
      </w:r>
      <w:r w:rsidR="0059574A">
        <w:rPr>
          <w:lang w:val="es-AR"/>
        </w:rPr>
        <w:t xml:space="preserve"> 4</w:t>
      </w:r>
      <w:r w:rsidR="00937107">
        <w:rPr>
          <w:lang w:val="es-AR"/>
        </w:rPr>
        <w:t>-6 transistores</w:t>
      </w:r>
      <w:r>
        <w:rPr>
          <w:lang w:val="es-AR"/>
        </w:rPr>
        <w:t xml:space="preserve"> </w:t>
      </w:r>
      <w:r w:rsidRPr="00DE49F3">
        <w:rPr>
          <w:rFonts w:ascii="Wingdings" w:eastAsia="Wingdings" w:hAnsi="Wingdings" w:cs="Wingdings"/>
          <w:lang w:val="es-AR"/>
        </w:rPr>
        <w:t>à</w:t>
      </w:r>
      <w:r>
        <w:rPr>
          <w:lang w:val="es-AR"/>
        </w:rPr>
        <w:t xml:space="preserve"> biestables </w:t>
      </w:r>
      <w:r w:rsidRPr="00946A2C">
        <w:rPr>
          <w:rFonts w:ascii="Wingdings" w:eastAsia="Wingdings" w:hAnsi="Wingdings" w:cs="Wingdings"/>
          <w:lang w:val="es-AR"/>
        </w:rPr>
        <w:t>à</w:t>
      </w:r>
      <w:r>
        <w:rPr>
          <w:lang w:val="es-AR"/>
        </w:rPr>
        <w:t xml:space="preserve"> circuitos </w:t>
      </w:r>
      <w:r w:rsidR="00937107">
        <w:rPr>
          <w:lang w:val="es-AR"/>
        </w:rPr>
        <w:t>electrónicos</w:t>
      </w:r>
    </w:p>
    <w:p w14:paraId="24108574" w14:textId="77777777" w:rsidR="00316C8E" w:rsidRDefault="00316C8E" w:rsidP="00316C8E">
      <w:pPr>
        <w:spacing w:after="0"/>
        <w:rPr>
          <w:bCs/>
          <w:lang w:val="es-419"/>
        </w:rPr>
      </w:pPr>
    </w:p>
    <w:p w14:paraId="28DC6F03" w14:textId="77777777" w:rsidR="00316C8E" w:rsidRDefault="00316C8E" w:rsidP="00316C8E">
      <w:pPr>
        <w:spacing w:after="0"/>
        <w:rPr>
          <w:lang w:val="es-419"/>
        </w:rPr>
      </w:pPr>
      <w:r>
        <w:rPr>
          <w:bCs/>
          <w:lang w:val="es-419"/>
        </w:rPr>
        <w:t xml:space="preserve">Las </w:t>
      </w:r>
      <w:r w:rsidRPr="00427AF9">
        <w:rPr>
          <w:b/>
          <w:lang w:val="es-419"/>
        </w:rPr>
        <w:t>memorias de semiconductores</w:t>
      </w:r>
      <w:r>
        <w:rPr>
          <w:bCs/>
          <w:lang w:val="es-419"/>
        </w:rPr>
        <w:t xml:space="preserve"> son aquellas que utilizan un biestable electrónico como punto de memoria. </w:t>
      </w:r>
      <w:r w:rsidRPr="00AB096D">
        <w:rPr>
          <w:lang w:val="es-AR"/>
        </w:rPr>
        <w:t>Son circuitos integrados que almacenan bits en celdas binarias constituidas por organizaciones de</w:t>
      </w:r>
      <w:r>
        <w:rPr>
          <w:lang w:val="es-AR"/>
        </w:rPr>
        <w:t xml:space="preserve"> c</w:t>
      </w:r>
      <w:r w:rsidRPr="00AB096D">
        <w:rPr>
          <w:lang w:val="es-AR"/>
        </w:rPr>
        <w:t xml:space="preserve">omponentes electrónicos, como transistores y condensadores.  </w:t>
      </w:r>
      <w:r w:rsidRPr="00A80E6F">
        <w:rPr>
          <w:lang w:val="es-419"/>
        </w:rPr>
        <w:t xml:space="preserve">Las memorias de semiconductores actuales son al mismo tiempo más rápidas, </w:t>
      </w:r>
      <w:proofErr w:type="gramStart"/>
      <w:r w:rsidRPr="00A80E6F">
        <w:rPr>
          <w:lang w:val="es-419"/>
        </w:rPr>
        <w:t>más densas y más baratas</w:t>
      </w:r>
      <w:proofErr w:type="gramEnd"/>
      <w:r w:rsidRPr="00A80E6F">
        <w:rPr>
          <w:lang w:val="es-419"/>
        </w:rPr>
        <w:t xml:space="preserve"> que sus antecesoras.</w:t>
      </w:r>
    </w:p>
    <w:p w14:paraId="2B9B7E96" w14:textId="77777777" w:rsidR="00316C8E" w:rsidRPr="007577BF" w:rsidRDefault="00316C8E" w:rsidP="00316C8E">
      <w:pPr>
        <w:spacing w:after="0"/>
        <w:rPr>
          <w:i/>
          <w:iCs/>
          <w:lang w:val="es-419"/>
        </w:rPr>
      </w:pPr>
      <w:r w:rsidRPr="007577BF">
        <w:rPr>
          <w:i/>
          <w:iCs/>
          <w:lang w:val="es-419"/>
        </w:rPr>
        <w:t>Tanto SRAM como DRAM son memorias volátiles.</w:t>
      </w:r>
    </w:p>
    <w:p w14:paraId="48401665" w14:textId="006CA7F4" w:rsidR="00E04C91" w:rsidRDefault="00E04C91" w:rsidP="0063367C">
      <w:pPr>
        <w:spacing w:after="0"/>
        <w:rPr>
          <w:b/>
          <w:bCs/>
          <w:lang w:val="es-419"/>
        </w:rPr>
      </w:pPr>
    </w:p>
    <w:p w14:paraId="6373EDB1" w14:textId="750FFC50" w:rsidR="00AA50F8" w:rsidRDefault="00AA50F8" w:rsidP="0063367C">
      <w:pPr>
        <w:spacing w:after="0"/>
        <w:rPr>
          <w:b/>
          <w:bCs/>
          <w:i/>
          <w:iCs/>
          <w:lang w:val="es-419"/>
        </w:rPr>
      </w:pPr>
      <w:r w:rsidRPr="00AA50F8">
        <w:rPr>
          <w:b/>
          <w:bCs/>
          <w:i/>
          <w:iCs/>
          <w:lang w:val="es-419"/>
        </w:rPr>
        <w:t>DRAM</w:t>
      </w:r>
      <w:r w:rsidR="00DF0BD2">
        <w:rPr>
          <w:b/>
          <w:bCs/>
          <w:i/>
          <w:iCs/>
          <w:lang w:val="es-419"/>
        </w:rPr>
        <w:t xml:space="preserve"> </w:t>
      </w:r>
      <w:r w:rsidR="00DF0BD2" w:rsidRPr="00DF0BD2">
        <w:rPr>
          <w:rFonts w:ascii="Wingdings" w:eastAsia="Wingdings" w:hAnsi="Wingdings" w:cs="Wingdings"/>
          <w:b/>
          <w:i/>
          <w:lang w:val="es-419"/>
        </w:rPr>
        <w:sym w:font="Wingdings" w:char="F0E0"/>
      </w:r>
      <w:r w:rsidR="00DF0BD2">
        <w:rPr>
          <w:b/>
          <w:bCs/>
          <w:i/>
          <w:iCs/>
          <w:lang w:val="es-419"/>
        </w:rPr>
        <w:t xml:space="preserve"> memoria principal</w:t>
      </w:r>
      <w:r w:rsidRPr="00AA50F8">
        <w:rPr>
          <w:b/>
          <w:bCs/>
          <w:i/>
          <w:iCs/>
          <w:lang w:val="es-419"/>
        </w:rPr>
        <w:t>:</w:t>
      </w:r>
    </w:p>
    <w:p w14:paraId="014F8E37" w14:textId="1D653BD8" w:rsidR="003E3EA8" w:rsidRPr="003E3EA8" w:rsidRDefault="003E3EA8" w:rsidP="0063367C">
      <w:pPr>
        <w:spacing w:after="0"/>
        <w:rPr>
          <w:lang w:val="es-419"/>
        </w:rPr>
      </w:pPr>
      <w:r w:rsidRPr="003E3EA8">
        <w:rPr>
          <w:lang w:val="es-419"/>
        </w:rPr>
        <w:t>Es imposible construir un elemento biestable sólo con un transistor. Para permitir celdas de memoria de transistor sencillo, que conducen a la mayor densidad de almacenamiento posible en un chip, y a costo por bit muy bajo, la memoria de acceso aleatorio dinámica (DRAM) almacena datos como carga eléctrica en pequeños capacitores, a los que se accede mediante un transistor de paso MOS</w:t>
      </w:r>
    </w:p>
    <w:p w14:paraId="4FB59D44" w14:textId="77777777" w:rsidR="003E3EA8" w:rsidRPr="003E3EA8" w:rsidRDefault="003E3EA8" w:rsidP="0063367C">
      <w:pPr>
        <w:spacing w:after="0"/>
        <w:rPr>
          <w:b/>
          <w:bCs/>
          <w:i/>
          <w:iCs/>
          <w:lang w:val="es-419"/>
        </w:rPr>
      </w:pPr>
    </w:p>
    <w:p w14:paraId="18029DF0" w14:textId="547216C2" w:rsidR="00AA50F8" w:rsidRPr="00DF0BD2" w:rsidRDefault="00AA50F8" w:rsidP="00154A39">
      <w:pPr>
        <w:pStyle w:val="Prrafodelista"/>
        <w:numPr>
          <w:ilvl w:val="0"/>
          <w:numId w:val="102"/>
        </w:numPr>
        <w:spacing w:after="0"/>
      </w:pPr>
      <w:r w:rsidRPr="00DF0BD2">
        <w:t>La celda básica de memoria está formada por un transistor y un capacitor (también llamado</w:t>
      </w:r>
      <w:r w:rsidR="00D33F6F">
        <w:t xml:space="preserve"> </w:t>
      </w:r>
      <w:r w:rsidRPr="00DF0BD2">
        <w:t>condensador).</w:t>
      </w:r>
    </w:p>
    <w:p w14:paraId="3771B0F7" w14:textId="0BC08806" w:rsidR="00AA50F8" w:rsidRPr="00DF0BD2" w:rsidRDefault="00AA50F8" w:rsidP="00154A39">
      <w:pPr>
        <w:pStyle w:val="Prrafodelista"/>
        <w:numPr>
          <w:ilvl w:val="0"/>
          <w:numId w:val="102"/>
        </w:numPr>
        <w:spacing w:after="0"/>
      </w:pPr>
      <w:r w:rsidRPr="00DF0BD2">
        <w:t>Los bits se almacenan como cargas eléctricas en los capacitores: la presencia o ausencia de carga se</w:t>
      </w:r>
    </w:p>
    <w:p w14:paraId="1F9ED716" w14:textId="77777777" w:rsidR="00AA50F8" w:rsidRPr="0075749F" w:rsidRDefault="00AA50F8" w:rsidP="00D33F6F">
      <w:pPr>
        <w:spacing w:after="0"/>
        <w:rPr>
          <w:lang w:val="es-419"/>
        </w:rPr>
      </w:pPr>
      <w:r w:rsidRPr="0075749F">
        <w:rPr>
          <w:lang w:val="es-419"/>
        </w:rPr>
        <w:t>interpretan como el 1 o el 0 binarios.</w:t>
      </w:r>
    </w:p>
    <w:p w14:paraId="4ABAB8C1" w14:textId="2D39BF82" w:rsidR="00AA50F8" w:rsidRPr="00DF0BD2" w:rsidRDefault="00AA50F8" w:rsidP="00154A39">
      <w:pPr>
        <w:pStyle w:val="Prrafodelista"/>
        <w:numPr>
          <w:ilvl w:val="0"/>
          <w:numId w:val="102"/>
        </w:numPr>
        <w:spacing w:after="0"/>
      </w:pPr>
      <w:r w:rsidRPr="00DF0BD2">
        <w:t>El término dinámica hace referencia a esta tendencia a que la carga almacenada se va perdiendo con el</w:t>
      </w:r>
    </w:p>
    <w:p w14:paraId="784EAE6F" w14:textId="0B754E46" w:rsidR="00AA50F8" w:rsidRPr="0075749F" w:rsidRDefault="00AA50F8" w:rsidP="00D33F6F">
      <w:pPr>
        <w:spacing w:after="0"/>
        <w:rPr>
          <w:lang w:val="es-419"/>
        </w:rPr>
      </w:pPr>
      <w:r w:rsidRPr="0075749F">
        <w:rPr>
          <w:lang w:val="es-419"/>
        </w:rPr>
        <w:t>transcurso del tiempo, aun cuando están conectadas a la fuente de suministro.</w:t>
      </w:r>
    </w:p>
    <w:p w14:paraId="2E489751" w14:textId="31E1C7A2" w:rsidR="00F64CE4" w:rsidRPr="0075749F" w:rsidRDefault="00F64CE4" w:rsidP="00D33F6F">
      <w:pPr>
        <w:spacing w:after="0"/>
        <w:rPr>
          <w:lang w:val="es-419"/>
        </w:rPr>
      </w:pPr>
    </w:p>
    <w:p w14:paraId="3DB45716" w14:textId="6BE1426B" w:rsidR="00F64CE4" w:rsidRPr="00F64CE4" w:rsidRDefault="00F64CE4" w:rsidP="00D33F6F">
      <w:pPr>
        <w:spacing w:after="0"/>
        <w:rPr>
          <w:i/>
          <w:iCs/>
          <w:lang w:val="es-419"/>
        </w:rPr>
      </w:pPr>
      <w:r w:rsidRPr="00F64CE4">
        <w:rPr>
          <w:i/>
          <w:iCs/>
          <w:lang w:val="es-419"/>
        </w:rPr>
        <w:t>Cuando la línea de palabra se postula, el voltaje bajo (alto) en la línea de bit causa que el capacitor se descargue (cargue) y, por tanto, almacena 0 (1):</w:t>
      </w:r>
    </w:p>
    <w:p w14:paraId="04EC1316" w14:textId="53879B8D" w:rsidR="00E27446" w:rsidRPr="0075749F" w:rsidRDefault="00E27446" w:rsidP="00E27446">
      <w:pPr>
        <w:spacing w:after="0"/>
        <w:jc w:val="center"/>
        <w:rPr>
          <w:lang w:val="es-419"/>
        </w:rPr>
      </w:pPr>
    </w:p>
    <w:p w14:paraId="5F90DC1B" w14:textId="7C22EAAA" w:rsidR="009054DD" w:rsidRDefault="009054DD" w:rsidP="00E27446">
      <w:pPr>
        <w:spacing w:after="0"/>
        <w:jc w:val="center"/>
      </w:pPr>
      <w:r w:rsidRPr="009054DD">
        <w:rPr>
          <w:noProof/>
        </w:rPr>
        <w:lastRenderedPageBreak/>
        <w:drawing>
          <wp:inline distT="0" distB="0" distL="0" distR="0" wp14:anchorId="45E3AE32" wp14:editId="7468B05F">
            <wp:extent cx="3045350" cy="217317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4996" cy="2194330"/>
                    </a:xfrm>
                    <a:prstGeom prst="rect">
                      <a:avLst/>
                    </a:prstGeom>
                  </pic:spPr>
                </pic:pic>
              </a:graphicData>
            </a:graphic>
          </wp:inline>
        </w:drawing>
      </w:r>
    </w:p>
    <w:p w14:paraId="6291766A" w14:textId="29CBE6A6" w:rsidR="009E4BB4" w:rsidRDefault="009E4BB4" w:rsidP="009E4BB4">
      <w:pPr>
        <w:spacing w:after="0"/>
        <w:rPr>
          <w:b/>
          <w:bCs/>
        </w:rPr>
      </w:pPr>
      <w:proofErr w:type="spellStart"/>
      <w:r>
        <w:rPr>
          <w:b/>
          <w:bCs/>
        </w:rPr>
        <w:t>Escritura</w:t>
      </w:r>
      <w:proofErr w:type="spellEnd"/>
      <w:r>
        <w:rPr>
          <w:b/>
          <w:bCs/>
        </w:rPr>
        <w:t>:</w:t>
      </w:r>
    </w:p>
    <w:p w14:paraId="0E5C399C" w14:textId="2C4ACDAB" w:rsidR="009E4BB4" w:rsidRPr="00D9639A" w:rsidRDefault="002B2199" w:rsidP="00154A39">
      <w:pPr>
        <w:pStyle w:val="Prrafodelista"/>
        <w:numPr>
          <w:ilvl w:val="0"/>
          <w:numId w:val="104"/>
        </w:numPr>
        <w:spacing w:after="0"/>
      </w:pPr>
      <w:r w:rsidRPr="00D9639A">
        <w:t>Se abre transistor habilitando el paso de la línea de bit</w:t>
      </w:r>
    </w:p>
    <w:p w14:paraId="4CC0E5B3" w14:textId="70FEE548" w:rsidR="002B2199" w:rsidRPr="00D9639A" w:rsidRDefault="00700DF5" w:rsidP="00154A39">
      <w:pPr>
        <w:pStyle w:val="Prrafodelista"/>
        <w:numPr>
          <w:ilvl w:val="0"/>
          <w:numId w:val="104"/>
        </w:numPr>
        <w:spacing w:after="0"/>
      </w:pPr>
      <w:r w:rsidRPr="00D9639A">
        <w:t>Puerta de transistor:</w:t>
      </w:r>
    </w:p>
    <w:p w14:paraId="3C63D060" w14:textId="77777777" w:rsidR="00202CA7" w:rsidRPr="00D9639A" w:rsidRDefault="00202CA7" w:rsidP="00154A39">
      <w:pPr>
        <w:pStyle w:val="Prrafodelista"/>
        <w:numPr>
          <w:ilvl w:val="1"/>
          <w:numId w:val="104"/>
        </w:numPr>
        <w:spacing w:after="0"/>
      </w:pPr>
      <w:r w:rsidRPr="00D9639A">
        <w:t xml:space="preserve">Se pone al potencial de alimentación </w:t>
      </w:r>
      <w:r w:rsidRPr="00D9639A">
        <w:rPr>
          <w:rFonts w:ascii="Wingdings" w:eastAsia="Wingdings" w:hAnsi="Wingdings" w:cs="Wingdings"/>
        </w:rPr>
        <w:sym w:font="Wingdings" w:char="F0E0"/>
      </w:r>
      <w:r w:rsidRPr="00D9639A">
        <w:t xml:space="preserve"> carga un 1</w:t>
      </w:r>
    </w:p>
    <w:p w14:paraId="5C3DD94D" w14:textId="77777777" w:rsidR="00202CA7" w:rsidRPr="00D9639A" w:rsidRDefault="00202CA7" w:rsidP="00154A39">
      <w:pPr>
        <w:pStyle w:val="Prrafodelista"/>
        <w:numPr>
          <w:ilvl w:val="1"/>
          <w:numId w:val="104"/>
        </w:numPr>
        <w:spacing w:after="0"/>
      </w:pPr>
      <w:r w:rsidRPr="00D9639A">
        <w:t xml:space="preserve">Se pone a V(tierra) </w:t>
      </w:r>
      <w:r w:rsidRPr="00D9639A">
        <w:rPr>
          <w:rFonts w:ascii="Wingdings" w:eastAsia="Wingdings" w:hAnsi="Wingdings" w:cs="Wingdings"/>
        </w:rPr>
        <w:sym w:font="Wingdings" w:char="F0E0"/>
      </w:r>
      <w:r w:rsidRPr="00D9639A">
        <w:t xml:space="preserve"> carga un 0</w:t>
      </w:r>
    </w:p>
    <w:p w14:paraId="7DAEF7C2" w14:textId="354D5914" w:rsidR="00202CA7" w:rsidRPr="00D9639A" w:rsidRDefault="00D9639A" w:rsidP="00154A39">
      <w:pPr>
        <w:pStyle w:val="Prrafodelista"/>
        <w:numPr>
          <w:ilvl w:val="0"/>
          <w:numId w:val="104"/>
        </w:numPr>
        <w:spacing w:after="0"/>
      </w:pPr>
      <w:r w:rsidRPr="00D9639A">
        <w:t>Este voltaje llega al capacitor el que almacena el bit</w:t>
      </w:r>
    </w:p>
    <w:p w14:paraId="3562146F" w14:textId="1C42D55A" w:rsidR="00202CA7" w:rsidRDefault="00D9639A" w:rsidP="00154A39">
      <w:pPr>
        <w:pStyle w:val="Prrafodelista"/>
        <w:numPr>
          <w:ilvl w:val="0"/>
          <w:numId w:val="104"/>
        </w:numPr>
        <w:spacing w:after="0"/>
      </w:pPr>
      <w:r w:rsidRPr="00D9639A">
        <w:t xml:space="preserve">La línea de palabra es conectada a tierra </w:t>
      </w:r>
      <w:r w:rsidRPr="00D9639A">
        <w:rPr>
          <w:rFonts w:ascii="Wingdings" w:eastAsia="Wingdings" w:hAnsi="Wingdings" w:cs="Wingdings"/>
        </w:rPr>
        <w:sym w:font="Wingdings" w:char="F0E0"/>
      </w:r>
      <w:r w:rsidRPr="00D9639A">
        <w:t xml:space="preserve"> para aislar carga del capacitor</w:t>
      </w:r>
    </w:p>
    <w:p w14:paraId="1F2476DC" w14:textId="77777777" w:rsidR="00D9639A" w:rsidRPr="0075749F" w:rsidRDefault="00D9639A" w:rsidP="00D9639A">
      <w:pPr>
        <w:spacing w:after="0"/>
        <w:rPr>
          <w:b/>
          <w:bCs/>
          <w:lang w:val="es-419"/>
        </w:rPr>
      </w:pPr>
    </w:p>
    <w:p w14:paraId="3259C4C6" w14:textId="57096996" w:rsidR="00D9639A" w:rsidRPr="005720E5" w:rsidRDefault="00D9639A" w:rsidP="00D9639A">
      <w:pPr>
        <w:spacing w:after="0"/>
        <w:rPr>
          <w:b/>
          <w:bCs/>
          <w:lang w:val="es-419"/>
        </w:rPr>
      </w:pPr>
      <w:r w:rsidRPr="005720E5">
        <w:rPr>
          <w:b/>
          <w:bCs/>
          <w:lang w:val="es-419"/>
        </w:rPr>
        <w:t>Lectura:</w:t>
      </w:r>
    </w:p>
    <w:p w14:paraId="38DEA025" w14:textId="77777777" w:rsidR="00D9639A" w:rsidRPr="00D9639A" w:rsidRDefault="00D9639A" w:rsidP="00D9639A">
      <w:pPr>
        <w:pStyle w:val="Prrafodelista"/>
        <w:numPr>
          <w:ilvl w:val="0"/>
          <w:numId w:val="0"/>
        </w:numPr>
        <w:spacing w:after="0"/>
        <w:ind w:left="720"/>
      </w:pPr>
    </w:p>
    <w:p w14:paraId="3C645F85" w14:textId="77777777" w:rsidR="005720E5" w:rsidRDefault="005720E5" w:rsidP="00154A39">
      <w:pPr>
        <w:pStyle w:val="Prrafodelista"/>
        <w:numPr>
          <w:ilvl w:val="0"/>
          <w:numId w:val="105"/>
        </w:numPr>
      </w:pPr>
      <w:r>
        <w:t>Precargar</w:t>
      </w:r>
      <w:r w:rsidR="00D9639A" w:rsidRPr="005720E5">
        <w:t xml:space="preserve"> la línea de bit a medio voltaje. </w:t>
      </w:r>
    </w:p>
    <w:p w14:paraId="3A1B8983" w14:textId="77777777" w:rsidR="005720E5" w:rsidRDefault="00D9639A" w:rsidP="00154A39">
      <w:pPr>
        <w:pStyle w:val="Prrafodelista"/>
        <w:numPr>
          <w:ilvl w:val="0"/>
          <w:numId w:val="105"/>
        </w:numPr>
      </w:pPr>
      <w:r w:rsidRPr="005720E5">
        <w:t xml:space="preserve">Luego este voltaje se jala ligeramente abajo o arriba hasta la postulación de la línea de palabra, dependiendo de si la celda almacena 0 o 1. </w:t>
      </w:r>
    </w:p>
    <w:p w14:paraId="74767C0B" w14:textId="77777777" w:rsidR="005720E5" w:rsidRDefault="00D9639A" w:rsidP="00154A39">
      <w:pPr>
        <w:pStyle w:val="Prrafodelista"/>
        <w:numPr>
          <w:ilvl w:val="0"/>
          <w:numId w:val="105"/>
        </w:numPr>
      </w:pPr>
      <w:r w:rsidRPr="00D9639A">
        <w:t>Este cambio de voltaje lo detecta un amplificador, que recupera un 0 o un 1 en concordancia.</w:t>
      </w:r>
    </w:p>
    <w:p w14:paraId="4AFFAA0C" w14:textId="56419B18" w:rsidR="00D9639A" w:rsidRPr="00FA1CB0" w:rsidRDefault="00D9639A" w:rsidP="00154A39">
      <w:pPr>
        <w:pStyle w:val="Prrafodelista"/>
        <w:numPr>
          <w:ilvl w:val="0"/>
          <w:numId w:val="105"/>
        </w:numPr>
      </w:pPr>
      <w:r w:rsidRPr="00D9639A">
        <w:t xml:space="preserve"> </w:t>
      </w:r>
      <w:r w:rsidR="005720E5">
        <w:t xml:space="preserve">La lectura </w:t>
      </w:r>
      <w:r w:rsidRPr="00D9639A">
        <w:t>destruye el contenido de la celda, se debe seguir inmediatamente con una operación de escritura para restaurar los valores originales</w:t>
      </w:r>
      <w:r w:rsidR="00FA1CB0">
        <w:t xml:space="preserve"> (</w:t>
      </w:r>
      <w:r w:rsidR="00FA1CB0" w:rsidRPr="00FA1CB0">
        <w:rPr>
          <w:b/>
          <w:bCs/>
        </w:rPr>
        <w:t>regeneración</w:t>
      </w:r>
      <w:r w:rsidR="00FA1CB0">
        <w:t>)</w:t>
      </w:r>
    </w:p>
    <w:p w14:paraId="474E5660" w14:textId="246CA70C" w:rsidR="00D9639A" w:rsidRPr="00D9639A" w:rsidRDefault="00FA1CB0" w:rsidP="00D9639A">
      <w:pPr>
        <w:spacing w:after="0"/>
        <w:rPr>
          <w:b/>
          <w:bCs/>
        </w:rPr>
      </w:pPr>
      <w:proofErr w:type="spellStart"/>
      <w:r>
        <w:rPr>
          <w:b/>
          <w:bCs/>
        </w:rPr>
        <w:t>Regeneracion</w:t>
      </w:r>
      <w:proofErr w:type="spellEnd"/>
      <w:r w:rsidR="00D9639A">
        <w:rPr>
          <w:b/>
          <w:bCs/>
        </w:rPr>
        <w:t>:</w:t>
      </w:r>
    </w:p>
    <w:p w14:paraId="635168FC" w14:textId="77777777" w:rsidR="00133727" w:rsidRPr="002B2199" w:rsidRDefault="00133727" w:rsidP="00D9639A">
      <w:pPr>
        <w:spacing w:after="0"/>
        <w:rPr>
          <w:lang w:val="es-419"/>
        </w:rPr>
      </w:pPr>
    </w:p>
    <w:p w14:paraId="15AFD620" w14:textId="77777777" w:rsidR="00133727" w:rsidRDefault="00133727" w:rsidP="00154A39">
      <w:pPr>
        <w:pStyle w:val="Prrafodelista"/>
        <w:numPr>
          <w:ilvl w:val="0"/>
          <w:numId w:val="102"/>
        </w:numPr>
        <w:spacing w:after="0"/>
      </w:pPr>
      <w:r w:rsidRPr="00DF0BD2">
        <w:t>Dado que las cargas de los capacitores se van disipando con el tiempo, las DRAM requieren refresco</w:t>
      </w:r>
    </w:p>
    <w:p w14:paraId="15B65741" w14:textId="0F9E97F5" w:rsidR="00133727" w:rsidRDefault="00133727" w:rsidP="00133727">
      <w:pPr>
        <w:spacing w:after="0"/>
        <w:rPr>
          <w:lang w:val="es-419"/>
        </w:rPr>
      </w:pPr>
      <w:r w:rsidRPr="00D33F6F">
        <w:rPr>
          <w:lang w:val="es-419"/>
        </w:rPr>
        <w:t xml:space="preserve">periódicos </w:t>
      </w:r>
      <w:proofErr w:type="gramStart"/>
      <w:r w:rsidRPr="00D33F6F">
        <w:rPr>
          <w:lang w:val="es-419"/>
        </w:rPr>
        <w:t>cada ciertos milisegundos</w:t>
      </w:r>
      <w:proofErr w:type="gramEnd"/>
      <w:r w:rsidRPr="00D33F6F">
        <w:rPr>
          <w:lang w:val="es-419"/>
        </w:rPr>
        <w:t xml:space="preserve"> para reestablecer la carga de sus celdas y mantener memorizados los datos.</w:t>
      </w:r>
    </w:p>
    <w:p w14:paraId="541ECDBC" w14:textId="77777777" w:rsidR="00FA1CB0" w:rsidRPr="00FA1CB0" w:rsidRDefault="00FA1CB0" w:rsidP="00FA1CB0">
      <w:pPr>
        <w:jc w:val="center"/>
        <w:rPr>
          <w:b/>
          <w:bCs/>
          <w:i/>
          <w:iCs/>
          <w:lang w:val="es-419"/>
        </w:rPr>
      </w:pPr>
      <w:r w:rsidRPr="00FA1CB0">
        <w:rPr>
          <w:b/>
          <w:bCs/>
          <w:i/>
          <w:iCs/>
          <w:lang w:val="es-419"/>
        </w:rPr>
        <w:t>La regeneración sucede para todas las hileras de memoria mediante la lectura de cada hilera y su reescritura para restaurar la carga al valor original</w:t>
      </w:r>
    </w:p>
    <w:p w14:paraId="52384794" w14:textId="77777777" w:rsidR="00FA1CB0" w:rsidRDefault="00FA1CB0" w:rsidP="00133727">
      <w:pPr>
        <w:spacing w:after="0"/>
        <w:rPr>
          <w:lang w:val="es-419"/>
        </w:rPr>
      </w:pPr>
    </w:p>
    <w:p w14:paraId="24582AA3" w14:textId="6568812F" w:rsidR="00D9639A" w:rsidRDefault="00D9639A" w:rsidP="00133727">
      <w:pPr>
        <w:spacing w:after="0"/>
        <w:rPr>
          <w:lang w:val="es-419"/>
        </w:rPr>
      </w:pPr>
    </w:p>
    <w:p w14:paraId="58B32335" w14:textId="7F8CAB3D" w:rsidR="00B13D52" w:rsidRPr="00B13D52" w:rsidRDefault="0057411C" w:rsidP="00133727">
      <w:pPr>
        <w:spacing w:after="0"/>
        <w:rPr>
          <w:lang w:val="es-419"/>
        </w:rPr>
      </w:pPr>
      <w:r w:rsidRPr="0057411C">
        <w:rPr>
          <w:noProof/>
          <w:lang w:val="es-419"/>
        </w:rPr>
        <w:lastRenderedPageBreak/>
        <w:drawing>
          <wp:inline distT="0" distB="0" distL="0" distR="0" wp14:anchorId="52923FFD" wp14:editId="114A7D6D">
            <wp:extent cx="6858000" cy="217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172970"/>
                    </a:xfrm>
                    <a:prstGeom prst="rect">
                      <a:avLst/>
                    </a:prstGeom>
                  </pic:spPr>
                </pic:pic>
              </a:graphicData>
            </a:graphic>
          </wp:inline>
        </w:drawing>
      </w:r>
    </w:p>
    <w:p w14:paraId="1169BD86" w14:textId="6F4A09DB" w:rsidR="00B65647" w:rsidRPr="00D52D2D" w:rsidRDefault="00D52D2D" w:rsidP="00D33F6F">
      <w:pPr>
        <w:spacing w:after="0"/>
        <w:rPr>
          <w:lang w:val="es-419"/>
        </w:rPr>
      </w:pPr>
      <w:r w:rsidRPr="00D52D2D">
        <w:rPr>
          <w:lang w:val="es-419"/>
        </w:rPr>
        <w:t>Cada fila de células es regenerada en todos los ciclos. Por ejemplo, si la especificación de producto muestra “Ciclo de regeneración = 512 ciclos cada 8 ms” entonces hay 512 filas y cada fila individual debe ser regenerada cada 8 ms.</w:t>
      </w:r>
    </w:p>
    <w:p w14:paraId="355B5430" w14:textId="77777777" w:rsidR="00AA50F8" w:rsidRDefault="00AA50F8" w:rsidP="00AA50F8">
      <w:pPr>
        <w:spacing w:after="0"/>
        <w:rPr>
          <w:lang w:val="es-419"/>
        </w:rPr>
      </w:pPr>
    </w:p>
    <w:p w14:paraId="7D86CEDB" w14:textId="0C9B0324" w:rsidR="00AA50F8" w:rsidRPr="00AA50F8" w:rsidRDefault="00AA50F8" w:rsidP="00AA50F8">
      <w:pPr>
        <w:spacing w:after="0"/>
        <w:rPr>
          <w:b/>
          <w:bCs/>
          <w:i/>
          <w:iCs/>
          <w:lang w:val="es-419"/>
        </w:rPr>
      </w:pPr>
      <w:r w:rsidRPr="00AA50F8">
        <w:rPr>
          <w:b/>
          <w:bCs/>
          <w:i/>
          <w:iCs/>
          <w:lang w:val="es-419"/>
        </w:rPr>
        <w:t>SRAM</w:t>
      </w:r>
      <w:r w:rsidR="00DF0BD2">
        <w:rPr>
          <w:b/>
          <w:bCs/>
          <w:i/>
          <w:iCs/>
          <w:lang w:val="es-419"/>
        </w:rPr>
        <w:t xml:space="preserve"> </w:t>
      </w:r>
      <w:r w:rsidR="00DF0BD2" w:rsidRPr="00DF0BD2">
        <w:rPr>
          <w:rFonts w:ascii="Wingdings" w:eastAsia="Wingdings" w:hAnsi="Wingdings" w:cs="Wingdings"/>
          <w:b/>
          <w:i/>
          <w:lang w:val="es-419"/>
        </w:rPr>
        <w:sym w:font="Wingdings" w:char="F0E0"/>
      </w:r>
      <w:r w:rsidR="00DF0BD2">
        <w:rPr>
          <w:b/>
          <w:bCs/>
          <w:i/>
          <w:iCs/>
          <w:lang w:val="es-419"/>
        </w:rPr>
        <w:t xml:space="preserve"> cache</w:t>
      </w:r>
      <w:r>
        <w:rPr>
          <w:b/>
          <w:bCs/>
          <w:i/>
          <w:iCs/>
          <w:lang w:val="es-419"/>
        </w:rPr>
        <w:t>:</w:t>
      </w:r>
    </w:p>
    <w:p w14:paraId="37BAB58C" w14:textId="0CD31A6F" w:rsidR="00AA50F8" w:rsidRPr="00AA50F8" w:rsidRDefault="00AA50F8" w:rsidP="00154A39">
      <w:pPr>
        <w:pStyle w:val="Prrafodelista"/>
        <w:numPr>
          <w:ilvl w:val="0"/>
          <w:numId w:val="101"/>
        </w:numPr>
        <w:spacing w:after="0"/>
      </w:pPr>
      <w:r w:rsidRPr="00AA50F8">
        <w:t>Cada celda es un biestable (</w:t>
      </w:r>
      <w:proofErr w:type="spellStart"/>
      <w:r w:rsidRPr="00AA50F8">
        <w:t>flip-flop</w:t>
      </w:r>
      <w:proofErr w:type="spellEnd"/>
      <w:r w:rsidRPr="00AA50F8">
        <w:t>)</w:t>
      </w:r>
      <w:r w:rsidR="008B1C57">
        <w:t>, para un bit,</w:t>
      </w:r>
      <w:r w:rsidRPr="00AA50F8">
        <w:t xml:space="preserve"> diseñado a partir de 6 transistores.</w:t>
      </w:r>
    </w:p>
    <w:p w14:paraId="10D39DCB" w14:textId="391AF6B8" w:rsidR="00AA50F8" w:rsidRPr="00AA50F8" w:rsidRDefault="00AA50F8" w:rsidP="00154A39">
      <w:pPr>
        <w:pStyle w:val="Prrafodelista"/>
        <w:numPr>
          <w:ilvl w:val="0"/>
          <w:numId w:val="101"/>
        </w:numPr>
        <w:spacing w:after="0"/>
      </w:pPr>
      <w:r w:rsidRPr="00AA50F8">
        <w:t xml:space="preserve"> Al no guardar los bits en capacitores como las DRAM, no necesitan ciclos de refresco y cada celda</w:t>
      </w:r>
    </w:p>
    <w:p w14:paraId="76BBE99B" w14:textId="0383C88E" w:rsidR="00AA50F8" w:rsidRDefault="00AA50F8" w:rsidP="00AA50F8">
      <w:pPr>
        <w:spacing w:after="0"/>
        <w:rPr>
          <w:lang w:val="es-419"/>
        </w:rPr>
      </w:pPr>
      <w:r w:rsidRPr="00AA50F8">
        <w:rPr>
          <w:lang w:val="es-419"/>
        </w:rPr>
        <w:t>permanece inalterable o “estáticamente” en un estado u otro en tanto se mantenga la alimentación eléctrica en la memoria o en tanto no se modifique mediante escritura.</w:t>
      </w:r>
    </w:p>
    <w:p w14:paraId="71B1AA67" w14:textId="3F709EC9" w:rsidR="00E27446" w:rsidRDefault="00E27446" w:rsidP="00AA50F8">
      <w:pPr>
        <w:spacing w:after="0"/>
        <w:rPr>
          <w:lang w:val="es-419"/>
        </w:rPr>
      </w:pPr>
      <w:r w:rsidRPr="00B65647">
        <w:rPr>
          <w:noProof/>
        </w:rPr>
        <w:drawing>
          <wp:inline distT="0" distB="0" distL="0" distR="0" wp14:anchorId="5E885112" wp14:editId="736C73B8">
            <wp:extent cx="5891916" cy="373154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1701" cy="3737744"/>
                    </a:xfrm>
                    <a:prstGeom prst="rect">
                      <a:avLst/>
                    </a:prstGeom>
                  </pic:spPr>
                </pic:pic>
              </a:graphicData>
            </a:graphic>
          </wp:inline>
        </w:drawing>
      </w:r>
    </w:p>
    <w:p w14:paraId="726179AD" w14:textId="77777777" w:rsidR="002D61EE" w:rsidRPr="00AA50F8" w:rsidRDefault="002D61EE" w:rsidP="00AA50F8">
      <w:pPr>
        <w:spacing w:after="0"/>
        <w:rPr>
          <w:lang w:val="es-419"/>
        </w:rPr>
      </w:pPr>
    </w:p>
    <w:p w14:paraId="7ADA2064" w14:textId="77777777" w:rsidR="00AA50F8" w:rsidRPr="00AA50F8" w:rsidRDefault="00AA50F8" w:rsidP="00AA50F8">
      <w:pPr>
        <w:spacing w:after="0"/>
        <w:rPr>
          <w:lang w:val="es-419"/>
        </w:rPr>
      </w:pPr>
    </w:p>
    <w:p w14:paraId="21FDD5FF" w14:textId="68C02834" w:rsidR="00AA50F8" w:rsidRPr="00AA50F8" w:rsidRDefault="00AA50F8" w:rsidP="00AA50F8">
      <w:pPr>
        <w:spacing w:after="0"/>
        <w:rPr>
          <w:b/>
          <w:bCs/>
          <w:i/>
          <w:iCs/>
          <w:lang w:val="es-419"/>
        </w:rPr>
      </w:pPr>
      <w:r w:rsidRPr="00AA50F8">
        <w:rPr>
          <w:b/>
          <w:bCs/>
          <w:i/>
          <w:iCs/>
          <w:lang w:val="es-419"/>
        </w:rPr>
        <w:t>SRAM frente a DRAM</w:t>
      </w:r>
      <w:r>
        <w:rPr>
          <w:b/>
          <w:bCs/>
          <w:i/>
          <w:iCs/>
          <w:lang w:val="es-419"/>
        </w:rPr>
        <w:t>:</w:t>
      </w:r>
    </w:p>
    <w:p w14:paraId="220766B0" w14:textId="14AD12AC" w:rsidR="00AA50F8" w:rsidRPr="00BC59E7" w:rsidRDefault="00AA50F8" w:rsidP="00154A39">
      <w:pPr>
        <w:pStyle w:val="Prrafodelista"/>
        <w:numPr>
          <w:ilvl w:val="0"/>
          <w:numId w:val="103"/>
        </w:numPr>
        <w:spacing w:after="0"/>
      </w:pPr>
      <w:r w:rsidRPr="00BC59E7">
        <w:t>Ambas tienen en común que son volátiles</w:t>
      </w:r>
      <w:r w:rsidR="00306240">
        <w:t>, ante perdida de potencia eléctrica hay perdida de datos</w:t>
      </w:r>
      <w:r w:rsidRPr="00BC59E7">
        <w:t>.</w:t>
      </w:r>
    </w:p>
    <w:p w14:paraId="359AA5C9" w14:textId="1F01328D" w:rsidR="00AA50F8" w:rsidRPr="00BC59E7" w:rsidRDefault="00AA50F8" w:rsidP="00154A39">
      <w:pPr>
        <w:pStyle w:val="Prrafodelista"/>
        <w:numPr>
          <w:ilvl w:val="0"/>
          <w:numId w:val="103"/>
        </w:numPr>
        <w:spacing w:after="0"/>
      </w:pPr>
      <w:r w:rsidRPr="00BC59E7">
        <w:t>Una celda DRAM es más simple que una SRAM y en consecuencia más pequeña. Por tanto, las DRAM</w:t>
      </w:r>
      <w:r w:rsidR="004C0A2E">
        <w:t xml:space="preserve"> </w:t>
      </w:r>
      <w:r w:rsidRPr="00BC59E7">
        <w:t>son</w:t>
      </w:r>
      <w:r w:rsidR="00B36EAA">
        <w:t xml:space="preserve"> </w:t>
      </w:r>
      <w:r w:rsidRPr="00BC59E7">
        <w:t>más densas (celdas más pequeñas = más celdas por unidad de superficie), permitiendo almacenar más</w:t>
      </w:r>
      <w:r w:rsidR="00B36EAA">
        <w:t xml:space="preserve"> </w:t>
      </w:r>
      <w:r w:rsidRPr="00BC59E7">
        <w:t>datos que una SRAM de tamaño similar, y son más económicas que estas últimas.</w:t>
      </w:r>
    </w:p>
    <w:p w14:paraId="08D6E42B" w14:textId="333141A8" w:rsidR="00AA50F8" w:rsidRPr="00BC59E7" w:rsidRDefault="00AA50F8" w:rsidP="00154A39">
      <w:pPr>
        <w:pStyle w:val="Prrafodelista"/>
        <w:numPr>
          <w:ilvl w:val="0"/>
          <w:numId w:val="103"/>
        </w:numPr>
        <w:spacing w:after="0"/>
      </w:pPr>
      <w:r w:rsidRPr="00BC59E7">
        <w:lastRenderedPageBreak/>
        <w:t>Una DRAM requiere de circuitería adicional para realizar el refresco, aunque en memorias grandes,</w:t>
      </w:r>
    </w:p>
    <w:p w14:paraId="7B7626EA" w14:textId="7C64097F" w:rsidR="00AA50F8" w:rsidRPr="004C0A2E" w:rsidRDefault="00AA50F8" w:rsidP="004C0A2E">
      <w:pPr>
        <w:spacing w:after="0"/>
        <w:rPr>
          <w:lang w:val="es-419"/>
        </w:rPr>
      </w:pPr>
      <w:r w:rsidRPr="004C0A2E">
        <w:rPr>
          <w:lang w:val="es-419"/>
        </w:rPr>
        <w:t xml:space="preserve">el coste fijo de la circuitería de refresco se ve compensado por el menor coste de las celdas DRAM. </w:t>
      </w:r>
      <w:r w:rsidR="004C0A2E" w:rsidRPr="004C0A2E">
        <w:rPr>
          <w:lang w:val="es-419"/>
        </w:rPr>
        <w:t xml:space="preserve"> </w:t>
      </w:r>
      <w:r w:rsidR="004C0A2E">
        <w:rPr>
          <w:lang w:val="es-419"/>
        </w:rPr>
        <w:t xml:space="preserve">                  </w:t>
      </w:r>
      <w:r w:rsidRPr="004C0A2E">
        <w:rPr>
          <w:lang w:val="es-419"/>
        </w:rPr>
        <w:t>Por</w:t>
      </w:r>
      <w:r w:rsidR="004C0A2E" w:rsidRPr="004C0A2E">
        <w:rPr>
          <w:lang w:val="es-419"/>
        </w:rPr>
        <w:t xml:space="preserve"> </w:t>
      </w:r>
      <w:r w:rsidRPr="004C0A2E">
        <w:rPr>
          <w:lang w:val="es-419"/>
        </w:rPr>
        <w:t>su parte, la SRAM consume menos energía al no requerir operaciones de refresco contantes.</w:t>
      </w:r>
    </w:p>
    <w:p w14:paraId="7EBFDD7C" w14:textId="0BFCFE1A" w:rsidR="00AA50F8" w:rsidRDefault="00AA50F8" w:rsidP="00154A39">
      <w:pPr>
        <w:pStyle w:val="Prrafodelista"/>
        <w:numPr>
          <w:ilvl w:val="0"/>
          <w:numId w:val="103"/>
        </w:numPr>
        <w:spacing w:after="0"/>
      </w:pPr>
      <w:r w:rsidRPr="00BC59E7">
        <w:t>Las SRAM son más rápidas que las DRAM.</w:t>
      </w:r>
    </w:p>
    <w:p w14:paraId="03ACEBBD" w14:textId="5A798A15" w:rsidR="00B36EAA" w:rsidRPr="00BC59E7" w:rsidRDefault="00B36EAA" w:rsidP="00154A39">
      <w:pPr>
        <w:pStyle w:val="Prrafodelista"/>
        <w:numPr>
          <w:ilvl w:val="0"/>
          <w:numId w:val="103"/>
        </w:numPr>
        <w:spacing w:after="0"/>
      </w:pPr>
      <w:r>
        <w:t>Las DRAM son much</w:t>
      </w:r>
      <w:r w:rsidR="007C0056">
        <w:t xml:space="preserve">o </w:t>
      </w:r>
      <w:proofErr w:type="spellStart"/>
      <w:r w:rsidR="007C0056">
        <w:t>mas</w:t>
      </w:r>
      <w:proofErr w:type="spellEnd"/>
      <w:r w:rsidR="007C0056">
        <w:t xml:space="preserve"> baratas, pero también </w:t>
      </w:r>
      <w:proofErr w:type="spellStart"/>
      <w:r w:rsidR="007C0056">
        <w:t>mas</w:t>
      </w:r>
      <w:proofErr w:type="spellEnd"/>
      <w:r w:rsidR="007C0056">
        <w:t xml:space="preserve"> lentas</w:t>
      </w:r>
    </w:p>
    <w:p w14:paraId="0CA0D2AF" w14:textId="146756F4" w:rsidR="00AA50F8" w:rsidRDefault="00AA50F8" w:rsidP="00154A39">
      <w:pPr>
        <w:pStyle w:val="Prrafodelista"/>
        <w:numPr>
          <w:ilvl w:val="0"/>
          <w:numId w:val="103"/>
        </w:numPr>
        <w:spacing w:after="0"/>
      </w:pPr>
      <w:r w:rsidRPr="00BC59E7">
        <w:t>Debido a todo lo anterior, las SRAM se usan para memorias cachés, y las DRAM para memoria principal.</w:t>
      </w:r>
    </w:p>
    <w:p w14:paraId="5B7F833D" w14:textId="1584E93B" w:rsidR="00786BA0" w:rsidRPr="00BC59E7" w:rsidRDefault="00786BA0" w:rsidP="00786BA0">
      <w:pPr>
        <w:pStyle w:val="Prrafodelista"/>
        <w:numPr>
          <w:ilvl w:val="0"/>
          <w:numId w:val="0"/>
        </w:numPr>
        <w:spacing w:after="0"/>
        <w:ind w:left="720"/>
      </w:pPr>
      <w:r w:rsidRPr="00E27446">
        <w:rPr>
          <w:noProof/>
        </w:rPr>
        <w:drawing>
          <wp:inline distT="0" distB="0" distL="0" distR="0" wp14:anchorId="26F439CD" wp14:editId="79BDE01F">
            <wp:extent cx="5693134" cy="313082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12707" cy="3141588"/>
                    </a:xfrm>
                    <a:prstGeom prst="rect">
                      <a:avLst/>
                    </a:prstGeom>
                  </pic:spPr>
                </pic:pic>
              </a:graphicData>
            </a:graphic>
          </wp:inline>
        </w:drawing>
      </w:r>
    </w:p>
    <w:p w14:paraId="62EEE6DC" w14:textId="021B628A" w:rsidR="0063367C" w:rsidRDefault="0063367C" w:rsidP="0063367C">
      <w:pPr>
        <w:spacing w:after="0"/>
        <w:rPr>
          <w:lang w:val="es-AR"/>
        </w:rPr>
      </w:pPr>
      <w:r>
        <w:rPr>
          <w:noProof/>
          <w:bdr w:val="none" w:sz="0" w:space="0" w:color="auto" w:frame="1"/>
        </w:rPr>
        <w:drawing>
          <wp:inline distT="0" distB="0" distL="0" distR="0" wp14:anchorId="6F9FE8B9" wp14:editId="64B001EF">
            <wp:extent cx="5169711" cy="195114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93">
                      <a:extLst>
                        <a:ext uri="{28A0092B-C50C-407E-A947-70E740481C1C}">
                          <a14:useLocalDpi xmlns:a14="http://schemas.microsoft.com/office/drawing/2010/main" val="0"/>
                        </a:ext>
                      </a:extLst>
                    </a:blip>
                    <a:srcRect l="21032" t="22539" r="20739" b="38385"/>
                    <a:stretch/>
                  </pic:blipFill>
                  <pic:spPr bwMode="auto">
                    <a:xfrm>
                      <a:off x="0" y="0"/>
                      <a:ext cx="5242712" cy="1978701"/>
                    </a:xfrm>
                    <a:prstGeom prst="rect">
                      <a:avLst/>
                    </a:prstGeom>
                    <a:noFill/>
                    <a:ln>
                      <a:noFill/>
                    </a:ln>
                    <a:extLst>
                      <a:ext uri="{53640926-AAD7-44D8-BBD7-CCE9431645EC}">
                        <a14:shadowObscured xmlns:a14="http://schemas.microsoft.com/office/drawing/2010/main"/>
                      </a:ext>
                    </a:extLst>
                  </pic:spPr>
                </pic:pic>
              </a:graphicData>
            </a:graphic>
          </wp:inline>
        </w:drawing>
      </w:r>
    </w:p>
    <w:p w14:paraId="61669986" w14:textId="77777777" w:rsidR="0063367C" w:rsidRPr="0063367C" w:rsidRDefault="0063367C" w:rsidP="0031343C">
      <w:pPr>
        <w:pStyle w:val="Ttulo2"/>
        <w:rPr>
          <w:lang w:val="es-AR"/>
        </w:rPr>
      </w:pPr>
    </w:p>
    <w:p w14:paraId="48EF46A6" w14:textId="72B9EA83" w:rsidR="007B0199" w:rsidRPr="0031343C" w:rsidRDefault="007B0199" w:rsidP="0031343C">
      <w:pPr>
        <w:pStyle w:val="Ttulo2"/>
        <w:rPr>
          <w:b w:val="0"/>
        </w:rPr>
      </w:pPr>
      <w:r w:rsidRPr="0031343C">
        <w:t>MEM</w:t>
      </w:r>
      <w:r w:rsidRPr="0031343C">
        <w:rPr>
          <w:b w:val="0"/>
        </w:rPr>
        <w:t>ORIA CENTRAL</w:t>
      </w:r>
    </w:p>
    <w:p w14:paraId="1E762885" w14:textId="77777777" w:rsidR="007B0199" w:rsidRDefault="007B0199" w:rsidP="007B0199">
      <w:pPr>
        <w:spacing w:after="0"/>
        <w:rPr>
          <w:b/>
          <w:lang w:val="es-419"/>
        </w:rPr>
      </w:pPr>
    </w:p>
    <w:p w14:paraId="35FD4478" w14:textId="77777777" w:rsidR="007B0199" w:rsidRDefault="007B0199" w:rsidP="007B0199">
      <w:pPr>
        <w:spacing w:after="0"/>
        <w:rPr>
          <w:bCs/>
          <w:lang w:val="es-419"/>
        </w:rPr>
      </w:pPr>
      <w:r>
        <w:rPr>
          <w:bCs/>
          <w:lang w:val="es-419"/>
        </w:rPr>
        <w:t xml:space="preserve">La memoria es cualquier dispositivo de almacenamiento de información que forma parte integral de la maquina y </w:t>
      </w:r>
      <w:proofErr w:type="spellStart"/>
      <w:r>
        <w:rPr>
          <w:bCs/>
          <w:lang w:val="es-419"/>
        </w:rPr>
        <w:t>esta</w:t>
      </w:r>
      <w:proofErr w:type="spellEnd"/>
      <w:r>
        <w:rPr>
          <w:bCs/>
          <w:lang w:val="es-419"/>
        </w:rPr>
        <w:t xml:space="preserve"> directamente controlada por ella. De esta manera no consideramos memoria a las cintas y discos magnéticos, pero si una vez que están montados en el dispositivo de lectura. Debe pertenecer a la </w:t>
      </w:r>
      <w:proofErr w:type="spellStart"/>
      <w:r>
        <w:rPr>
          <w:bCs/>
          <w:lang w:val="es-419"/>
        </w:rPr>
        <w:t>maquina</w:t>
      </w:r>
      <w:proofErr w:type="spellEnd"/>
      <w:r>
        <w:rPr>
          <w:bCs/>
          <w:lang w:val="es-419"/>
        </w:rPr>
        <w:t>.</w:t>
      </w:r>
    </w:p>
    <w:p w14:paraId="20D57D57" w14:textId="77777777" w:rsidR="007B0199" w:rsidRPr="00FE3B50" w:rsidRDefault="007B0199" w:rsidP="006F47CB">
      <w:pPr>
        <w:pStyle w:val="Ttulo3"/>
      </w:pPr>
    </w:p>
    <w:p w14:paraId="39362CC0" w14:textId="77777777" w:rsidR="007B0199" w:rsidRDefault="007B0199" w:rsidP="006F47CB">
      <w:pPr>
        <w:pStyle w:val="Ttulo3"/>
        <w:rPr>
          <w:b w:val="0"/>
        </w:rPr>
      </w:pPr>
      <w:r w:rsidRPr="001A688C">
        <w:t>ORGANIZACIÓN GENERAL DE LA MEMORIA</w:t>
      </w:r>
    </w:p>
    <w:p w14:paraId="6E5F99CA" w14:textId="77777777" w:rsidR="007B0199" w:rsidRDefault="007B0199" w:rsidP="007B0199">
      <w:pPr>
        <w:spacing w:after="0"/>
        <w:rPr>
          <w:b/>
          <w:lang w:val="es-419"/>
        </w:rPr>
      </w:pPr>
    </w:p>
    <w:p w14:paraId="649BC4A1" w14:textId="77777777" w:rsidR="007B0199" w:rsidRPr="00E22E8B" w:rsidRDefault="007B0199" w:rsidP="007B0199">
      <w:pPr>
        <w:spacing w:after="0"/>
        <w:rPr>
          <w:bCs/>
          <w:lang w:val="es-419"/>
        </w:rPr>
      </w:pPr>
      <w:r w:rsidRPr="00E22E8B">
        <w:rPr>
          <w:bCs/>
          <w:lang w:val="es-419"/>
        </w:rPr>
        <w:t>Cuando nos referimos a la</w:t>
      </w:r>
      <w:r>
        <w:rPr>
          <w:b/>
          <w:lang w:val="es-419"/>
        </w:rPr>
        <w:t xml:space="preserve"> </w:t>
      </w:r>
      <w:r>
        <w:rPr>
          <w:b/>
          <w:i/>
          <w:iCs/>
          <w:lang w:val="es-419"/>
        </w:rPr>
        <w:t xml:space="preserve">memoria </w:t>
      </w:r>
      <w:proofErr w:type="gramStart"/>
      <w:r>
        <w:rPr>
          <w:b/>
          <w:i/>
          <w:iCs/>
          <w:lang w:val="es-419"/>
        </w:rPr>
        <w:t xml:space="preserve">central  </w:t>
      </w:r>
      <w:r w:rsidRPr="00E22E8B">
        <w:rPr>
          <w:bCs/>
          <w:lang w:val="es-419"/>
        </w:rPr>
        <w:t>hablamos</w:t>
      </w:r>
      <w:proofErr w:type="gramEnd"/>
      <w:r>
        <w:rPr>
          <w:b/>
          <w:lang w:val="es-419"/>
        </w:rPr>
        <w:t xml:space="preserve"> </w:t>
      </w:r>
      <w:r w:rsidRPr="00E22E8B">
        <w:rPr>
          <w:bCs/>
          <w:lang w:val="es-419"/>
        </w:rPr>
        <w:t>de la RAM.</w:t>
      </w:r>
    </w:p>
    <w:p w14:paraId="46D34435" w14:textId="77777777" w:rsidR="007B0199" w:rsidRPr="001A688C" w:rsidRDefault="007B0199" w:rsidP="007B0199">
      <w:pPr>
        <w:spacing w:after="0"/>
        <w:rPr>
          <w:bCs/>
          <w:lang w:val="es-419"/>
        </w:rPr>
      </w:pPr>
    </w:p>
    <w:p w14:paraId="31EC786D" w14:textId="77777777" w:rsidR="007B0199" w:rsidRDefault="007B0199" w:rsidP="007B0199">
      <w:pPr>
        <w:spacing w:after="0"/>
        <w:rPr>
          <w:bCs/>
          <w:lang w:val="es-419"/>
        </w:rPr>
      </w:pPr>
      <w:r>
        <w:rPr>
          <w:bCs/>
          <w:lang w:val="es-419"/>
        </w:rPr>
        <w:lastRenderedPageBreak/>
        <w:t xml:space="preserve">La memoria está formada por un conjunto de células o registros, capaces de almacenar información (en general una palabra). La información guardada puede ser un dato o una instrucción, sin embargo, las instrucciones están en una zona y los datos en otra. </w:t>
      </w:r>
    </w:p>
    <w:p w14:paraId="57D4B8E6" w14:textId="77777777" w:rsidR="007B0199" w:rsidRDefault="007B0199" w:rsidP="007B0199">
      <w:pPr>
        <w:spacing w:after="0"/>
        <w:rPr>
          <w:bCs/>
          <w:lang w:val="es-419"/>
        </w:rPr>
      </w:pPr>
    </w:p>
    <w:p w14:paraId="16C63E74" w14:textId="77777777" w:rsidR="007B0199" w:rsidRDefault="007B0199" w:rsidP="007B0199">
      <w:pPr>
        <w:spacing w:after="0"/>
        <w:rPr>
          <w:bCs/>
          <w:lang w:val="es-419"/>
        </w:rPr>
      </w:pPr>
      <w:r w:rsidRPr="00AA7555">
        <w:rPr>
          <w:bCs/>
          <w:lang w:val="es-419"/>
        </w:rPr>
        <w:t xml:space="preserve">En cualquier memoria debe existir una </w:t>
      </w:r>
      <w:r w:rsidRPr="008A2CC7">
        <w:rPr>
          <w:b/>
          <w:lang w:val="es-419"/>
        </w:rPr>
        <w:t>celda básica o punto de memoria</w:t>
      </w:r>
      <w:r w:rsidRPr="00AA7555">
        <w:rPr>
          <w:bCs/>
          <w:lang w:val="es-419"/>
        </w:rPr>
        <w:t>, formada por un elemento de</w:t>
      </w:r>
      <w:r>
        <w:rPr>
          <w:bCs/>
          <w:lang w:val="es-419"/>
        </w:rPr>
        <w:t xml:space="preserve"> </w:t>
      </w:r>
      <w:r w:rsidRPr="00AA7555">
        <w:rPr>
          <w:bCs/>
          <w:lang w:val="es-419"/>
        </w:rPr>
        <w:t>almacenamiento</w:t>
      </w:r>
      <w:r>
        <w:rPr>
          <w:bCs/>
          <w:lang w:val="es-419"/>
        </w:rPr>
        <w:t xml:space="preserve"> </w:t>
      </w:r>
      <w:r w:rsidRPr="00AA7555">
        <w:rPr>
          <w:bCs/>
          <w:lang w:val="es-419"/>
        </w:rPr>
        <w:t>y sus circuitos de control. Para poder usar esta celda en una</w:t>
      </w:r>
      <w:r>
        <w:rPr>
          <w:bCs/>
          <w:lang w:val="es-419"/>
        </w:rPr>
        <w:t xml:space="preserve"> </w:t>
      </w:r>
      <w:r w:rsidRPr="00AA7555">
        <w:rPr>
          <w:bCs/>
          <w:lang w:val="es-419"/>
        </w:rPr>
        <w:t>memoria, deberá poder ser seleccionada mediante el registro de dirección de memoria (RDM o registro S)</w:t>
      </w:r>
      <w:r>
        <w:rPr>
          <w:bCs/>
          <w:lang w:val="es-419"/>
        </w:rPr>
        <w:t xml:space="preserve">, este registro está formado por n </w:t>
      </w:r>
      <w:proofErr w:type="gramStart"/>
      <w:r>
        <w:rPr>
          <w:bCs/>
          <w:lang w:val="es-419"/>
        </w:rPr>
        <w:t>elementos  binarios</w:t>
      </w:r>
      <w:proofErr w:type="gramEnd"/>
      <w:r>
        <w:rPr>
          <w:bCs/>
          <w:lang w:val="es-419"/>
        </w:rPr>
        <w:t xml:space="preserve"> (generalmente </w:t>
      </w:r>
      <w:proofErr w:type="spellStart"/>
      <w:r>
        <w:rPr>
          <w:bCs/>
          <w:lang w:val="es-419"/>
        </w:rPr>
        <w:t>flip-flops</w:t>
      </w:r>
      <w:proofErr w:type="spellEnd"/>
      <w:r>
        <w:rPr>
          <w:bCs/>
          <w:lang w:val="es-419"/>
        </w:rPr>
        <w:t>), en los que 2</w:t>
      </w:r>
      <w:r>
        <w:rPr>
          <w:bCs/>
          <w:vertAlign w:val="superscript"/>
          <w:lang w:val="es-419"/>
        </w:rPr>
        <w:t>n</w:t>
      </w:r>
      <w:r>
        <w:rPr>
          <w:bCs/>
          <w:lang w:val="es-419"/>
        </w:rPr>
        <w:t xml:space="preserve"> es el número de palabras que pueden ser almacenados en la memoria.  Y</w:t>
      </w:r>
      <w:r w:rsidRPr="00AA7555">
        <w:rPr>
          <w:bCs/>
          <w:lang w:val="es-419"/>
        </w:rPr>
        <w:t xml:space="preserve"> se debe tener un método para controlar cuando las celdas seleccionadas deban ser leídas o escritas.</w:t>
      </w:r>
      <w:r>
        <w:rPr>
          <w:bCs/>
          <w:lang w:val="es-419"/>
        </w:rPr>
        <w:t xml:space="preserve"> Cada célula, deberá entonces, contener un número que la identifica, su dirección, que será habilitada por la unidad de control. Esta habilitación permite leer o escribir información contenida en una dirección determinada.</w:t>
      </w:r>
    </w:p>
    <w:p w14:paraId="4E569506" w14:textId="77777777" w:rsidR="007B0199" w:rsidRDefault="007B0199" w:rsidP="007B0199">
      <w:pPr>
        <w:spacing w:after="0"/>
        <w:rPr>
          <w:bCs/>
          <w:lang w:val="es-419"/>
        </w:rPr>
      </w:pPr>
    </w:p>
    <w:p w14:paraId="6A9FD973" w14:textId="77777777" w:rsidR="007B0199" w:rsidRDefault="007B0199" w:rsidP="007B0199">
      <w:pPr>
        <w:spacing w:after="0"/>
        <w:rPr>
          <w:bCs/>
          <w:lang w:val="es-419"/>
        </w:rPr>
      </w:pPr>
      <w:r>
        <w:rPr>
          <w:bCs/>
          <w:lang w:val="es-419"/>
        </w:rPr>
        <w:t>Además, toda la memoria debe estar conectada a un bus de datos y un bus de direcciones que permita vincularla con el resto de la arquitectura. 2 elevado al tamaño del bus S nos indica cuantas palabras pueden ser direccionadas y el tamaño del bus M nos indica el tamaño de la palabra de memoria</w:t>
      </w:r>
    </w:p>
    <w:p w14:paraId="1165FB8E" w14:textId="77777777" w:rsidR="007B0199" w:rsidRDefault="007B0199" w:rsidP="007B0199">
      <w:pPr>
        <w:spacing w:after="0"/>
        <w:rPr>
          <w:bCs/>
          <w:lang w:val="es-419"/>
        </w:rPr>
      </w:pPr>
      <w:r>
        <w:rPr>
          <w:noProof/>
        </w:rPr>
        <w:drawing>
          <wp:inline distT="0" distB="0" distL="0" distR="0" wp14:anchorId="1FAD648B" wp14:editId="59F6FAFE">
            <wp:extent cx="4288665" cy="2569798"/>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94">
                      <a:extLst>
                        <a:ext uri="{28A0092B-C50C-407E-A947-70E740481C1C}">
                          <a14:useLocalDpi xmlns:a14="http://schemas.microsoft.com/office/drawing/2010/main" val="0"/>
                        </a:ext>
                      </a:extLst>
                    </a:blip>
                    <a:stretch>
                      <a:fillRect/>
                    </a:stretch>
                  </pic:blipFill>
                  <pic:spPr>
                    <a:xfrm>
                      <a:off x="0" y="0"/>
                      <a:ext cx="4288665" cy="2569798"/>
                    </a:xfrm>
                    <a:prstGeom prst="rect">
                      <a:avLst/>
                    </a:prstGeom>
                  </pic:spPr>
                </pic:pic>
              </a:graphicData>
            </a:graphic>
          </wp:inline>
        </w:drawing>
      </w:r>
    </w:p>
    <w:p w14:paraId="107023D9" w14:textId="77777777" w:rsidR="007B0199" w:rsidRDefault="007B0199" w:rsidP="007B0199">
      <w:pPr>
        <w:spacing w:after="0"/>
        <w:rPr>
          <w:bCs/>
          <w:lang w:val="es-419"/>
        </w:rPr>
      </w:pPr>
    </w:p>
    <w:p w14:paraId="391BE438" w14:textId="77777777" w:rsidR="007B0199" w:rsidRDefault="007B0199" w:rsidP="000978CC">
      <w:pPr>
        <w:pStyle w:val="Ttulo4"/>
        <w:rPr>
          <w:b w:val="0"/>
        </w:rPr>
      </w:pPr>
      <w:r w:rsidRPr="00CF2734">
        <w:t>PUNTO DE MEMORIA</w:t>
      </w:r>
    </w:p>
    <w:p w14:paraId="7E0F0E82" w14:textId="77777777" w:rsidR="007B0199" w:rsidRPr="00130EB1" w:rsidRDefault="007B0199" w:rsidP="007B0199">
      <w:pPr>
        <w:rPr>
          <w:rFonts w:eastAsia="Times New Roman"/>
          <w:color w:val="auto"/>
          <w:lang w:val="es-419"/>
        </w:rPr>
      </w:pPr>
      <w:r w:rsidRPr="00130EB1">
        <w:rPr>
          <w:lang w:val="es-419"/>
        </w:rPr>
        <w:t xml:space="preserve"> La información más elemental registrada es el bit; a cuyo soporte físico llamamos punto de memoria (almacena un bit). El punto de memoria debe poseer circuitos electrónicos (FF) de manera que pueda ser perfectamente definido e individualizado y constará, además del dispositivo de almacenamiento, de los de lectura y escritura.</w:t>
      </w:r>
    </w:p>
    <w:p w14:paraId="22AC8D16" w14:textId="77777777" w:rsidR="007B0199" w:rsidRPr="009A2CD8" w:rsidRDefault="007B0199" w:rsidP="007B0199">
      <w:pPr>
        <w:rPr>
          <w:rFonts w:ascii="Times New Roman" w:eastAsia="Times New Roman" w:hAnsi="Times New Roman" w:cs="Times New Roman"/>
          <w:i/>
          <w:iCs/>
          <w:color w:val="auto"/>
          <w:sz w:val="24"/>
          <w:szCs w:val="24"/>
          <w:lang w:val="es-419"/>
        </w:rPr>
      </w:pPr>
      <w:r w:rsidRPr="00A56FBA">
        <w:rPr>
          <w:rFonts w:cs="Times New Roman"/>
          <w:i/>
          <w:iCs/>
          <w:lang w:val="es-419"/>
        </w:rPr>
        <w:t>Para las memorias actuales el punto de memoria siempre es un biestable</w:t>
      </w:r>
    </w:p>
    <w:p w14:paraId="50AD4235" w14:textId="77777777" w:rsidR="007B0199" w:rsidRPr="009A2CD8" w:rsidRDefault="007B0199" w:rsidP="007B0199">
      <w:pPr>
        <w:rPr>
          <w:rFonts w:ascii="Times New Roman" w:eastAsia="Times New Roman" w:hAnsi="Times New Roman" w:cs="Times New Roman"/>
          <w:color w:val="auto"/>
          <w:sz w:val="24"/>
          <w:szCs w:val="24"/>
          <w:lang w:val="es-419"/>
        </w:rPr>
      </w:pPr>
      <w:r w:rsidRPr="009A2CD8">
        <w:rPr>
          <w:rFonts w:cs="Times New Roman"/>
          <w:lang w:val="es-419"/>
        </w:rPr>
        <w:t>Los elementos de almacenamiento pueden ser:</w:t>
      </w:r>
    </w:p>
    <w:p w14:paraId="21D1D475" w14:textId="77777777" w:rsidR="007B0199" w:rsidRPr="009A2CD8" w:rsidRDefault="007B0199" w:rsidP="007B0199">
      <w:pPr>
        <w:numPr>
          <w:ilvl w:val="0"/>
          <w:numId w:val="33"/>
        </w:numPr>
        <w:spacing w:after="0" w:line="240" w:lineRule="auto"/>
        <w:ind w:left="360"/>
        <w:jc w:val="both"/>
        <w:textAlignment w:val="baseline"/>
        <w:rPr>
          <w:rFonts w:ascii="Courier New" w:eastAsia="Times New Roman" w:hAnsi="Courier New" w:cs="Courier New"/>
        </w:rPr>
      </w:pPr>
      <w:r w:rsidRPr="009A2CD8">
        <w:rPr>
          <w:rFonts w:ascii="Courier New" w:eastAsia="Times New Roman" w:hAnsi="Courier New" w:cs="Courier New"/>
          <w:noProof/>
        </w:rPr>
        <w:drawing>
          <wp:anchor distT="0" distB="0" distL="114300" distR="114300" simplePos="0" relativeHeight="251658254" behindDoc="0" locked="0" layoutInCell="1" allowOverlap="1" wp14:anchorId="7307BB96" wp14:editId="0AB4571E">
            <wp:simplePos x="0" y="0"/>
            <wp:positionH relativeFrom="column">
              <wp:posOffset>2990850</wp:posOffset>
            </wp:positionH>
            <wp:positionV relativeFrom="paragraph">
              <wp:posOffset>6985</wp:posOffset>
            </wp:positionV>
            <wp:extent cx="122555" cy="354330"/>
            <wp:effectExtent l="0" t="0" r="0" b="762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555" cy="354330"/>
                    </a:xfrm>
                    <a:prstGeom prst="rect">
                      <a:avLst/>
                    </a:prstGeom>
                    <a:noFill/>
                    <a:ln>
                      <a:noFill/>
                    </a:ln>
                  </pic:spPr>
                </pic:pic>
              </a:graphicData>
            </a:graphic>
          </wp:anchor>
        </w:drawing>
      </w:r>
      <w:proofErr w:type="spellStart"/>
      <w:r w:rsidRPr="009A2CD8">
        <w:rPr>
          <w:rFonts w:ascii="Times New Roman" w:eastAsia="Times New Roman" w:hAnsi="Times New Roman" w:cs="Times New Roman"/>
          <w:sz w:val="24"/>
          <w:szCs w:val="24"/>
        </w:rPr>
        <w:t>Electrónico</w:t>
      </w:r>
      <w:proofErr w:type="spellEnd"/>
      <w:r w:rsidRPr="009A2CD8">
        <w:rPr>
          <w:rFonts w:ascii="Times New Roman" w:eastAsia="Times New Roman" w:hAnsi="Times New Roman" w:cs="Times New Roman"/>
          <w:sz w:val="24"/>
          <w:szCs w:val="24"/>
        </w:rPr>
        <w:t xml:space="preserve"> – F. F.                                               Memoria</w:t>
      </w:r>
    </w:p>
    <w:p w14:paraId="09D040E2" w14:textId="77777777" w:rsidR="007B0199" w:rsidRPr="009A2CD8" w:rsidRDefault="007B0199" w:rsidP="007B0199">
      <w:pPr>
        <w:numPr>
          <w:ilvl w:val="0"/>
          <w:numId w:val="33"/>
        </w:numPr>
        <w:spacing w:after="0" w:line="240" w:lineRule="auto"/>
        <w:ind w:left="360"/>
        <w:jc w:val="both"/>
        <w:textAlignment w:val="baseline"/>
        <w:rPr>
          <w:rFonts w:ascii="Times New Roman" w:eastAsia="Times New Roman" w:hAnsi="Times New Roman" w:cs="Times New Roman"/>
          <w:b/>
          <w:bCs/>
          <w:color w:val="7B7B7B"/>
          <w:sz w:val="24"/>
          <w:szCs w:val="24"/>
        </w:rPr>
      </w:pPr>
      <w:proofErr w:type="spellStart"/>
      <w:r w:rsidRPr="009A2CD8">
        <w:rPr>
          <w:rFonts w:ascii="Times New Roman" w:eastAsia="Times New Roman" w:hAnsi="Times New Roman" w:cs="Times New Roman"/>
          <w:sz w:val="24"/>
          <w:szCs w:val="24"/>
        </w:rPr>
        <w:t>Eléctrico</w:t>
      </w:r>
      <w:proofErr w:type="spellEnd"/>
      <w:r w:rsidRPr="009A2CD8">
        <w:rPr>
          <w:rFonts w:ascii="Times New Roman" w:eastAsia="Times New Roman" w:hAnsi="Times New Roman" w:cs="Times New Roman"/>
          <w:sz w:val="24"/>
          <w:szCs w:val="24"/>
        </w:rPr>
        <w:t xml:space="preserve"> – </w:t>
      </w:r>
      <w:proofErr w:type="spellStart"/>
      <w:r w:rsidRPr="009A2CD8">
        <w:rPr>
          <w:rFonts w:ascii="Times New Roman" w:eastAsia="Times New Roman" w:hAnsi="Times New Roman" w:cs="Times New Roman"/>
          <w:sz w:val="24"/>
          <w:szCs w:val="24"/>
        </w:rPr>
        <w:t>condensador</w:t>
      </w:r>
      <w:proofErr w:type="spellEnd"/>
      <w:r w:rsidRPr="009A2CD8">
        <w:rPr>
          <w:rFonts w:ascii="Times New Roman" w:eastAsia="Times New Roman" w:hAnsi="Times New Roman" w:cs="Times New Roman"/>
          <w:sz w:val="24"/>
          <w:szCs w:val="24"/>
        </w:rPr>
        <w:t xml:space="preserve"> (</w:t>
      </w:r>
      <w:proofErr w:type="gramStart"/>
      <w:r w:rsidRPr="009A2CD8">
        <w:rPr>
          <w:rFonts w:ascii="Times New Roman" w:eastAsia="Times New Roman" w:hAnsi="Times New Roman" w:cs="Times New Roman"/>
          <w:sz w:val="24"/>
          <w:szCs w:val="24"/>
        </w:rPr>
        <w:t>DRAM)   </w:t>
      </w:r>
      <w:proofErr w:type="gramEnd"/>
      <w:r w:rsidRPr="009A2CD8">
        <w:rPr>
          <w:rFonts w:ascii="Times New Roman" w:eastAsia="Times New Roman" w:hAnsi="Times New Roman" w:cs="Times New Roman"/>
          <w:sz w:val="24"/>
          <w:szCs w:val="24"/>
        </w:rPr>
        <w:t xml:space="preserve">                   </w:t>
      </w:r>
      <w:r w:rsidRPr="009A2CD8">
        <w:rPr>
          <w:rFonts w:ascii="Times New Roman" w:eastAsia="Times New Roman" w:hAnsi="Times New Roman" w:cs="Times New Roman"/>
          <w:b/>
          <w:bCs/>
          <w:color w:val="7B7B7B"/>
          <w:sz w:val="24"/>
          <w:szCs w:val="24"/>
        </w:rPr>
        <w:t>Central</w:t>
      </w:r>
    </w:p>
    <w:p w14:paraId="1555D04E" w14:textId="77777777" w:rsidR="007B0199" w:rsidRPr="009A2CD8" w:rsidRDefault="007B0199" w:rsidP="007B0199">
      <w:pPr>
        <w:numPr>
          <w:ilvl w:val="0"/>
          <w:numId w:val="33"/>
        </w:numPr>
        <w:spacing w:after="0" w:line="240" w:lineRule="auto"/>
        <w:ind w:left="360"/>
        <w:jc w:val="both"/>
        <w:textAlignment w:val="baseline"/>
        <w:rPr>
          <w:rFonts w:ascii="Courier New" w:eastAsia="Times New Roman" w:hAnsi="Courier New" w:cs="Courier New"/>
          <w:lang w:val="es-419"/>
        </w:rPr>
      </w:pPr>
      <w:r w:rsidRPr="009A2CD8">
        <w:rPr>
          <w:rFonts w:ascii="Courier New" w:eastAsia="Times New Roman" w:hAnsi="Courier New" w:cs="Courier New"/>
          <w:noProof/>
        </w:rPr>
        <w:drawing>
          <wp:anchor distT="0" distB="0" distL="114300" distR="114300" simplePos="0" relativeHeight="251658255" behindDoc="0" locked="0" layoutInCell="1" allowOverlap="1" wp14:anchorId="437EC37C" wp14:editId="711E3E9D">
            <wp:simplePos x="0" y="0"/>
            <wp:positionH relativeFrom="column">
              <wp:posOffset>3657600</wp:posOffset>
            </wp:positionH>
            <wp:positionV relativeFrom="paragraph">
              <wp:posOffset>12700</wp:posOffset>
            </wp:positionV>
            <wp:extent cx="122555" cy="354330"/>
            <wp:effectExtent l="0" t="0" r="0" b="7620"/>
            <wp:wrapNone/>
            <wp:docPr id="2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555" cy="354330"/>
                    </a:xfrm>
                    <a:prstGeom prst="rect">
                      <a:avLst/>
                    </a:prstGeom>
                    <a:noFill/>
                    <a:ln>
                      <a:noFill/>
                    </a:ln>
                  </pic:spPr>
                </pic:pic>
              </a:graphicData>
            </a:graphic>
          </wp:anchor>
        </w:drawing>
      </w:r>
      <w:r w:rsidRPr="009A2CD8">
        <w:rPr>
          <w:rFonts w:ascii="Times New Roman" w:eastAsia="Times New Roman" w:hAnsi="Times New Roman" w:cs="Times New Roman"/>
          <w:sz w:val="24"/>
          <w:szCs w:val="24"/>
          <w:lang w:val="es-419"/>
        </w:rPr>
        <w:t>Magnético – Punto magnetizable (núcleo ferrita)                 Memoria</w:t>
      </w:r>
    </w:p>
    <w:p w14:paraId="18250EA4" w14:textId="77777777" w:rsidR="007B0199" w:rsidRPr="009A2CD8" w:rsidRDefault="007B0199" w:rsidP="007B0199">
      <w:pPr>
        <w:numPr>
          <w:ilvl w:val="0"/>
          <w:numId w:val="33"/>
        </w:numPr>
        <w:spacing w:after="0" w:line="240" w:lineRule="auto"/>
        <w:ind w:left="360"/>
        <w:jc w:val="both"/>
        <w:textAlignment w:val="baseline"/>
        <w:rPr>
          <w:rFonts w:ascii="Courier New" w:eastAsia="Times New Roman" w:hAnsi="Courier New" w:cs="Courier New"/>
          <w:lang w:val="es-419"/>
        </w:rPr>
      </w:pPr>
      <w:r w:rsidRPr="009A2CD8">
        <w:rPr>
          <w:rFonts w:ascii="Times New Roman" w:eastAsia="Times New Roman" w:hAnsi="Times New Roman" w:cs="Times New Roman"/>
          <w:sz w:val="24"/>
          <w:szCs w:val="24"/>
          <w:lang w:val="es-419"/>
        </w:rPr>
        <w:t xml:space="preserve">Deformaciones de superficie – Discos ópticos                     </w:t>
      </w:r>
      <w:r w:rsidRPr="009A2CD8">
        <w:rPr>
          <w:rFonts w:ascii="Times New Roman" w:eastAsia="Times New Roman" w:hAnsi="Times New Roman" w:cs="Times New Roman"/>
          <w:b/>
          <w:bCs/>
          <w:color w:val="7B7B7B"/>
          <w:sz w:val="24"/>
          <w:szCs w:val="24"/>
          <w:lang w:val="es-419"/>
        </w:rPr>
        <w:t>Auxiliar</w:t>
      </w:r>
    </w:p>
    <w:p w14:paraId="19C84F6F" w14:textId="77777777" w:rsidR="007B0199" w:rsidRPr="00646E78" w:rsidRDefault="007B0199" w:rsidP="007B0199">
      <w:pPr>
        <w:rPr>
          <w:lang w:val="es-419"/>
        </w:rPr>
      </w:pPr>
    </w:p>
    <w:p w14:paraId="349C17A3" w14:textId="77777777" w:rsidR="007B0199" w:rsidRPr="00094202" w:rsidRDefault="007B0199" w:rsidP="000978CC">
      <w:pPr>
        <w:pStyle w:val="Ttulo5"/>
        <w:rPr>
          <w:lang w:val="es-419"/>
        </w:rPr>
      </w:pPr>
      <w:r w:rsidRPr="00094202">
        <w:rPr>
          <w:lang w:val="es-419"/>
        </w:rPr>
        <w:t>Lectura – Escritura</w:t>
      </w:r>
    </w:p>
    <w:p w14:paraId="63439889" w14:textId="77777777" w:rsidR="007B0199" w:rsidRPr="00F10AF3" w:rsidRDefault="007B0199" w:rsidP="007B0199">
      <w:pPr>
        <w:rPr>
          <w:rFonts w:ascii="Times New Roman" w:hAnsi="Times New Roman"/>
          <w:color w:val="auto"/>
          <w:sz w:val="24"/>
          <w:szCs w:val="24"/>
          <w:lang w:val="es-419"/>
        </w:rPr>
      </w:pPr>
      <w:r w:rsidRPr="00F10AF3">
        <w:rPr>
          <w:lang w:val="es-419"/>
        </w:rPr>
        <w:t>El dispositivo de selección de memoria analiza el contenido del registro de dirección y sensibiliza la célula implicada, bien para una lectura o para una escritura.</w:t>
      </w:r>
    </w:p>
    <w:p w14:paraId="333FB52F" w14:textId="77777777" w:rsidR="007B0199" w:rsidRPr="00F10AF3" w:rsidRDefault="007B0199" w:rsidP="007B0199">
      <w:pPr>
        <w:rPr>
          <w:rFonts w:ascii="Times New Roman" w:hAnsi="Times New Roman"/>
          <w:color w:val="auto"/>
          <w:sz w:val="24"/>
          <w:szCs w:val="24"/>
          <w:lang w:val="es-419"/>
        </w:rPr>
      </w:pPr>
      <w:r w:rsidRPr="00F10AF3">
        <w:rPr>
          <w:lang w:val="es-419"/>
        </w:rPr>
        <w:t> Si se tratase de una lectura, primero se limpia registro de palabra, y luego la información almacenada en la célula sensibilizada será transferida a este registro.</w:t>
      </w:r>
    </w:p>
    <w:p w14:paraId="2E1697C1" w14:textId="77777777" w:rsidR="007B0199" w:rsidRPr="00F10AF3" w:rsidRDefault="007B0199" w:rsidP="007B0199">
      <w:pPr>
        <w:rPr>
          <w:rFonts w:ascii="Times New Roman" w:hAnsi="Times New Roman"/>
          <w:color w:val="auto"/>
          <w:sz w:val="24"/>
          <w:szCs w:val="24"/>
          <w:lang w:val="es-419"/>
        </w:rPr>
      </w:pPr>
      <w:r w:rsidRPr="00F10AF3">
        <w:rPr>
          <w:lang w:val="es-419"/>
        </w:rPr>
        <w:lastRenderedPageBreak/>
        <w:t> El registro de palabra de memoria (RPM) est</w:t>
      </w:r>
      <w:r>
        <w:rPr>
          <w:lang w:val="es-419"/>
        </w:rPr>
        <w:t>á</w:t>
      </w:r>
      <w:r w:rsidRPr="00F10AF3">
        <w:rPr>
          <w:lang w:val="es-419"/>
        </w:rPr>
        <w:t xml:space="preserve"> asociado a la memoria central, tiene tantos elementos de almacenamiento binario como bits en cada palabra de memoria (m bits).</w:t>
      </w:r>
    </w:p>
    <w:p w14:paraId="33C88C20" w14:textId="77777777" w:rsidR="007B0199" w:rsidRPr="00F10AF3" w:rsidRDefault="007B0199" w:rsidP="007B0199">
      <w:pPr>
        <w:rPr>
          <w:rFonts w:ascii="Times New Roman" w:hAnsi="Times New Roman"/>
          <w:color w:val="auto"/>
          <w:sz w:val="24"/>
          <w:szCs w:val="24"/>
          <w:lang w:val="es-419"/>
        </w:rPr>
      </w:pPr>
      <w:r w:rsidRPr="00F10AF3">
        <w:rPr>
          <w:lang w:val="es-419"/>
        </w:rPr>
        <w:t>En el caso de una escritura, previamente habrá sido preciso cargar el RPM con la información que se quiera transferir a la célula de memoria en cuestión. Se dice a la memoria que se va a escribir, por medio de un 1 en la línea de escribir. La memoria, entonces almacenará el contenido del RPM, en la posición especificada en el registro de dirección de memoria (DIR).</w:t>
      </w:r>
    </w:p>
    <w:p w14:paraId="2FB46644" w14:textId="4CF84EED" w:rsidR="007B0199" w:rsidRPr="00F10AF3" w:rsidRDefault="007B0199" w:rsidP="007B0199">
      <w:pPr>
        <w:rPr>
          <w:rFonts w:ascii="Times New Roman" w:hAnsi="Times New Roman"/>
          <w:color w:val="auto"/>
          <w:sz w:val="24"/>
          <w:szCs w:val="24"/>
          <w:lang w:val="es-419"/>
        </w:rPr>
      </w:pPr>
      <w:r w:rsidRPr="00F10AF3">
        <w:rPr>
          <w:lang w:val="es-419"/>
        </w:rPr>
        <w:t>La operación de lectura no destruye la información almacenada en la célula (lectura no destructiva</w:t>
      </w:r>
      <w:r>
        <w:rPr>
          <w:lang w:val="es-419"/>
        </w:rPr>
        <w:t>, en el caso de</w:t>
      </w:r>
      <w:r w:rsidR="0018247C">
        <w:rPr>
          <w:lang w:val="es-419"/>
        </w:rPr>
        <w:t xml:space="preserve"> </w:t>
      </w:r>
      <w:r>
        <w:rPr>
          <w:lang w:val="es-419"/>
        </w:rPr>
        <w:t xml:space="preserve">memoria de </w:t>
      </w:r>
      <w:proofErr w:type="spellStart"/>
      <w:r>
        <w:rPr>
          <w:lang w:val="es-419"/>
        </w:rPr>
        <w:t>semiconducteres</w:t>
      </w:r>
      <w:proofErr w:type="spellEnd"/>
      <w:r w:rsidRPr="00F10AF3">
        <w:rPr>
          <w:lang w:val="es-419"/>
        </w:rPr>
        <w:t>). La operación de escritura destruye la información almacenada, sustituyéndola por una nueva información.</w:t>
      </w:r>
    </w:p>
    <w:p w14:paraId="36C412D9" w14:textId="77777777" w:rsidR="007B0199" w:rsidRDefault="007B0199" w:rsidP="007B0199">
      <w:pPr>
        <w:jc w:val="center"/>
      </w:pPr>
      <w:r>
        <w:rPr>
          <w:noProof/>
        </w:rPr>
        <w:drawing>
          <wp:inline distT="0" distB="0" distL="0" distR="0" wp14:anchorId="1CF2B365" wp14:editId="25D8EDF4">
            <wp:extent cx="4514850" cy="1897546"/>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96">
                      <a:extLst>
                        <a:ext uri="{28A0092B-C50C-407E-A947-70E740481C1C}">
                          <a14:useLocalDpi xmlns:a14="http://schemas.microsoft.com/office/drawing/2010/main" val="0"/>
                        </a:ext>
                      </a:extLst>
                    </a:blip>
                    <a:stretch>
                      <a:fillRect/>
                    </a:stretch>
                  </pic:blipFill>
                  <pic:spPr>
                    <a:xfrm>
                      <a:off x="0" y="0"/>
                      <a:ext cx="4514850" cy="1897546"/>
                    </a:xfrm>
                    <a:prstGeom prst="rect">
                      <a:avLst/>
                    </a:prstGeom>
                  </pic:spPr>
                </pic:pic>
              </a:graphicData>
            </a:graphic>
          </wp:inline>
        </w:drawing>
      </w:r>
    </w:p>
    <w:p w14:paraId="1B13E800" w14:textId="77777777" w:rsidR="007B0199" w:rsidRDefault="007B0199" w:rsidP="000978CC">
      <w:pPr>
        <w:pStyle w:val="Ttulo3"/>
        <w:rPr>
          <w:noProof/>
        </w:rPr>
      </w:pPr>
    </w:p>
    <w:p w14:paraId="0B0DE506" w14:textId="77777777" w:rsidR="005D53EE" w:rsidRDefault="005D53EE" w:rsidP="000978CC">
      <w:pPr>
        <w:pStyle w:val="Ttulo3"/>
      </w:pPr>
    </w:p>
    <w:p w14:paraId="406FCD90" w14:textId="77777777" w:rsidR="005D53EE" w:rsidRDefault="005D53EE" w:rsidP="000978CC">
      <w:pPr>
        <w:pStyle w:val="Ttulo3"/>
      </w:pPr>
    </w:p>
    <w:p w14:paraId="288DCEE4" w14:textId="77777777" w:rsidR="005D53EE" w:rsidRDefault="005D53EE" w:rsidP="000978CC">
      <w:pPr>
        <w:pStyle w:val="Ttulo3"/>
      </w:pPr>
    </w:p>
    <w:p w14:paraId="3084A0B1" w14:textId="77777777" w:rsidR="005D53EE" w:rsidRDefault="005D53EE" w:rsidP="000978CC">
      <w:pPr>
        <w:pStyle w:val="Ttulo3"/>
      </w:pPr>
    </w:p>
    <w:p w14:paraId="2F7D9DCF" w14:textId="77777777" w:rsidR="005D53EE" w:rsidRDefault="005D53EE" w:rsidP="000978CC">
      <w:pPr>
        <w:pStyle w:val="Ttulo3"/>
      </w:pPr>
    </w:p>
    <w:p w14:paraId="235A3F12" w14:textId="77777777" w:rsidR="005D53EE" w:rsidRDefault="005D53EE" w:rsidP="000978CC">
      <w:pPr>
        <w:pStyle w:val="Ttulo3"/>
      </w:pPr>
    </w:p>
    <w:p w14:paraId="3B31A566" w14:textId="77777777" w:rsidR="007B5EA8" w:rsidRDefault="007B5EA8" w:rsidP="000978CC">
      <w:pPr>
        <w:pStyle w:val="Ttulo3"/>
      </w:pPr>
    </w:p>
    <w:p w14:paraId="5DAF24D1" w14:textId="77777777" w:rsidR="007B5EA8" w:rsidRDefault="007B5EA8" w:rsidP="000978CC">
      <w:pPr>
        <w:pStyle w:val="Ttulo3"/>
      </w:pPr>
    </w:p>
    <w:p w14:paraId="45499EDA" w14:textId="77777777" w:rsidR="007B5EA8" w:rsidRDefault="007B5EA8" w:rsidP="000978CC">
      <w:pPr>
        <w:pStyle w:val="Ttulo3"/>
      </w:pPr>
    </w:p>
    <w:p w14:paraId="5E780D90" w14:textId="77777777" w:rsidR="007B5EA8" w:rsidRDefault="007B5EA8" w:rsidP="000978CC">
      <w:pPr>
        <w:pStyle w:val="Ttulo3"/>
      </w:pPr>
    </w:p>
    <w:p w14:paraId="65B80151" w14:textId="345FE8F0" w:rsidR="007B0199" w:rsidRDefault="007B0199" w:rsidP="000978CC">
      <w:pPr>
        <w:pStyle w:val="Ttulo3"/>
      </w:pPr>
      <w:r>
        <w:t>ORGANIZACIONES DE MEMORIA</w:t>
      </w:r>
    </w:p>
    <w:p w14:paraId="159A6954" w14:textId="393EFD72" w:rsidR="006F47CB" w:rsidRPr="00A43388" w:rsidRDefault="006F47CB" w:rsidP="006F47CB">
      <w:pPr>
        <w:pStyle w:val="Ttulo4"/>
        <w:rPr>
          <w:rFonts w:ascii="Times New Roman" w:hAnsi="Times New Roman"/>
          <w:color w:val="auto"/>
        </w:rPr>
      </w:pPr>
      <w:r w:rsidRPr="00A43388">
        <w:t>ORGANIZACIONES DE MEMORIA</w:t>
      </w:r>
      <w:proofErr w:type="gramStart"/>
      <w:r w:rsidRPr="00A43388">
        <w:rPr>
          <w:sz w:val="32"/>
          <w:szCs w:val="32"/>
        </w:rPr>
        <w:t xml:space="preserve">| </w:t>
      </w:r>
      <w:r w:rsidRPr="00A43388">
        <w:rPr>
          <w:color w:val="660033"/>
          <w:sz w:val="32"/>
          <w:szCs w:val="32"/>
        </w:rPr>
        <w:t> 2</w:t>
      </w:r>
      <w:proofErr w:type="gramEnd"/>
      <w:r w:rsidRPr="00A43388">
        <w:rPr>
          <w:color w:val="660033"/>
          <w:sz w:val="32"/>
          <w:szCs w:val="32"/>
        </w:rPr>
        <w:t xml:space="preserve"> D</w:t>
      </w:r>
    </w:p>
    <w:p w14:paraId="236C5523" w14:textId="77777777" w:rsidR="007B0199" w:rsidRPr="0019070C" w:rsidRDefault="007B0199" w:rsidP="007B0199">
      <w:pPr>
        <w:rPr>
          <w:lang w:val="es-419"/>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806"/>
        <w:gridCol w:w="3209"/>
      </w:tblGrid>
      <w:tr w:rsidR="007B0199" w14:paraId="1E69246B" w14:textId="77777777" w:rsidTr="00826CBA">
        <w:tc>
          <w:tcPr>
            <w:tcW w:w="2785" w:type="dxa"/>
          </w:tcPr>
          <w:p w14:paraId="0E0AE4CD" w14:textId="77777777" w:rsidR="007B0199" w:rsidRDefault="007B0199" w:rsidP="00826CBA">
            <w:pPr>
              <w:jc w:val="center"/>
              <w:rPr>
                <w:lang w:val="es-419"/>
              </w:rPr>
            </w:pPr>
            <w:r>
              <w:rPr>
                <w:noProof/>
              </w:rPr>
              <w:lastRenderedPageBreak/>
              <w:drawing>
                <wp:inline distT="0" distB="0" distL="0" distR="0" wp14:anchorId="0E2D6F54" wp14:editId="00149A26">
                  <wp:extent cx="1152525" cy="8953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97">
                            <a:extLst>
                              <a:ext uri="{28A0092B-C50C-407E-A947-70E740481C1C}">
                                <a14:useLocalDpi xmlns:a14="http://schemas.microsoft.com/office/drawing/2010/main" val="0"/>
                              </a:ext>
                            </a:extLst>
                          </a:blip>
                          <a:stretch>
                            <a:fillRect/>
                          </a:stretch>
                        </pic:blipFill>
                        <pic:spPr>
                          <a:xfrm>
                            <a:off x="0" y="0"/>
                            <a:ext cx="1152525" cy="895350"/>
                          </a:xfrm>
                          <a:prstGeom prst="rect">
                            <a:avLst/>
                          </a:prstGeom>
                        </pic:spPr>
                      </pic:pic>
                    </a:graphicData>
                  </a:graphic>
                </wp:inline>
              </w:drawing>
            </w:r>
          </w:p>
        </w:tc>
        <w:tc>
          <w:tcPr>
            <w:tcW w:w="4806" w:type="dxa"/>
          </w:tcPr>
          <w:p w14:paraId="52F85215" w14:textId="77777777" w:rsidR="007B0199" w:rsidRPr="005466E5" w:rsidRDefault="007B0199" w:rsidP="00826CBA">
            <w:pPr>
              <w:jc w:val="center"/>
              <w:rPr>
                <w:rFonts w:ascii="Calibri" w:hAnsi="Calibri" w:cs="Calibri"/>
                <w:b/>
                <w:color w:val="660033"/>
                <w:sz w:val="28"/>
                <w:szCs w:val="28"/>
                <w:bdr w:val="none" w:sz="0" w:space="0" w:color="auto" w:frame="1"/>
              </w:rPr>
            </w:pPr>
            <w:r>
              <w:rPr>
                <w:noProof/>
              </w:rPr>
              <w:drawing>
                <wp:inline distT="0" distB="0" distL="0" distR="0" wp14:anchorId="316A52DC" wp14:editId="56F99E75">
                  <wp:extent cx="2905125" cy="13716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98">
                            <a:extLst>
                              <a:ext uri="{28A0092B-C50C-407E-A947-70E740481C1C}">
                                <a14:useLocalDpi xmlns:a14="http://schemas.microsoft.com/office/drawing/2010/main" val="0"/>
                              </a:ext>
                            </a:extLst>
                          </a:blip>
                          <a:stretch>
                            <a:fillRect/>
                          </a:stretch>
                        </pic:blipFill>
                        <pic:spPr>
                          <a:xfrm>
                            <a:off x="0" y="0"/>
                            <a:ext cx="2905125" cy="1371600"/>
                          </a:xfrm>
                          <a:prstGeom prst="rect">
                            <a:avLst/>
                          </a:prstGeom>
                        </pic:spPr>
                      </pic:pic>
                    </a:graphicData>
                  </a:graphic>
                </wp:inline>
              </w:drawing>
            </w:r>
          </w:p>
        </w:tc>
        <w:tc>
          <w:tcPr>
            <w:tcW w:w="3209" w:type="dxa"/>
          </w:tcPr>
          <w:p w14:paraId="1B71BFA8" w14:textId="77777777" w:rsidR="007B0199" w:rsidRDefault="007B0199" w:rsidP="00826CBA">
            <w:pPr>
              <w:jc w:val="center"/>
              <w:rPr>
                <w:lang w:val="es-419"/>
              </w:rPr>
            </w:pPr>
            <w:r>
              <w:rPr>
                <w:noProof/>
              </w:rPr>
              <w:drawing>
                <wp:inline distT="0" distB="0" distL="0" distR="0" wp14:anchorId="4140E27E" wp14:editId="713DDC81">
                  <wp:extent cx="1676400" cy="1647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99">
                            <a:extLst>
                              <a:ext uri="{28A0092B-C50C-407E-A947-70E740481C1C}">
                                <a14:useLocalDpi xmlns:a14="http://schemas.microsoft.com/office/drawing/2010/main" val="0"/>
                              </a:ext>
                            </a:extLst>
                          </a:blip>
                          <a:stretch>
                            <a:fillRect/>
                          </a:stretch>
                        </pic:blipFill>
                        <pic:spPr>
                          <a:xfrm>
                            <a:off x="0" y="0"/>
                            <a:ext cx="1676400" cy="1647825"/>
                          </a:xfrm>
                          <a:prstGeom prst="rect">
                            <a:avLst/>
                          </a:prstGeom>
                        </pic:spPr>
                      </pic:pic>
                    </a:graphicData>
                  </a:graphic>
                </wp:inline>
              </w:drawing>
            </w:r>
          </w:p>
          <w:p w14:paraId="75D24334" w14:textId="77777777" w:rsidR="007B0199" w:rsidRDefault="007B0199" w:rsidP="00826CBA">
            <w:pPr>
              <w:jc w:val="center"/>
              <w:rPr>
                <w:lang w:val="es-419"/>
              </w:rPr>
            </w:pPr>
          </w:p>
        </w:tc>
      </w:tr>
    </w:tbl>
    <w:p w14:paraId="42A6E088" w14:textId="77777777" w:rsidR="007B0199" w:rsidRPr="007C0208" w:rsidRDefault="007B0199" w:rsidP="007B0199">
      <w:pPr>
        <w:rPr>
          <w:rFonts w:ascii="Times New Roman" w:hAnsi="Times New Roman"/>
          <w:color w:val="auto"/>
          <w:sz w:val="24"/>
          <w:szCs w:val="24"/>
          <w:lang w:val="es-419"/>
        </w:rPr>
      </w:pPr>
      <w:r w:rsidRPr="007C0208">
        <w:rPr>
          <w:lang w:val="es-419"/>
        </w:rPr>
        <w:t>Se diseña sobre el plano, compuesta de n-palabras de longitud fija y un decodificador de direcciones que permite el acceso directo a cada una de sus palabras</w:t>
      </w:r>
    </w:p>
    <w:p w14:paraId="17009C13" w14:textId="77777777" w:rsidR="007B0199" w:rsidRPr="007C0208" w:rsidRDefault="007B0199" w:rsidP="007B0199">
      <w:pPr>
        <w:rPr>
          <w:rFonts w:ascii="Times New Roman" w:hAnsi="Times New Roman"/>
          <w:color w:val="auto"/>
          <w:sz w:val="24"/>
          <w:szCs w:val="24"/>
          <w:lang w:val="es-419"/>
        </w:rPr>
      </w:pPr>
      <w:r w:rsidRPr="007C0208">
        <w:rPr>
          <w:lang w:val="es-419"/>
        </w:rPr>
        <w:t xml:space="preserve">El decodificador tiene una entrada por cada bit de la dirección que decodifica (las dos salidas de cada </w:t>
      </w:r>
      <w:proofErr w:type="spellStart"/>
      <w:r w:rsidRPr="007C0208">
        <w:rPr>
          <w:lang w:val="es-419"/>
        </w:rPr>
        <w:t>flipflop</w:t>
      </w:r>
      <w:proofErr w:type="spellEnd"/>
      <w:r w:rsidRPr="007C0208">
        <w:rPr>
          <w:lang w:val="es-419"/>
        </w:rPr>
        <w:t xml:space="preserve"> de arriba se consideran como una sola que se complementa). Cantidad de AND equivalente a la cantidad de palabras de memoria.</w:t>
      </w:r>
    </w:p>
    <w:p w14:paraId="0D703024" w14:textId="77777777" w:rsidR="007B0199" w:rsidRPr="007C0208" w:rsidRDefault="007B0199" w:rsidP="007B0199">
      <w:pPr>
        <w:rPr>
          <w:rFonts w:ascii="Times New Roman" w:hAnsi="Times New Roman"/>
          <w:color w:val="auto"/>
          <w:sz w:val="24"/>
          <w:szCs w:val="24"/>
          <w:lang w:val="es-419"/>
        </w:rPr>
      </w:pPr>
      <w:proofErr w:type="spellStart"/>
      <w:r w:rsidRPr="007C0208">
        <w:rPr>
          <w:lang w:val="es-419"/>
        </w:rPr>
        <w:t>Tendra</w:t>
      </w:r>
      <w:proofErr w:type="spellEnd"/>
      <w:r w:rsidRPr="007C0208">
        <w:rPr>
          <w:lang w:val="es-419"/>
        </w:rPr>
        <w:t xml:space="preserve"> 2 elevado a la cantidad de entradas, líneas de salida, una para cada valor que pueda tomar el RS. </w:t>
      </w:r>
    </w:p>
    <w:p w14:paraId="23F38123" w14:textId="77777777" w:rsidR="007B0199" w:rsidRPr="007C0208" w:rsidRDefault="007B0199" w:rsidP="007B0199">
      <w:pPr>
        <w:rPr>
          <w:rFonts w:ascii="Times New Roman" w:hAnsi="Times New Roman"/>
          <w:color w:val="auto"/>
          <w:sz w:val="24"/>
          <w:szCs w:val="24"/>
          <w:lang w:val="es-419"/>
        </w:rPr>
      </w:pPr>
      <w:r w:rsidRPr="007C0208">
        <w:rPr>
          <w:lang w:val="es-419"/>
        </w:rPr>
        <w:t>Ya sea que se quiera leer o escribir una palabra de memoria, lo que debe hacerse primero es enviar la dirección de dicha palabra al RS, para que el decodificador active la línea de salida correspondiente a esa palabra y se seleccionen las compuertas AND 1,2 y 3 de sus puntos de memoria. </w:t>
      </w:r>
    </w:p>
    <w:p w14:paraId="4FADEE0F" w14:textId="77777777" w:rsidR="007B0199" w:rsidRPr="00296574" w:rsidRDefault="007B0199" w:rsidP="007B0199">
      <w:pPr>
        <w:pStyle w:val="Prrafodelista"/>
        <w:numPr>
          <w:ilvl w:val="0"/>
          <w:numId w:val="35"/>
        </w:numPr>
      </w:pPr>
      <w:r w:rsidRPr="00296574">
        <w:rPr>
          <w:b/>
          <w:bCs/>
        </w:rPr>
        <w:t>Lectura:</w:t>
      </w:r>
      <w:r w:rsidRPr="00296574">
        <w:t xml:space="preserve"> se debe activar la línea LEER, para que los valores de los puntos de memoria de la palabra seleccionada previamente sean transferidos a las líneas de salida, que pueden ir, por </w:t>
      </w:r>
      <w:proofErr w:type="gramStart"/>
      <w:r w:rsidRPr="00296574">
        <w:t>ejemplo</w:t>
      </w:r>
      <w:proofErr w:type="gramEnd"/>
      <w:r w:rsidRPr="00296574">
        <w:t xml:space="preserve"> al registro de palabra de memoria (RPM). </w:t>
      </w:r>
      <w:r w:rsidRPr="00327A38">
        <w:rPr>
          <w:b/>
          <w:bCs/>
        </w:rPr>
        <w:t>Se usan los hilos O</w:t>
      </w:r>
      <w:r>
        <w:rPr>
          <w:b/>
          <w:bCs/>
        </w:rPr>
        <w:t xml:space="preserve">, </w:t>
      </w:r>
      <w:r>
        <w:rPr>
          <w:b/>
          <w:bCs/>
          <w:i/>
          <w:iCs/>
        </w:rPr>
        <w:t>output</w:t>
      </w:r>
    </w:p>
    <w:p w14:paraId="5E92A730" w14:textId="77777777" w:rsidR="007B0199" w:rsidRPr="00327A38" w:rsidRDefault="007B0199" w:rsidP="007B0199">
      <w:pPr>
        <w:pStyle w:val="Prrafodelista"/>
        <w:numPr>
          <w:ilvl w:val="0"/>
          <w:numId w:val="35"/>
        </w:numPr>
      </w:pPr>
      <w:r w:rsidRPr="00296574">
        <w:rPr>
          <w:b/>
          <w:bCs/>
        </w:rPr>
        <w:t>Escritura</w:t>
      </w:r>
      <w:r w:rsidRPr="00296574">
        <w:t xml:space="preserve">: La palabra a escribir en memoria está en las líneas de información </w:t>
      </w:r>
      <w:r w:rsidRPr="00296574">
        <w:rPr>
          <w:rFonts w:ascii="Cambria Math" w:hAnsi="Cambria Math"/>
        </w:rPr>
        <w:t>I</w:t>
      </w:r>
      <w:r w:rsidRPr="00296574">
        <w:t xml:space="preserve">, que pueden ser, por ejemplo, salidas del RPM. Una vez seleccionada la palabra a escribir, la habilitación de la línea W (que llega a todos los puntos de memoria a la vez, pero sólo tendrá efecto sobre la palabra direccionada) provocará que los puntos de memoria seleccionados tengan sus 3 entradas activadas (selección + información + escritura), lo que causará el almacenamiento de la información en los </w:t>
      </w:r>
      <w:proofErr w:type="spellStart"/>
      <w:r w:rsidRPr="00296574">
        <w:t>flip-flop</w:t>
      </w:r>
      <w:proofErr w:type="spellEnd"/>
      <w:r w:rsidRPr="00296574">
        <w:t xml:space="preserve"> de la palabra. </w:t>
      </w:r>
      <w:r w:rsidRPr="00327A38">
        <w:rPr>
          <w:b/>
          <w:bCs/>
        </w:rPr>
        <w:t>Se usan los hilos I</w:t>
      </w:r>
      <w:r>
        <w:rPr>
          <w:b/>
          <w:bCs/>
        </w:rPr>
        <w:t xml:space="preserve">, </w:t>
      </w:r>
      <w:r>
        <w:rPr>
          <w:b/>
          <w:bCs/>
          <w:i/>
          <w:iCs/>
        </w:rPr>
        <w:t>input</w:t>
      </w:r>
      <w:r w:rsidRPr="00327A38">
        <w:rPr>
          <w:b/>
          <w:bCs/>
        </w:rPr>
        <w:t>.</w:t>
      </w:r>
      <w:r w:rsidRPr="00327A38">
        <w:rPr>
          <w:rFonts w:ascii="Times New Roman" w:hAnsi="Times New Roman"/>
          <w:color w:val="auto"/>
          <w:sz w:val="24"/>
          <w:szCs w:val="24"/>
        </w:rPr>
        <w:br/>
      </w:r>
    </w:p>
    <w:p w14:paraId="3B24D24D" w14:textId="77777777" w:rsidR="007B0199" w:rsidRDefault="007B0199" w:rsidP="007B0199">
      <w:pPr>
        <w:pStyle w:val="Prrafodelista"/>
        <w:numPr>
          <w:ilvl w:val="0"/>
          <w:numId w:val="36"/>
        </w:numPr>
      </w:pPr>
      <w:r w:rsidRPr="00296574">
        <w:rPr>
          <w:b/>
          <w:bCs/>
        </w:rPr>
        <w:t xml:space="preserve">Ventajas: </w:t>
      </w:r>
      <w:r w:rsidRPr="00296574">
        <w:t> </w:t>
      </w:r>
    </w:p>
    <w:p w14:paraId="0EA4A31A" w14:textId="77777777" w:rsidR="007B0199" w:rsidRPr="00296574" w:rsidRDefault="007B0199" w:rsidP="007B0199">
      <w:pPr>
        <w:pStyle w:val="Prrafodelista"/>
        <w:numPr>
          <w:ilvl w:val="1"/>
          <w:numId w:val="36"/>
        </w:numPr>
      </w:pPr>
      <w:r w:rsidRPr="00296574">
        <w:t xml:space="preserve">Punto de memoria </w:t>
      </w:r>
      <w:proofErr w:type="spellStart"/>
      <w:r w:rsidRPr="00296574">
        <w:t>mas</w:t>
      </w:r>
      <w:proofErr w:type="spellEnd"/>
      <w:r w:rsidRPr="00296574">
        <w:t xml:space="preserve"> simple</w:t>
      </w:r>
      <w:r>
        <w:t xml:space="preserve"> </w:t>
      </w:r>
      <w:r w:rsidRPr="00296574">
        <w:t xml:space="preserve">(por la lógica combinacional asociada es </w:t>
      </w:r>
      <w:proofErr w:type="spellStart"/>
      <w:r w:rsidRPr="00296574">
        <w:t>mas</w:t>
      </w:r>
      <w:proofErr w:type="spellEnd"/>
      <w:r w:rsidRPr="00296574">
        <w:t xml:space="preserve"> simple)</w:t>
      </w:r>
    </w:p>
    <w:p w14:paraId="5D11C8BA" w14:textId="77777777" w:rsidR="007B0199" w:rsidRPr="00296574" w:rsidRDefault="007B0199" w:rsidP="007B0199">
      <w:pPr>
        <w:pStyle w:val="Prrafodelista"/>
        <w:numPr>
          <w:ilvl w:val="0"/>
          <w:numId w:val="36"/>
        </w:numPr>
      </w:pPr>
      <w:r w:rsidRPr="00296574">
        <w:rPr>
          <w:b/>
          <w:bCs/>
        </w:rPr>
        <w:t>Desventajas:</w:t>
      </w:r>
    </w:p>
    <w:p w14:paraId="0E4E6ED3" w14:textId="77777777" w:rsidR="007B0199" w:rsidRPr="00A22C47" w:rsidRDefault="007B0199" w:rsidP="007B0199">
      <w:pPr>
        <w:pStyle w:val="Prrafodelista"/>
        <w:numPr>
          <w:ilvl w:val="1"/>
          <w:numId w:val="36"/>
        </w:numPr>
        <w:rPr>
          <w:rFonts w:ascii="Times New Roman" w:hAnsi="Times New Roman"/>
          <w:color w:val="auto"/>
          <w:sz w:val="24"/>
          <w:szCs w:val="24"/>
        </w:rPr>
      </w:pPr>
      <w:r w:rsidRPr="00296574">
        <w:t xml:space="preserve">El </w:t>
      </w:r>
      <w:proofErr w:type="spellStart"/>
      <w:r w:rsidRPr="00296574">
        <w:t>deco</w:t>
      </w:r>
      <w:proofErr w:type="spellEnd"/>
      <w:r w:rsidRPr="00296574">
        <w:t xml:space="preserve"> se vuelve cada vez </w:t>
      </w:r>
      <w:proofErr w:type="spellStart"/>
      <w:r w:rsidRPr="00296574">
        <w:t>mas</w:t>
      </w:r>
      <w:proofErr w:type="spellEnd"/>
      <w:r w:rsidRPr="00296574">
        <w:t xml:space="preserve"> complej</w:t>
      </w:r>
      <w:r>
        <w:t>o</w:t>
      </w:r>
      <w:r w:rsidRPr="00296574">
        <w:t xml:space="preserve"> conforme aumente el tamaño de la memoria</w:t>
      </w:r>
      <w:r>
        <w:t xml:space="preserve">. </w:t>
      </w:r>
      <w:r w:rsidRPr="00296574">
        <w:t>Este tipo de decodificadores se construyen usando diodos (o transistores) para las compuertas AND. El número de diodos (o transistores) usados para cada compuerta AND es igual al número de entradas a cada compuerta.</w:t>
      </w:r>
    </w:p>
    <w:p w14:paraId="71FE53AA" w14:textId="77777777" w:rsidR="007B0199" w:rsidRPr="00653243" w:rsidRDefault="007B0199" w:rsidP="007B0199">
      <w:pPr>
        <w:pStyle w:val="Prrafodelista"/>
        <w:numPr>
          <w:ilvl w:val="1"/>
          <w:numId w:val="36"/>
        </w:numPr>
        <w:rPr>
          <w:rFonts w:ascii="Times New Roman" w:hAnsi="Times New Roman"/>
          <w:color w:val="auto"/>
          <w:sz w:val="24"/>
          <w:szCs w:val="24"/>
        </w:rPr>
      </w:pPr>
      <w:r w:rsidRPr="00296574">
        <w:t xml:space="preserve"> No aprovecha el diseño de circuitos multicapa.</w:t>
      </w:r>
    </w:p>
    <w:p w14:paraId="44DC97BE" w14:textId="2275DD48" w:rsidR="007B0199" w:rsidRDefault="00BC2C4B" w:rsidP="007B0199">
      <w:pPr>
        <w:ind w:left="1080"/>
        <w:rPr>
          <w:rFonts w:ascii="Times New Roman" w:hAnsi="Times New Roman"/>
          <w:color w:val="auto"/>
          <w:sz w:val="24"/>
          <w:szCs w:val="24"/>
        </w:rPr>
      </w:pPr>
      <w:r w:rsidRPr="00BC2C4B">
        <w:rPr>
          <w:rFonts w:ascii="Times New Roman" w:hAnsi="Times New Roman"/>
          <w:noProof/>
          <w:color w:val="auto"/>
          <w:sz w:val="24"/>
          <w:szCs w:val="24"/>
        </w:rPr>
        <w:lastRenderedPageBreak/>
        <w:drawing>
          <wp:inline distT="0" distB="0" distL="0" distR="0" wp14:anchorId="1EB6E5BB" wp14:editId="5174C917">
            <wp:extent cx="6858000" cy="6436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6436360"/>
                    </a:xfrm>
                    <a:prstGeom prst="rect">
                      <a:avLst/>
                    </a:prstGeom>
                  </pic:spPr>
                </pic:pic>
              </a:graphicData>
            </a:graphic>
          </wp:inline>
        </w:drawing>
      </w:r>
    </w:p>
    <w:p w14:paraId="5DB63EF2" w14:textId="242DD680" w:rsidR="007B0199" w:rsidRDefault="00612D11" w:rsidP="007B0199">
      <w:pPr>
        <w:rPr>
          <w:lang w:val="es-419"/>
        </w:rPr>
      </w:pPr>
      <w:r w:rsidRPr="00612D11">
        <w:rPr>
          <w:noProof/>
          <w:lang w:val="es-419"/>
        </w:rPr>
        <w:drawing>
          <wp:inline distT="0" distB="0" distL="0" distR="0" wp14:anchorId="0D8AB4F6" wp14:editId="1D4CE749">
            <wp:extent cx="5439534" cy="1581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534" cy="1581371"/>
                    </a:xfrm>
                    <a:prstGeom prst="rect">
                      <a:avLst/>
                    </a:prstGeom>
                  </pic:spPr>
                </pic:pic>
              </a:graphicData>
            </a:graphic>
          </wp:inline>
        </w:drawing>
      </w:r>
    </w:p>
    <w:p w14:paraId="3399AB79" w14:textId="77777777" w:rsidR="007B0199" w:rsidRPr="00117216" w:rsidRDefault="007B0199" w:rsidP="006F47CB">
      <w:pPr>
        <w:pStyle w:val="Ttulo4"/>
        <w:rPr>
          <w:rFonts w:ascii="Times New Roman" w:hAnsi="Times New Roman"/>
          <w:color w:val="auto"/>
        </w:rPr>
      </w:pPr>
      <w:r w:rsidRPr="00117216">
        <w:t>ORGANIZACIONES DE MEMORIA</w:t>
      </w:r>
      <w:proofErr w:type="gramStart"/>
      <w:r w:rsidRPr="00117216">
        <w:rPr>
          <w:sz w:val="32"/>
          <w:szCs w:val="32"/>
        </w:rPr>
        <w:t xml:space="preserve">| </w:t>
      </w:r>
      <w:r w:rsidRPr="00117216">
        <w:rPr>
          <w:b w:val="0"/>
          <w:color w:val="660033"/>
          <w:sz w:val="32"/>
          <w:szCs w:val="32"/>
        </w:rPr>
        <w:t> 3</w:t>
      </w:r>
      <w:proofErr w:type="gramEnd"/>
      <w:r w:rsidRPr="00117216">
        <w:rPr>
          <w:b w:val="0"/>
          <w:color w:val="660033"/>
          <w:sz w:val="32"/>
          <w:szCs w:val="32"/>
        </w:rPr>
        <w:t>D</w:t>
      </w:r>
    </w:p>
    <w:p w14:paraId="29540777" w14:textId="77777777" w:rsidR="007B0199" w:rsidRPr="00117216" w:rsidRDefault="007B0199" w:rsidP="007B0199">
      <w:pPr>
        <w:rPr>
          <w:rFonts w:ascii="Times New Roman" w:hAnsi="Times New Roman"/>
          <w:color w:val="auto"/>
          <w:sz w:val="24"/>
          <w:szCs w:val="24"/>
          <w:lang w:val="es-419"/>
        </w:rPr>
      </w:pPr>
      <w:r w:rsidRPr="00117216">
        <w:rPr>
          <w:color w:val="3B3838"/>
          <w:sz w:val="24"/>
          <w:szCs w:val="24"/>
          <w:lang w:val="es-419"/>
        </w:rPr>
        <w:t>Punto de memoria</w:t>
      </w:r>
    </w:p>
    <w:p w14:paraId="17AF3726" w14:textId="77777777" w:rsidR="007B0199" w:rsidRPr="0076673C" w:rsidRDefault="007B0199" w:rsidP="007B0199">
      <w:pPr>
        <w:rPr>
          <w:rFonts w:ascii="Times New Roman" w:hAnsi="Times New Roman"/>
          <w:color w:val="auto"/>
          <w:sz w:val="24"/>
          <w:szCs w:val="24"/>
          <w:lang w:val="es-419"/>
        </w:rPr>
      </w:pPr>
      <w:r>
        <w:rPr>
          <w:noProof/>
        </w:rPr>
        <w:lastRenderedPageBreak/>
        <w:drawing>
          <wp:inline distT="0" distB="0" distL="0" distR="0" wp14:anchorId="771EA222" wp14:editId="6D3EF88C">
            <wp:extent cx="1276350" cy="11303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02">
                      <a:extLst>
                        <a:ext uri="{28A0092B-C50C-407E-A947-70E740481C1C}">
                          <a14:useLocalDpi xmlns:a14="http://schemas.microsoft.com/office/drawing/2010/main" val="0"/>
                        </a:ext>
                      </a:extLst>
                    </a:blip>
                    <a:stretch>
                      <a:fillRect/>
                    </a:stretch>
                  </pic:blipFill>
                  <pic:spPr>
                    <a:xfrm>
                      <a:off x="0" y="0"/>
                      <a:ext cx="1276350" cy="1130300"/>
                    </a:xfrm>
                    <a:prstGeom prst="rect">
                      <a:avLst/>
                    </a:prstGeom>
                  </pic:spPr>
                </pic:pic>
              </a:graphicData>
            </a:graphic>
          </wp:inline>
        </w:drawing>
      </w:r>
      <w:r w:rsidRPr="0076673C">
        <w:rPr>
          <w:b/>
          <w:bCs/>
          <w:color w:val="660033"/>
          <w:lang w:val="es-419"/>
        </w:rPr>
        <w:t xml:space="preserve">                              </w:t>
      </w:r>
      <w:r>
        <w:rPr>
          <w:noProof/>
        </w:rPr>
        <w:drawing>
          <wp:inline distT="0" distB="0" distL="0" distR="0" wp14:anchorId="23D1F8FD" wp14:editId="4949CB90">
            <wp:extent cx="2622550" cy="133350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03">
                      <a:extLst>
                        <a:ext uri="{28A0092B-C50C-407E-A947-70E740481C1C}">
                          <a14:useLocalDpi xmlns:a14="http://schemas.microsoft.com/office/drawing/2010/main" val="0"/>
                        </a:ext>
                      </a:extLst>
                    </a:blip>
                    <a:stretch>
                      <a:fillRect/>
                    </a:stretch>
                  </pic:blipFill>
                  <pic:spPr>
                    <a:xfrm>
                      <a:off x="0" y="0"/>
                      <a:ext cx="2622550" cy="1333500"/>
                    </a:xfrm>
                    <a:prstGeom prst="rect">
                      <a:avLst/>
                    </a:prstGeom>
                  </pic:spPr>
                </pic:pic>
              </a:graphicData>
            </a:graphic>
          </wp:inline>
        </w:drawing>
      </w:r>
    </w:p>
    <w:p w14:paraId="37E37B41" w14:textId="77777777" w:rsidR="007B0199" w:rsidRPr="0076673C" w:rsidRDefault="007B0199" w:rsidP="007B0199">
      <w:pPr>
        <w:pStyle w:val="Prrafodelista"/>
        <w:numPr>
          <w:ilvl w:val="0"/>
          <w:numId w:val="0"/>
        </w:numPr>
        <w:ind w:left="720"/>
      </w:pPr>
      <w:r>
        <w:t xml:space="preserve">Se divide al decodificador y ahora hay uno para las columnas y uno paralas filas. Por lo </w:t>
      </w:r>
      <w:proofErr w:type="gramStart"/>
      <w:r>
        <w:t>tanto</w:t>
      </w:r>
      <w:proofErr w:type="gramEnd"/>
      <w:r>
        <w:t xml:space="preserve"> debemos agregar una línea de entrada al punto de memoria, de manera que ahora habrá dos líneas de selección.</w:t>
      </w:r>
    </w:p>
    <w:p w14:paraId="2CFC4D46" w14:textId="77777777" w:rsidR="007B0199" w:rsidRDefault="007B0199" w:rsidP="007B0199">
      <w:pPr>
        <w:pStyle w:val="Prrafodelista"/>
        <w:numPr>
          <w:ilvl w:val="0"/>
          <w:numId w:val="37"/>
        </w:numPr>
      </w:pPr>
      <w:r w:rsidRPr="00117216">
        <w:rPr>
          <w:b/>
          <w:bCs/>
        </w:rPr>
        <w:t>Ventajas</w:t>
      </w:r>
      <w:r w:rsidRPr="00117216">
        <w:t xml:space="preserve">: </w:t>
      </w:r>
    </w:p>
    <w:p w14:paraId="662D360B" w14:textId="77777777" w:rsidR="007B0199" w:rsidRDefault="007B0199" w:rsidP="007B0199">
      <w:pPr>
        <w:pStyle w:val="Prrafodelista"/>
        <w:numPr>
          <w:ilvl w:val="1"/>
          <w:numId w:val="37"/>
        </w:numPr>
      </w:pPr>
      <w:proofErr w:type="spellStart"/>
      <w:r w:rsidRPr="00117216">
        <w:t>Impelementacion</w:t>
      </w:r>
      <w:proofErr w:type="spellEnd"/>
      <w:r w:rsidRPr="00117216">
        <w:t xml:space="preserve"> del diseño multicapa, lo que economiza espacio. </w:t>
      </w:r>
    </w:p>
    <w:p w14:paraId="6F7F2600" w14:textId="77777777" w:rsidR="007B0199" w:rsidRDefault="007B0199" w:rsidP="007B0199">
      <w:pPr>
        <w:pStyle w:val="Prrafodelista"/>
        <w:numPr>
          <w:ilvl w:val="1"/>
          <w:numId w:val="37"/>
        </w:numPr>
      </w:pPr>
      <w:r w:rsidRPr="00117216">
        <w:t xml:space="preserve">Decodificador se divide , simplificándolo. Resultando en dos decodificadores simples, en vez de uno solo muy complejo. </w:t>
      </w:r>
    </w:p>
    <w:p w14:paraId="7BE1BE50" w14:textId="77777777" w:rsidR="007B0199" w:rsidRPr="00117216" w:rsidRDefault="007B0199" w:rsidP="007B0199">
      <w:pPr>
        <w:pStyle w:val="Prrafodelista"/>
        <w:numPr>
          <w:ilvl w:val="1"/>
          <w:numId w:val="37"/>
        </w:numPr>
      </w:pPr>
      <w:r w:rsidRPr="00117216">
        <w:t>Mantiene esta simplicidad aun en memorias de gran tamaño.</w:t>
      </w:r>
    </w:p>
    <w:p w14:paraId="1E4F0E0F" w14:textId="77777777" w:rsidR="007B0199" w:rsidRPr="00117216" w:rsidRDefault="007B0199" w:rsidP="007B0199">
      <w:pPr>
        <w:pStyle w:val="Prrafodelista"/>
        <w:numPr>
          <w:ilvl w:val="0"/>
          <w:numId w:val="37"/>
        </w:numPr>
      </w:pPr>
      <w:r w:rsidRPr="00117216">
        <w:rPr>
          <w:b/>
          <w:bCs/>
        </w:rPr>
        <w:t>Desventajas:</w:t>
      </w:r>
    </w:p>
    <w:p w14:paraId="59DB06D3" w14:textId="1CD74600" w:rsidR="007B0199" w:rsidRPr="005D53EE" w:rsidRDefault="007B0199" w:rsidP="007B0199">
      <w:pPr>
        <w:pStyle w:val="Prrafodelista"/>
        <w:numPr>
          <w:ilvl w:val="1"/>
          <w:numId w:val="37"/>
        </w:numPr>
        <w:rPr>
          <w:rFonts w:ascii="Times New Roman" w:hAnsi="Times New Roman"/>
          <w:color w:val="auto"/>
          <w:sz w:val="24"/>
          <w:szCs w:val="24"/>
        </w:rPr>
      </w:pPr>
      <w:r w:rsidRPr="00117216">
        <w:t xml:space="preserve">Punto de memoria </w:t>
      </w:r>
      <w:proofErr w:type="spellStart"/>
      <w:r w:rsidRPr="00117216">
        <w:t>mas</w:t>
      </w:r>
      <w:proofErr w:type="spellEnd"/>
      <w:r w:rsidRPr="00117216">
        <w:t xml:space="preserve"> complejo y caro (por la lógica combinacional asociada, se agrega una entrada)</w:t>
      </w:r>
    </w:p>
    <w:p w14:paraId="09A54080" w14:textId="5E346000" w:rsidR="005D53EE" w:rsidRPr="005D53EE" w:rsidRDefault="005D53EE" w:rsidP="005D53EE">
      <w:pPr>
        <w:rPr>
          <w:rFonts w:ascii="Times New Roman" w:hAnsi="Times New Roman"/>
          <w:color w:val="auto"/>
          <w:sz w:val="24"/>
          <w:szCs w:val="24"/>
        </w:rPr>
      </w:pPr>
      <w:r w:rsidRPr="005D53EE">
        <w:rPr>
          <w:rFonts w:ascii="Times New Roman" w:hAnsi="Times New Roman"/>
          <w:noProof/>
          <w:color w:val="auto"/>
          <w:sz w:val="24"/>
          <w:szCs w:val="24"/>
        </w:rPr>
        <w:lastRenderedPageBreak/>
        <w:drawing>
          <wp:inline distT="0" distB="0" distL="0" distR="0" wp14:anchorId="1A53BFD6" wp14:editId="19F3346F">
            <wp:extent cx="5677692" cy="7201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7692" cy="7201905"/>
                    </a:xfrm>
                    <a:prstGeom prst="rect">
                      <a:avLst/>
                    </a:prstGeom>
                  </pic:spPr>
                </pic:pic>
              </a:graphicData>
            </a:graphic>
          </wp:inline>
        </w:drawing>
      </w:r>
    </w:p>
    <w:p w14:paraId="42A1C164" w14:textId="77777777" w:rsidR="007B0199" w:rsidRPr="00C36FFF" w:rsidRDefault="007B0199" w:rsidP="007B0199">
      <w:pPr>
        <w:ind w:left="1080"/>
        <w:rPr>
          <w:rFonts w:ascii="Times New Roman" w:hAnsi="Times New Roman"/>
          <w:color w:val="auto"/>
          <w:sz w:val="24"/>
          <w:szCs w:val="24"/>
          <w:lang w:val="es-AR"/>
        </w:rPr>
      </w:pPr>
    </w:p>
    <w:p w14:paraId="2F4664DB" w14:textId="77777777" w:rsidR="007B0199" w:rsidRPr="00117216" w:rsidRDefault="007B0199" w:rsidP="007B0199">
      <w:pPr>
        <w:rPr>
          <w:rFonts w:ascii="Times New Roman" w:hAnsi="Times New Roman"/>
          <w:color w:val="auto"/>
          <w:sz w:val="24"/>
          <w:szCs w:val="24"/>
          <w:lang w:val="es-419"/>
        </w:rPr>
      </w:pPr>
      <w:r>
        <w:rPr>
          <w:lang w:val="es-419"/>
        </w:rPr>
        <w:t xml:space="preserve">Planteamos </w:t>
      </w:r>
      <w:r w:rsidRPr="00117216">
        <w:rPr>
          <w:lang w:val="es-419"/>
        </w:rPr>
        <w:t xml:space="preserve">una memoria compuesta de dos decodificadores uno para la ubicación columna y otro para las ubicaciones de fila de cada punto de memoria, es decir cada plano posee una matriz de puntos de memorias asociadas a dos </w:t>
      </w:r>
      <w:proofErr w:type="spellStart"/>
      <w:r w:rsidRPr="00117216">
        <w:rPr>
          <w:lang w:val="es-419"/>
        </w:rPr>
        <w:t>decos</w:t>
      </w:r>
      <w:proofErr w:type="spellEnd"/>
      <w:r w:rsidRPr="00117216">
        <w:rPr>
          <w:lang w:val="es-419"/>
        </w:rPr>
        <w:t>. Deco X ( llamamos al de filas) y Deco Y ( columnas</w:t>
      </w:r>
      <w:proofErr w:type="gramStart"/>
      <w:r w:rsidRPr="00117216">
        <w:rPr>
          <w:lang w:val="es-419"/>
        </w:rPr>
        <w:t>)  que</w:t>
      </w:r>
      <w:proofErr w:type="gramEnd"/>
      <w:r w:rsidRPr="00117216">
        <w:rPr>
          <w:lang w:val="es-419"/>
        </w:rPr>
        <w:t xml:space="preserve"> permite ubicar de manera individual a un solo punto de memoria . Para esto se agrega una nueva entrada al punto de memoria </w:t>
      </w:r>
    </w:p>
    <w:p w14:paraId="3A97F309" w14:textId="77777777" w:rsidR="007B0199" w:rsidRPr="00117216" w:rsidRDefault="007B0199" w:rsidP="007B0199">
      <w:pPr>
        <w:rPr>
          <w:rFonts w:ascii="Times New Roman" w:hAnsi="Times New Roman"/>
          <w:color w:val="auto"/>
          <w:sz w:val="24"/>
          <w:szCs w:val="24"/>
          <w:lang w:val="es-419"/>
        </w:rPr>
      </w:pPr>
      <w:r w:rsidRPr="00117216">
        <w:rPr>
          <w:lang w:val="es-419"/>
        </w:rPr>
        <w:t xml:space="preserve">A su vez la longitud de la palabra </w:t>
      </w:r>
      <w:proofErr w:type="spellStart"/>
      <w:r w:rsidRPr="00117216">
        <w:rPr>
          <w:lang w:val="es-419"/>
        </w:rPr>
        <w:t>esta</w:t>
      </w:r>
      <w:proofErr w:type="spellEnd"/>
      <w:r w:rsidRPr="00117216">
        <w:rPr>
          <w:lang w:val="es-419"/>
        </w:rPr>
        <w:t xml:space="preserve"> dada por la cantidad de capas o planos de puntos de memoria. Permitiendo definir a una palabra de manera espacial. La palabra se forma por aquellos puntos de memoria que en cada plano tienen iguala valor de X e Y. </w:t>
      </w:r>
    </w:p>
    <w:p w14:paraId="72537310" w14:textId="77777777" w:rsidR="007B0199" w:rsidRPr="00117216" w:rsidRDefault="007B0199" w:rsidP="007B0199">
      <w:pPr>
        <w:rPr>
          <w:rFonts w:ascii="Times New Roman" w:hAnsi="Times New Roman"/>
          <w:color w:val="auto"/>
          <w:sz w:val="24"/>
          <w:szCs w:val="24"/>
          <w:lang w:val="es-419"/>
        </w:rPr>
      </w:pPr>
      <w:r w:rsidRPr="00117216">
        <w:rPr>
          <w:lang w:val="es-419"/>
        </w:rPr>
        <w:lastRenderedPageBreak/>
        <w:t xml:space="preserve">La capacidad de la memoria </w:t>
      </w:r>
      <w:proofErr w:type="spellStart"/>
      <w:r w:rsidRPr="00117216">
        <w:rPr>
          <w:lang w:val="es-419"/>
        </w:rPr>
        <w:t>esta</w:t>
      </w:r>
      <w:proofErr w:type="spellEnd"/>
      <w:r w:rsidRPr="00117216">
        <w:rPr>
          <w:lang w:val="es-419"/>
        </w:rPr>
        <w:t xml:space="preserve"> dada por </w:t>
      </w:r>
      <w:r w:rsidRPr="00117216">
        <w:rPr>
          <w:i/>
          <w:iCs/>
          <w:lang w:val="es-419"/>
        </w:rPr>
        <w:t xml:space="preserve">cantidad de filas * cantidad de </w:t>
      </w:r>
      <w:proofErr w:type="gramStart"/>
      <w:r w:rsidRPr="00117216">
        <w:rPr>
          <w:i/>
          <w:iCs/>
          <w:lang w:val="es-419"/>
        </w:rPr>
        <w:t xml:space="preserve">columnas </w:t>
      </w:r>
      <w:r w:rsidRPr="00117216">
        <w:rPr>
          <w:lang w:val="es-419"/>
        </w:rPr>
        <w:t> .</w:t>
      </w:r>
      <w:proofErr w:type="gramEnd"/>
    </w:p>
    <w:p w14:paraId="06722201" w14:textId="77777777" w:rsidR="007B0199" w:rsidRDefault="007B0199" w:rsidP="007B0199">
      <w:pPr>
        <w:rPr>
          <w:lang w:val="es-419"/>
        </w:rPr>
      </w:pPr>
      <w:r w:rsidRPr="00117216">
        <w:rPr>
          <w:lang w:val="es-419"/>
        </w:rPr>
        <w:t>Para la lectura agregamos una AND por columna. Y una OR por cada plano.</w:t>
      </w:r>
    </w:p>
    <w:p w14:paraId="638F3722" w14:textId="77777777" w:rsidR="007B0199" w:rsidRPr="00A43388" w:rsidRDefault="007B0199" w:rsidP="006F47CB">
      <w:pPr>
        <w:pStyle w:val="Ttulo4"/>
        <w:rPr>
          <w:rFonts w:ascii="Times New Roman" w:hAnsi="Times New Roman"/>
          <w:color w:val="auto"/>
        </w:rPr>
      </w:pPr>
      <w:r w:rsidRPr="00A43388">
        <w:t>ORGANIZACIONES DE MEMORIA</w:t>
      </w:r>
      <w:proofErr w:type="gramStart"/>
      <w:r w:rsidRPr="00A43388">
        <w:rPr>
          <w:rFonts w:ascii="Calibri" w:eastAsia="Times New Roman" w:hAnsi="Calibri" w:cs="Times New Roman"/>
          <w:sz w:val="32"/>
          <w:szCs w:val="32"/>
        </w:rPr>
        <w:t xml:space="preserve">| </w:t>
      </w:r>
      <w:r w:rsidRPr="00A43388">
        <w:rPr>
          <w:rFonts w:ascii="Calibri" w:eastAsia="Times New Roman" w:hAnsi="Calibri" w:cs="Times New Roman"/>
          <w:b w:val="0"/>
          <w:color w:val="660033"/>
          <w:sz w:val="32"/>
          <w:szCs w:val="32"/>
        </w:rPr>
        <w:t> 2</w:t>
      </w:r>
      <w:proofErr w:type="gramEnd"/>
      <w:r w:rsidRPr="00A43388">
        <w:rPr>
          <w:rFonts w:ascii="Calibri" w:eastAsia="Times New Roman" w:hAnsi="Calibri" w:cs="Times New Roman"/>
          <w:b w:val="0"/>
          <w:color w:val="660033"/>
          <w:sz w:val="32"/>
          <w:szCs w:val="32"/>
        </w:rPr>
        <w:t xml:space="preserve"> ½ D</w:t>
      </w:r>
    </w:p>
    <w:p w14:paraId="08430B17" w14:textId="77777777" w:rsidR="007B0199" w:rsidRPr="00A43388" w:rsidRDefault="007B0199" w:rsidP="007B0199">
      <w:pPr>
        <w:rPr>
          <w:rFonts w:ascii="Times New Roman" w:hAnsi="Times New Roman"/>
          <w:color w:val="auto"/>
          <w:sz w:val="24"/>
          <w:szCs w:val="24"/>
          <w:lang w:val="es-419"/>
        </w:rPr>
      </w:pPr>
      <w:r w:rsidRPr="00A43388">
        <w:rPr>
          <w:lang w:val="es-419"/>
        </w:rPr>
        <w:t>Combina lo mejor de la organización 2D y 3D , con una lógica combinacional agregada para las operaciones de lectura y escritura</w:t>
      </w:r>
    </w:p>
    <w:p w14:paraId="0F0D2EE0" w14:textId="77777777" w:rsidR="007B0199" w:rsidRPr="00A21905" w:rsidRDefault="007B0199" w:rsidP="007B0199">
      <w:pPr>
        <w:pStyle w:val="Prrafodelista"/>
        <w:numPr>
          <w:ilvl w:val="0"/>
          <w:numId w:val="0"/>
        </w:numPr>
        <w:ind w:left="720"/>
        <w:rPr>
          <w:b/>
          <w:bCs/>
          <w:lang w:val="es-AR"/>
        </w:rPr>
      </w:pPr>
      <w:r w:rsidRPr="00A21905">
        <w:rPr>
          <w:b/>
          <w:bCs/>
          <w:lang w:val="es-AR"/>
        </w:rPr>
        <w:t>Punto de memoria de 2D</w:t>
      </w:r>
    </w:p>
    <w:p w14:paraId="07CBFFBA" w14:textId="77777777" w:rsidR="007B0199" w:rsidRPr="00A21905" w:rsidRDefault="007B0199" w:rsidP="007B0199">
      <w:pPr>
        <w:pStyle w:val="Prrafodelista"/>
        <w:numPr>
          <w:ilvl w:val="0"/>
          <w:numId w:val="0"/>
        </w:numPr>
        <w:ind w:left="720"/>
        <w:rPr>
          <w:b/>
          <w:bCs/>
        </w:rPr>
      </w:pPr>
      <w:r w:rsidRPr="00A21905">
        <w:rPr>
          <w:b/>
          <w:bCs/>
        </w:rPr>
        <w:t>Organización (decodificador) de 3D</w:t>
      </w:r>
    </w:p>
    <w:p w14:paraId="381E2676" w14:textId="77777777" w:rsidR="007B0199" w:rsidRPr="00791BC5" w:rsidRDefault="007B0199" w:rsidP="007B0199">
      <w:pPr>
        <w:pStyle w:val="Prrafodelista"/>
        <w:numPr>
          <w:ilvl w:val="0"/>
          <w:numId w:val="38"/>
        </w:numPr>
        <w:rPr>
          <w:rFonts w:ascii="Arial" w:hAnsi="Arial" w:cs="Arial"/>
        </w:rPr>
      </w:pPr>
      <w:r w:rsidRPr="00791BC5">
        <w:rPr>
          <w:rFonts w:cs="Arial"/>
        </w:rPr>
        <w:t>Deco X gobierna filas.</w:t>
      </w:r>
    </w:p>
    <w:p w14:paraId="77B656EE" w14:textId="77777777" w:rsidR="007B0199" w:rsidRPr="00DC32D9" w:rsidRDefault="007B0199" w:rsidP="007B0199">
      <w:pPr>
        <w:pStyle w:val="Prrafodelista"/>
        <w:numPr>
          <w:ilvl w:val="0"/>
          <w:numId w:val="38"/>
        </w:numPr>
        <w:rPr>
          <w:rFonts w:ascii="Arial" w:hAnsi="Arial" w:cs="Arial"/>
        </w:rPr>
      </w:pPr>
      <w:r w:rsidRPr="00791BC5">
        <w:rPr>
          <w:rFonts w:cs="Arial"/>
        </w:rPr>
        <w:t xml:space="preserve">Deco Y gobierna columnas, pero a nivel del gobierno de la operación en curso. Es decir, en la columna una compuerta AND manejara la escritura y otra AND manejara la lectura. El proceso de selección surge de seleccionar una fila a través de X en S y la columna a través de </w:t>
      </w:r>
      <w:proofErr w:type="gramStart"/>
      <w:r w:rsidRPr="00791BC5">
        <w:rPr>
          <w:rFonts w:cs="Arial"/>
        </w:rPr>
        <w:t>Y</w:t>
      </w:r>
      <w:proofErr w:type="gramEnd"/>
      <w:r w:rsidRPr="00791BC5">
        <w:rPr>
          <w:rFonts w:cs="Arial"/>
        </w:rPr>
        <w:t xml:space="preserve"> pero sensibilizando W para la escritura u O para la lectura. Por lo </w:t>
      </w:r>
      <w:proofErr w:type="gramStart"/>
      <w:r w:rsidRPr="00791BC5">
        <w:rPr>
          <w:rFonts w:cs="Arial"/>
        </w:rPr>
        <w:t>tanto</w:t>
      </w:r>
      <w:proofErr w:type="gramEnd"/>
      <w:r w:rsidRPr="00791BC5">
        <w:rPr>
          <w:rFonts w:cs="Arial"/>
        </w:rPr>
        <w:t xml:space="preserve"> la habilitación para la escritura no se sitúa a nivel de los biestable sino al de las líneas de selección de columna</w:t>
      </w:r>
    </w:p>
    <w:p w14:paraId="2931CF0A" w14:textId="77777777" w:rsidR="007B0199" w:rsidRPr="00A43388" w:rsidRDefault="007B0199" w:rsidP="007B0199">
      <w:pPr>
        <w:rPr>
          <w:rFonts w:ascii="Times New Roman" w:hAnsi="Times New Roman"/>
          <w:color w:val="auto"/>
          <w:sz w:val="24"/>
          <w:szCs w:val="24"/>
          <w:lang w:val="es-419"/>
        </w:rPr>
      </w:pPr>
      <w:r w:rsidRPr="00A43388">
        <w:rPr>
          <w:lang w:val="es-419"/>
        </w:rPr>
        <w:t xml:space="preserve">Se necesita una and para la </w:t>
      </w:r>
      <w:r>
        <w:rPr>
          <w:b/>
          <w:bCs/>
          <w:lang w:val="es-419"/>
        </w:rPr>
        <w:t xml:space="preserve">Y </w:t>
      </w:r>
      <w:r w:rsidRPr="00A43388">
        <w:rPr>
          <w:lang w:val="es-419"/>
        </w:rPr>
        <w:t>para gobernar escritura de columna y una para gobernar lectura de columna.</w:t>
      </w:r>
    </w:p>
    <w:p w14:paraId="76E07FBB" w14:textId="77777777" w:rsidR="007B0199" w:rsidRPr="00A43388" w:rsidRDefault="007B0199" w:rsidP="007B0199">
      <w:pPr>
        <w:rPr>
          <w:rFonts w:ascii="Times New Roman" w:hAnsi="Times New Roman"/>
          <w:color w:val="auto"/>
          <w:sz w:val="24"/>
          <w:szCs w:val="24"/>
          <w:lang w:val="es-419"/>
        </w:rPr>
      </w:pPr>
      <w:r w:rsidRPr="00A43388">
        <w:rPr>
          <w:lang w:val="es-419"/>
        </w:rPr>
        <w:t>Todas las and que miran para abajo serán la salida de la lectura.</w:t>
      </w:r>
    </w:p>
    <w:p w14:paraId="1D91259E" w14:textId="77777777" w:rsidR="007B0199" w:rsidRPr="00791BC5" w:rsidRDefault="007B0199" w:rsidP="007B0199">
      <w:pPr>
        <w:pStyle w:val="Prrafodelista"/>
        <w:numPr>
          <w:ilvl w:val="0"/>
          <w:numId w:val="39"/>
        </w:numPr>
        <w:rPr>
          <w:rFonts w:ascii="Arial" w:hAnsi="Arial" w:cs="Arial"/>
        </w:rPr>
      </w:pPr>
      <w:r w:rsidRPr="00791BC5">
        <w:rPr>
          <w:rFonts w:cs="Arial"/>
          <w:b/>
          <w:bCs/>
        </w:rPr>
        <w:t xml:space="preserve">Ventaja: </w:t>
      </w:r>
      <w:r w:rsidRPr="00791BC5">
        <w:rPr>
          <w:rFonts w:cs="Arial"/>
        </w:rPr>
        <w:t> </w:t>
      </w:r>
      <w:proofErr w:type="spellStart"/>
      <w:r w:rsidRPr="00791BC5">
        <w:rPr>
          <w:rFonts w:cs="Arial"/>
        </w:rPr>
        <w:t>mas</w:t>
      </w:r>
      <w:proofErr w:type="spellEnd"/>
      <w:r w:rsidRPr="00791BC5">
        <w:rPr>
          <w:rFonts w:cs="Arial"/>
        </w:rPr>
        <w:t xml:space="preserve"> económica que la </w:t>
      </w:r>
      <w:proofErr w:type="gramStart"/>
      <w:r w:rsidRPr="00791BC5">
        <w:rPr>
          <w:rFonts w:cs="Arial"/>
        </w:rPr>
        <w:t>3D</w:t>
      </w:r>
      <w:proofErr w:type="gramEnd"/>
      <w:r w:rsidRPr="00791BC5">
        <w:rPr>
          <w:rFonts w:cs="Arial"/>
        </w:rPr>
        <w:t xml:space="preserve"> pero igual de eficiente</w:t>
      </w:r>
    </w:p>
    <w:p w14:paraId="645CDB77" w14:textId="1BF99F6D" w:rsidR="007B0199" w:rsidRPr="009B6F7B" w:rsidRDefault="007B0199" w:rsidP="007B0199">
      <w:pPr>
        <w:pStyle w:val="Prrafodelista"/>
        <w:numPr>
          <w:ilvl w:val="0"/>
          <w:numId w:val="39"/>
        </w:numPr>
        <w:rPr>
          <w:rFonts w:ascii="Times New Roman" w:hAnsi="Times New Roman"/>
          <w:color w:val="auto"/>
          <w:sz w:val="24"/>
          <w:szCs w:val="24"/>
        </w:rPr>
      </w:pPr>
      <w:r w:rsidRPr="00791BC5">
        <w:rPr>
          <w:b/>
          <w:bCs/>
        </w:rPr>
        <w:t xml:space="preserve">Desventaja: </w:t>
      </w:r>
      <w:r w:rsidRPr="00A43388">
        <w:t> </w:t>
      </w:r>
      <w:r>
        <w:t xml:space="preserve">lógica combinacional asociada para mantener que haya una sola línea de selección en el punto de memoria se agrega a cada columna una and para la lectura y una and para escritura. Es </w:t>
      </w:r>
      <w:proofErr w:type="gramStart"/>
      <w:r>
        <w:t>decir</w:t>
      </w:r>
      <w:proofErr w:type="gramEnd"/>
      <w:r>
        <w:t xml:space="preserve"> la selección de la columna no llega al biestable</w:t>
      </w:r>
    </w:p>
    <w:p w14:paraId="5265E673" w14:textId="2A65F61C" w:rsidR="009B6F7B" w:rsidRPr="009B6F7B" w:rsidRDefault="009B6F7B" w:rsidP="009B6F7B">
      <w:pPr>
        <w:ind w:left="360"/>
        <w:rPr>
          <w:rFonts w:ascii="Times New Roman" w:hAnsi="Times New Roman"/>
          <w:color w:val="auto"/>
          <w:sz w:val="24"/>
          <w:szCs w:val="24"/>
        </w:rPr>
      </w:pPr>
      <w:r w:rsidRPr="009B6F7B">
        <w:rPr>
          <w:rFonts w:ascii="Times New Roman" w:hAnsi="Times New Roman"/>
          <w:noProof/>
          <w:color w:val="auto"/>
          <w:sz w:val="24"/>
          <w:szCs w:val="24"/>
        </w:rPr>
        <w:lastRenderedPageBreak/>
        <w:drawing>
          <wp:inline distT="0" distB="0" distL="0" distR="0" wp14:anchorId="249F509D" wp14:editId="6D03DE0E">
            <wp:extent cx="6858000" cy="6287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6287770"/>
                    </a:xfrm>
                    <a:prstGeom prst="rect">
                      <a:avLst/>
                    </a:prstGeom>
                  </pic:spPr>
                </pic:pic>
              </a:graphicData>
            </a:graphic>
          </wp:inline>
        </w:drawing>
      </w:r>
    </w:p>
    <w:p w14:paraId="595C3F7E" w14:textId="77777777" w:rsidR="007B0199" w:rsidRDefault="007B0199" w:rsidP="007B0199">
      <w:pPr>
        <w:pStyle w:val="Prrafodelista"/>
        <w:numPr>
          <w:ilvl w:val="0"/>
          <w:numId w:val="0"/>
        </w:numPr>
        <w:ind w:left="720"/>
        <w:rPr>
          <w:rFonts w:ascii="Times New Roman" w:hAnsi="Times New Roman"/>
          <w:color w:val="auto"/>
          <w:sz w:val="24"/>
          <w:szCs w:val="24"/>
        </w:rPr>
      </w:pPr>
      <w:r>
        <w:rPr>
          <w:noProof/>
        </w:rPr>
        <w:lastRenderedPageBreak/>
        <w:drawing>
          <wp:inline distT="0" distB="0" distL="0" distR="0" wp14:anchorId="7A54F1F6" wp14:editId="27D35CC9">
            <wp:extent cx="5334002" cy="495299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106">
                      <a:extLst>
                        <a:ext uri="{28A0092B-C50C-407E-A947-70E740481C1C}">
                          <a14:useLocalDpi xmlns:a14="http://schemas.microsoft.com/office/drawing/2010/main" val="0"/>
                        </a:ext>
                      </a:extLst>
                    </a:blip>
                    <a:stretch>
                      <a:fillRect/>
                    </a:stretch>
                  </pic:blipFill>
                  <pic:spPr>
                    <a:xfrm>
                      <a:off x="0" y="0"/>
                      <a:ext cx="5334002" cy="4952998"/>
                    </a:xfrm>
                    <a:prstGeom prst="rect">
                      <a:avLst/>
                    </a:prstGeom>
                  </pic:spPr>
                </pic:pic>
              </a:graphicData>
            </a:graphic>
          </wp:inline>
        </w:drawing>
      </w:r>
    </w:p>
    <w:p w14:paraId="42FCA7C1" w14:textId="77777777" w:rsidR="007B0199" w:rsidRPr="00A21905" w:rsidRDefault="007B0199" w:rsidP="006F47CB">
      <w:pPr>
        <w:pStyle w:val="Ttulo4"/>
      </w:pPr>
      <w:r w:rsidRPr="00813C1E">
        <w:t> </w:t>
      </w:r>
      <w:r w:rsidRPr="00A21905">
        <w:t xml:space="preserve">MEMORIA DE NUCLEO MAGNETICO| </w:t>
      </w:r>
      <w:r w:rsidRPr="00A21905">
        <w:rPr>
          <w:color w:val="660033"/>
          <w:sz w:val="32"/>
          <w:szCs w:val="32"/>
        </w:rPr>
        <w:t> </w:t>
      </w:r>
    </w:p>
    <w:p w14:paraId="71BC6EED" w14:textId="77777777" w:rsidR="007B0199" w:rsidRPr="00094202" w:rsidRDefault="007B0199" w:rsidP="000978CC">
      <w:pPr>
        <w:pStyle w:val="Ttulo5"/>
        <w:rPr>
          <w:rFonts w:ascii="Times New Roman" w:hAnsi="Times New Roman"/>
          <w:lang w:val="es-419"/>
        </w:rPr>
      </w:pPr>
      <w:r w:rsidRPr="00094202">
        <w:rPr>
          <w:lang w:val="es-419"/>
        </w:rPr>
        <w:t>Anillo de ferrita</w:t>
      </w:r>
    </w:p>
    <w:p w14:paraId="64F875CD" w14:textId="77777777" w:rsidR="007B0199" w:rsidRPr="00813C1E" w:rsidRDefault="007B0199" w:rsidP="007B0199">
      <w:pPr>
        <w:rPr>
          <w:rFonts w:ascii="Times New Roman" w:hAnsi="Times New Roman"/>
          <w:color w:val="auto"/>
          <w:sz w:val="24"/>
          <w:szCs w:val="24"/>
          <w:lang w:val="es-419"/>
        </w:rPr>
      </w:pPr>
      <w:r w:rsidRPr="00813C1E">
        <w:rPr>
          <w:lang w:val="es-419"/>
        </w:rPr>
        <w:t xml:space="preserve">Material que contiene partículas de </w:t>
      </w:r>
      <w:proofErr w:type="spellStart"/>
      <w:r w:rsidRPr="00813C1E">
        <w:rPr>
          <w:lang w:val="es-419"/>
        </w:rPr>
        <w:t>oxido</w:t>
      </w:r>
      <w:proofErr w:type="spellEnd"/>
      <w:r w:rsidRPr="00813C1E">
        <w:rPr>
          <w:lang w:val="es-419"/>
        </w:rPr>
        <w:t xml:space="preserve"> de hierro. Se puede magnetizar conservando este estado durante bastante tiempo. Tiene forma de anillo porque mejora su característica magnética.</w:t>
      </w:r>
    </w:p>
    <w:p w14:paraId="2ACC357B" w14:textId="3DC84AA5" w:rsidR="007B0199" w:rsidRPr="00813C1E" w:rsidRDefault="007B0199" w:rsidP="007B0199">
      <w:pPr>
        <w:rPr>
          <w:rFonts w:ascii="Times New Roman" w:hAnsi="Times New Roman"/>
          <w:color w:val="auto"/>
          <w:sz w:val="24"/>
          <w:szCs w:val="24"/>
          <w:lang w:val="es-419"/>
        </w:rPr>
      </w:pPr>
      <w:r w:rsidRPr="00813C1E">
        <w:rPr>
          <w:lang w:val="es-419"/>
        </w:rPr>
        <w:t xml:space="preserve">En contraste con un FF semiconductor que solo necesita una cantidad </w:t>
      </w:r>
      <w:proofErr w:type="spellStart"/>
      <w:r w:rsidRPr="00813C1E">
        <w:rPr>
          <w:lang w:val="es-419"/>
        </w:rPr>
        <w:t>fca</w:t>
      </w:r>
      <w:proofErr w:type="spellEnd"/>
      <w:r w:rsidRPr="00813C1E">
        <w:rPr>
          <w:lang w:val="es-419"/>
        </w:rPr>
        <w:t xml:space="preserve"> (por </w:t>
      </w:r>
      <w:proofErr w:type="spellStart"/>
      <w:r w:rsidRPr="00813C1E">
        <w:rPr>
          <w:lang w:val="es-419"/>
        </w:rPr>
        <w:t>ej</w:t>
      </w:r>
      <w:proofErr w:type="spellEnd"/>
      <w:r w:rsidRPr="00813C1E">
        <w:rPr>
          <w:lang w:val="es-419"/>
        </w:rPr>
        <w:t xml:space="preserve"> voltaje), para su operación un núcleo </w:t>
      </w:r>
      <w:r w:rsidR="00A7330F" w:rsidRPr="00813C1E">
        <w:rPr>
          <w:lang w:val="es-419"/>
        </w:rPr>
        <w:t>magnético</w:t>
      </w:r>
      <w:r w:rsidRPr="00813C1E">
        <w:rPr>
          <w:lang w:val="es-419"/>
        </w:rPr>
        <w:t xml:space="preserve"> emplea tres cantidades físicas (</w:t>
      </w:r>
      <w:proofErr w:type="spellStart"/>
      <w:r w:rsidRPr="00813C1E">
        <w:rPr>
          <w:lang w:val="es-419"/>
        </w:rPr>
        <w:t>cte</w:t>
      </w:r>
      <w:proofErr w:type="spellEnd"/>
      <w:r w:rsidRPr="00813C1E">
        <w:rPr>
          <w:lang w:val="es-419"/>
        </w:rPr>
        <w:t xml:space="preserve">, flujo magnético y voltaje). La señal es un pulso de corriente que pasa a </w:t>
      </w:r>
      <w:r w:rsidR="00A7330F" w:rsidRPr="00813C1E">
        <w:rPr>
          <w:lang w:val="es-419"/>
        </w:rPr>
        <w:t>través</w:t>
      </w:r>
      <w:r w:rsidRPr="00813C1E">
        <w:rPr>
          <w:lang w:val="es-419"/>
        </w:rPr>
        <w:t xml:space="preserve"> del núcleo.</w:t>
      </w:r>
    </w:p>
    <w:p w14:paraId="772C7AC2" w14:textId="597792ED" w:rsidR="007B0199" w:rsidRPr="00813C1E" w:rsidRDefault="007B0199" w:rsidP="007B0199">
      <w:pPr>
        <w:rPr>
          <w:rFonts w:ascii="Times New Roman" w:hAnsi="Times New Roman"/>
          <w:color w:val="auto"/>
          <w:sz w:val="24"/>
          <w:szCs w:val="24"/>
          <w:lang w:val="es-419"/>
        </w:rPr>
      </w:pPr>
      <w:r w:rsidRPr="00813C1E">
        <w:rPr>
          <w:lang w:val="es-419"/>
        </w:rPr>
        <w:t>La información binaria se representa por la dirección del flujo magnético dentro del núcleo.</w:t>
      </w:r>
    </w:p>
    <w:p w14:paraId="006E64D5" w14:textId="2F85CEFC" w:rsidR="007B0199" w:rsidRDefault="007B0199" w:rsidP="007B0199">
      <w:pPr>
        <w:rPr>
          <w:lang w:val="es-419"/>
        </w:rPr>
      </w:pPr>
      <w:r w:rsidRPr="00813C1E">
        <w:rPr>
          <w:lang w:val="es-419"/>
        </w:rPr>
        <w:t xml:space="preserve">La propiedad física que hace que un </w:t>
      </w:r>
      <w:r w:rsidR="00403CF4" w:rsidRPr="00813C1E">
        <w:rPr>
          <w:lang w:val="es-419"/>
        </w:rPr>
        <w:t>núcleo</w:t>
      </w:r>
      <w:r w:rsidRPr="00813C1E">
        <w:rPr>
          <w:lang w:val="es-419"/>
        </w:rPr>
        <w:t xml:space="preserve"> magnético sea adecuado para el almacenamiento binario es su circuito de histéresis. Por eso, una magnetización contraria al sentido de las agujas del reloj, flujo positivo,  se usa para representar un 1; y la otra un 0.</w:t>
      </w:r>
    </w:p>
    <w:p w14:paraId="1C3F3F3E" w14:textId="163CB12B" w:rsidR="00C86721" w:rsidRPr="00813C1E" w:rsidRDefault="00C86721" w:rsidP="007B0199">
      <w:pPr>
        <w:rPr>
          <w:rFonts w:ascii="Times New Roman" w:hAnsi="Times New Roman"/>
          <w:color w:val="auto"/>
          <w:sz w:val="24"/>
          <w:szCs w:val="24"/>
          <w:lang w:val="es-419"/>
        </w:rPr>
      </w:pPr>
      <w:r>
        <w:rPr>
          <w:noProof/>
          <w:lang w:val="es-419"/>
        </w:rPr>
        <w:lastRenderedPageBreak/>
        <w:drawing>
          <wp:inline distT="0" distB="0" distL="0" distR="0" wp14:anchorId="31656E6D" wp14:editId="01BB603F">
            <wp:extent cx="1664948" cy="18472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8646" cy="1862413"/>
                    </a:xfrm>
                    <a:prstGeom prst="rect">
                      <a:avLst/>
                    </a:prstGeom>
                    <a:noFill/>
                    <a:ln>
                      <a:noFill/>
                    </a:ln>
                  </pic:spPr>
                </pic:pic>
              </a:graphicData>
            </a:graphic>
          </wp:inline>
        </w:drawing>
      </w:r>
    </w:p>
    <w:p w14:paraId="261EF8B3" w14:textId="77777777" w:rsidR="007B0199" w:rsidRPr="00813C1E" w:rsidRDefault="007B0199" w:rsidP="007B0199">
      <w:pPr>
        <w:rPr>
          <w:rFonts w:ascii="Times New Roman" w:hAnsi="Times New Roman"/>
          <w:color w:val="auto"/>
          <w:sz w:val="24"/>
          <w:szCs w:val="24"/>
          <w:lang w:val="es-419"/>
        </w:rPr>
      </w:pPr>
      <w:r w:rsidRPr="00813C1E">
        <w:rPr>
          <w:lang w:val="es-419"/>
        </w:rPr>
        <w:t>Se eslabonan tres alambres a cada núcleo. </w:t>
      </w:r>
    </w:p>
    <w:p w14:paraId="0D37C326" w14:textId="77777777" w:rsidR="007B0199" w:rsidRPr="00813C1E" w:rsidRDefault="007B0199" w:rsidP="007B0199">
      <w:pPr>
        <w:pStyle w:val="Prrafodelista"/>
        <w:numPr>
          <w:ilvl w:val="0"/>
          <w:numId w:val="40"/>
        </w:numPr>
        <w:rPr>
          <w:rFonts w:ascii="Times New Roman" w:hAnsi="Times New Roman"/>
          <w:color w:val="auto"/>
          <w:sz w:val="24"/>
          <w:szCs w:val="24"/>
        </w:rPr>
      </w:pPr>
      <w:r w:rsidRPr="00813C1E">
        <w:rPr>
          <w:u w:val="single"/>
        </w:rPr>
        <w:t>Alambre de palabra:</w:t>
      </w:r>
      <w:r w:rsidRPr="00813C1E">
        <w:t xml:space="preserve"> se excita por un impulsor de palabra, pasa por los núcleos de una palabra (una fila).</w:t>
      </w:r>
    </w:p>
    <w:p w14:paraId="2F4638CC" w14:textId="77777777" w:rsidR="007B0199" w:rsidRPr="00813C1E" w:rsidRDefault="007B0199" w:rsidP="007B0199">
      <w:pPr>
        <w:pStyle w:val="Prrafodelista"/>
        <w:numPr>
          <w:ilvl w:val="0"/>
          <w:numId w:val="40"/>
        </w:numPr>
        <w:rPr>
          <w:rFonts w:ascii="Times New Roman" w:hAnsi="Times New Roman"/>
          <w:color w:val="auto"/>
          <w:sz w:val="24"/>
          <w:szCs w:val="24"/>
        </w:rPr>
      </w:pPr>
      <w:r w:rsidRPr="00813C1E">
        <w:rPr>
          <w:u w:val="single"/>
        </w:rPr>
        <w:t>Alambre de bit:</w:t>
      </w:r>
      <w:r w:rsidRPr="00813C1E">
        <w:t xml:space="preserve"> se excita por un impulsor de bit, que pasa por los núcleos de las mismas posiciones de bit (una columna).</w:t>
      </w:r>
    </w:p>
    <w:p w14:paraId="33FDBDD8" w14:textId="77777777" w:rsidR="007B0199" w:rsidRPr="005A63E8" w:rsidRDefault="007B0199" w:rsidP="007B0199">
      <w:pPr>
        <w:pStyle w:val="Prrafodelista"/>
        <w:numPr>
          <w:ilvl w:val="0"/>
          <w:numId w:val="40"/>
        </w:numPr>
        <w:rPr>
          <w:rFonts w:ascii="Times New Roman" w:hAnsi="Times New Roman"/>
          <w:color w:val="auto"/>
          <w:sz w:val="24"/>
          <w:szCs w:val="24"/>
        </w:rPr>
      </w:pPr>
      <w:r w:rsidRPr="00813C1E">
        <w:rPr>
          <w:u w:val="single"/>
        </w:rPr>
        <w:t>Alambre sensor</w:t>
      </w:r>
      <w:r w:rsidRPr="00813C1E">
        <w:t xml:space="preserve">: se aplica </w:t>
      </w:r>
      <w:proofErr w:type="gramStart"/>
      <w:r w:rsidRPr="00813C1E">
        <w:t>una amplificador sensor</w:t>
      </w:r>
      <w:proofErr w:type="gramEnd"/>
      <w:r w:rsidRPr="00813C1E">
        <w:t xml:space="preserve"> que forma el pulso del voltaje cuando se lee un 1 y rechaza la pequeña perturbación cuando recibe un 0</w:t>
      </w:r>
    </w:p>
    <w:p w14:paraId="2868CD7E" w14:textId="77777777" w:rsidR="007B0199" w:rsidRPr="00094202" w:rsidRDefault="007B0199" w:rsidP="000978CC">
      <w:pPr>
        <w:pStyle w:val="Ttulo6"/>
        <w:rPr>
          <w:rFonts w:ascii="Times New Roman" w:hAnsi="Times New Roman"/>
          <w:lang w:val="es-419"/>
        </w:rPr>
      </w:pPr>
      <w:r w:rsidRPr="00094202">
        <w:rPr>
          <w:lang w:val="es-419"/>
        </w:rPr>
        <w:t>Proceso de lectura</w:t>
      </w:r>
    </w:p>
    <w:p w14:paraId="57A01794" w14:textId="510D60D1" w:rsidR="007B0199" w:rsidRPr="00813C1E" w:rsidRDefault="007B0199" w:rsidP="007B0199">
      <w:pPr>
        <w:rPr>
          <w:rFonts w:ascii="Times New Roman" w:hAnsi="Times New Roman"/>
          <w:color w:val="auto"/>
          <w:sz w:val="24"/>
          <w:szCs w:val="24"/>
          <w:lang w:val="es-419"/>
        </w:rPr>
      </w:pPr>
      <w:r w:rsidRPr="00813C1E">
        <w:rPr>
          <w:lang w:val="es-419"/>
        </w:rPr>
        <w:t xml:space="preserve">Es destructiva ya que para averiguar el estado del anillo es necesario aplicar una corriente que lo desmagnetice (la corriente es generada por un impulsor DR) dejando a los </w:t>
      </w:r>
      <w:r w:rsidR="008879FF" w:rsidRPr="00813C1E">
        <w:rPr>
          <w:lang w:val="es-419"/>
        </w:rPr>
        <w:t>núcleos</w:t>
      </w:r>
      <w:r w:rsidRPr="00813C1E">
        <w:rPr>
          <w:lang w:val="es-419"/>
        </w:rPr>
        <w:t xml:space="preserve"> en estado 0, por lo tanto, el primer ciclo se dedica a desmagnetizar la palabra y el segundo deberá </w:t>
      </w:r>
      <w:proofErr w:type="spellStart"/>
      <w:r w:rsidRPr="00813C1E">
        <w:rPr>
          <w:lang w:val="es-419"/>
        </w:rPr>
        <w:t>remagnetizar</w:t>
      </w:r>
      <w:proofErr w:type="spellEnd"/>
      <w:r w:rsidRPr="00813C1E">
        <w:rPr>
          <w:lang w:val="es-419"/>
        </w:rPr>
        <w:t xml:space="preserve"> aquellos puntos que tenían un 1. </w:t>
      </w:r>
    </w:p>
    <w:p w14:paraId="33B55ED2" w14:textId="77777777" w:rsidR="007B0199" w:rsidRPr="00813C1E" w:rsidRDefault="007B0199" w:rsidP="007B0199">
      <w:pPr>
        <w:rPr>
          <w:rFonts w:ascii="Times New Roman" w:hAnsi="Times New Roman"/>
          <w:color w:val="auto"/>
          <w:sz w:val="24"/>
          <w:szCs w:val="24"/>
          <w:lang w:val="es-419"/>
        </w:rPr>
      </w:pPr>
      <w:r w:rsidRPr="00813C1E">
        <w:rPr>
          <w:lang w:val="es-419"/>
        </w:rPr>
        <w:t xml:space="preserve">Primero se aplica una corriente en dirección negativa, si el núcleo </w:t>
      </w:r>
      <w:proofErr w:type="spellStart"/>
      <w:r w:rsidRPr="00813C1E">
        <w:rPr>
          <w:lang w:val="es-419"/>
        </w:rPr>
        <w:t>tenia</w:t>
      </w:r>
      <w:proofErr w:type="spellEnd"/>
      <w:r w:rsidRPr="00813C1E">
        <w:rPr>
          <w:lang w:val="es-419"/>
        </w:rPr>
        <w:t xml:space="preserve"> un 1 la corriente invierte la dirección y el cambio en el flujo produce un cambio de voltaje en el alambre sensor y si </w:t>
      </w:r>
      <w:proofErr w:type="spellStart"/>
      <w:r w:rsidRPr="00813C1E">
        <w:rPr>
          <w:lang w:val="es-419"/>
        </w:rPr>
        <w:t>esta</w:t>
      </w:r>
      <w:proofErr w:type="spellEnd"/>
      <w:r w:rsidRPr="00813C1E">
        <w:rPr>
          <w:lang w:val="es-419"/>
        </w:rPr>
        <w:t xml:space="preserve"> en estado 0 lo mantiene en el mismo. La información de salida pasa por un amplificador de señal (SA) cuyas salidas establecen los </w:t>
      </w:r>
      <w:proofErr w:type="spellStart"/>
      <w:r w:rsidRPr="00813C1E">
        <w:rPr>
          <w:lang w:val="es-419"/>
        </w:rPr>
        <w:t>flip-flops</w:t>
      </w:r>
      <w:proofErr w:type="spellEnd"/>
      <w:r w:rsidRPr="00813C1E">
        <w:rPr>
          <w:lang w:val="es-419"/>
        </w:rPr>
        <w:t xml:space="preserve"> correspondientes en el registro buffer.</w:t>
      </w:r>
    </w:p>
    <w:p w14:paraId="50037C8C" w14:textId="77777777" w:rsidR="007B0199" w:rsidRPr="00813C1E" w:rsidRDefault="007B0199" w:rsidP="007B0199">
      <w:pPr>
        <w:rPr>
          <w:rFonts w:ascii="Times New Roman" w:hAnsi="Times New Roman"/>
          <w:color w:val="auto"/>
          <w:sz w:val="24"/>
          <w:szCs w:val="24"/>
          <w:lang w:val="es-419"/>
        </w:rPr>
      </w:pPr>
      <w:r w:rsidRPr="00813C1E">
        <w:rPr>
          <w:lang w:val="es-419"/>
        </w:rPr>
        <w:t>Un pulso de corriente del impulsor de palabra se aplica a los núcleos de la palabra seleccionada por el decodificador lo que causa que todos los núcleos pasen al estado 0 sin importar su estado previo. El pulso de voltaje en un alambre sensor de núcleos con un 1 previo se amplifica en el SA y establece el FF correspondiente en el registro buffer.</w:t>
      </w:r>
    </w:p>
    <w:p w14:paraId="30CDF408" w14:textId="77777777" w:rsidR="007B0199" w:rsidRPr="00094202" w:rsidRDefault="007B0199" w:rsidP="000978CC">
      <w:pPr>
        <w:pStyle w:val="Ttulo6"/>
        <w:rPr>
          <w:rFonts w:ascii="Times New Roman" w:hAnsi="Times New Roman"/>
          <w:lang w:val="es-419"/>
        </w:rPr>
      </w:pPr>
      <w:r w:rsidRPr="00094202">
        <w:rPr>
          <w:lang w:val="es-419"/>
        </w:rPr>
        <w:t>Escritura</w:t>
      </w:r>
    </w:p>
    <w:p w14:paraId="6817A355" w14:textId="77777777" w:rsidR="007B0199" w:rsidRPr="00813C1E" w:rsidRDefault="007B0199" w:rsidP="007B0199">
      <w:pPr>
        <w:rPr>
          <w:rFonts w:ascii="Times New Roman" w:hAnsi="Times New Roman"/>
          <w:color w:val="auto"/>
          <w:sz w:val="24"/>
          <w:szCs w:val="24"/>
          <w:lang w:val="es-419"/>
        </w:rPr>
      </w:pPr>
      <w:r w:rsidRPr="00813C1E">
        <w:rPr>
          <w:lang w:val="es-419"/>
        </w:rPr>
        <w:t>Consiste en inducir un campo magnético sobre el anillo para que este quede con una carga remanente que indica un uno.</w:t>
      </w:r>
    </w:p>
    <w:p w14:paraId="6DE1D835" w14:textId="77777777" w:rsidR="007B0199" w:rsidRPr="00EA174A" w:rsidRDefault="007B0199" w:rsidP="007B0199">
      <w:pPr>
        <w:rPr>
          <w:rFonts w:ascii="Times New Roman" w:hAnsi="Times New Roman"/>
          <w:b/>
          <w:bCs/>
          <w:color w:val="auto"/>
          <w:sz w:val="24"/>
          <w:szCs w:val="24"/>
          <w:lang w:val="es-419"/>
        </w:rPr>
      </w:pPr>
      <w:r w:rsidRPr="00813C1E">
        <w:rPr>
          <w:lang w:val="es-419"/>
        </w:rPr>
        <w:t>El registro buffer mantiene la información por almacenarse en la palabra especificada</w:t>
      </w:r>
      <w:r>
        <w:rPr>
          <w:lang w:val="es-419"/>
        </w:rPr>
        <w:t>,</w:t>
      </w:r>
      <w:r w:rsidRPr="00813C1E">
        <w:rPr>
          <w:lang w:val="es-419"/>
        </w:rPr>
        <w:t xml:space="preserve"> se supone que todos los núcleos en la palabra seleccionada están en estado cero, se genera en forma </w:t>
      </w:r>
      <w:proofErr w:type="spellStart"/>
      <w:r w:rsidRPr="00813C1E">
        <w:rPr>
          <w:lang w:val="es-419"/>
        </w:rPr>
        <w:t>simultanea</w:t>
      </w:r>
      <w:proofErr w:type="spellEnd"/>
      <w:r w:rsidRPr="00813C1E">
        <w:rPr>
          <w:lang w:val="es-419"/>
        </w:rPr>
        <w:t xml:space="preserve"> un pulso de corriente en el impulsor de palabra seleccionado por el </w:t>
      </w:r>
      <w:proofErr w:type="spellStart"/>
      <w:r w:rsidRPr="00813C1E">
        <w:rPr>
          <w:lang w:val="es-419"/>
        </w:rPr>
        <w:t>deco</w:t>
      </w:r>
      <w:proofErr w:type="spellEnd"/>
      <w:r w:rsidRPr="00813C1E">
        <w:rPr>
          <w:lang w:val="es-419"/>
        </w:rPr>
        <w:t xml:space="preserve"> y en el impulsor del bit, cuyo FF del registro buffer contiene un 1. Ambas corrientes están en la dirección positiva pero su magnitud es solo la mitad de la necesaria para cambiar el flujo al estado 1. </w:t>
      </w:r>
      <w:r w:rsidRPr="00EA174A">
        <w:rPr>
          <w:b/>
          <w:bCs/>
          <w:lang w:val="es-419"/>
        </w:rPr>
        <w:t>Esta media corriente es demasiado pequeña por si misma para cambiar el estado de magnetización, pero las dos corrientes si son suficientes para cambiar el estado.</w:t>
      </w:r>
    </w:p>
    <w:p w14:paraId="0C304B6A" w14:textId="77777777" w:rsidR="007B0199" w:rsidRPr="007B0199" w:rsidRDefault="007B0199" w:rsidP="007B0199">
      <w:pPr>
        <w:rPr>
          <w:rFonts w:ascii="Times New Roman" w:hAnsi="Times New Roman"/>
          <w:color w:val="auto"/>
          <w:sz w:val="24"/>
          <w:szCs w:val="24"/>
          <w:lang w:val="es-419"/>
        </w:rPr>
      </w:pPr>
    </w:p>
    <w:p w14:paraId="33C9D330" w14:textId="77777777" w:rsidR="007B0199" w:rsidRPr="00813C1E" w:rsidRDefault="007B0199" w:rsidP="007B0199">
      <w:pPr>
        <w:rPr>
          <w:rFonts w:ascii="Times New Roman" w:hAnsi="Times New Roman"/>
          <w:color w:val="auto"/>
          <w:sz w:val="24"/>
          <w:szCs w:val="24"/>
        </w:rPr>
      </w:pPr>
      <w:r w:rsidRPr="00813C1E">
        <w:rPr>
          <w:noProof/>
          <w:bdr w:val="none" w:sz="0" w:space="0" w:color="auto" w:frame="1"/>
        </w:rPr>
        <w:lastRenderedPageBreak/>
        <w:drawing>
          <wp:inline distT="0" distB="0" distL="0" distR="0" wp14:anchorId="729B4C94" wp14:editId="4AD5C77F">
            <wp:extent cx="4207903" cy="5114484"/>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8">
                      <a:extLst>
                        <a:ext uri="{28A0092B-C50C-407E-A947-70E740481C1C}">
                          <a14:useLocalDpi xmlns:a14="http://schemas.microsoft.com/office/drawing/2010/main" val="0"/>
                        </a:ext>
                      </a:extLst>
                    </a:blip>
                    <a:srcRect l="32777" t="19320" r="33056" b="6622"/>
                    <a:stretch/>
                  </pic:blipFill>
                  <pic:spPr bwMode="auto">
                    <a:xfrm>
                      <a:off x="0" y="0"/>
                      <a:ext cx="4213655" cy="5121475"/>
                    </a:xfrm>
                    <a:prstGeom prst="rect">
                      <a:avLst/>
                    </a:prstGeom>
                    <a:noFill/>
                    <a:ln>
                      <a:noFill/>
                    </a:ln>
                    <a:extLst>
                      <a:ext uri="{53640926-AAD7-44D8-BBD7-CCE9431645EC}">
                        <a14:shadowObscured xmlns:a14="http://schemas.microsoft.com/office/drawing/2010/main"/>
                      </a:ext>
                    </a:extLst>
                  </pic:spPr>
                </pic:pic>
              </a:graphicData>
            </a:graphic>
          </wp:inline>
        </w:drawing>
      </w:r>
    </w:p>
    <w:p w14:paraId="60B79C52" w14:textId="77777777" w:rsidR="007B0199" w:rsidRPr="00813C1E" w:rsidRDefault="007B0199" w:rsidP="000978CC">
      <w:pPr>
        <w:pStyle w:val="Ttulo6"/>
        <w:rPr>
          <w:rFonts w:ascii="Times New Roman" w:hAnsi="Times New Roman"/>
          <w:sz w:val="24"/>
          <w:szCs w:val="24"/>
          <w:lang w:val="es-419"/>
        </w:rPr>
      </w:pPr>
      <w:r w:rsidRPr="00813C1E">
        <w:rPr>
          <w:lang w:val="es-419"/>
        </w:rPr>
        <w:t>Problema de implementación</w:t>
      </w:r>
    </w:p>
    <w:p w14:paraId="7EF4E55B" w14:textId="77777777" w:rsidR="007B0199" w:rsidRDefault="007B0199" w:rsidP="007B0199">
      <w:pPr>
        <w:rPr>
          <w:lang w:val="es-419"/>
        </w:rPr>
      </w:pPr>
      <w:r w:rsidRPr="00813C1E">
        <w:rPr>
          <w:lang w:val="es-419"/>
        </w:rPr>
        <w:t>El hecho de enhebrar cada punto con un hilo de lectura y uno de escritura produce un circuito muy complejo y entramado. Porque para una memoria de un Kb o sea 1024 palabras de 8 bits se requieren 8192 anillos y 16384 hilos. Entonces surge el concepto 2D que soluciona este inconveniente. La técnica de transferencia de registro con previa puesta a 0 es para memoria núcleo de ferrita. Y la transferencia o carga forzada es para memoria de semiconductores </w:t>
      </w:r>
    </w:p>
    <w:p w14:paraId="2DCF9715" w14:textId="77777777" w:rsidR="00FA19F2" w:rsidRDefault="00FA19F2" w:rsidP="007B0199">
      <w:pPr>
        <w:rPr>
          <w:lang w:val="es-419"/>
        </w:rPr>
      </w:pPr>
    </w:p>
    <w:p w14:paraId="30332272" w14:textId="77777777" w:rsidR="00FA19F2" w:rsidRDefault="00FA19F2" w:rsidP="007B0199">
      <w:pPr>
        <w:rPr>
          <w:lang w:val="es-419"/>
        </w:rPr>
      </w:pPr>
    </w:p>
    <w:p w14:paraId="582108CA" w14:textId="77777777" w:rsidR="00FA19F2" w:rsidRDefault="00FA19F2" w:rsidP="007B0199">
      <w:pPr>
        <w:rPr>
          <w:lang w:val="es-419"/>
        </w:rPr>
      </w:pPr>
    </w:p>
    <w:p w14:paraId="70A63F8B" w14:textId="77777777" w:rsidR="00FA19F2" w:rsidRDefault="00FA19F2" w:rsidP="007B0199">
      <w:pPr>
        <w:rPr>
          <w:lang w:val="es-419"/>
        </w:rPr>
      </w:pPr>
    </w:p>
    <w:p w14:paraId="2B64663E" w14:textId="77777777" w:rsidR="00FA19F2" w:rsidRDefault="00FA19F2" w:rsidP="007B0199">
      <w:pPr>
        <w:rPr>
          <w:lang w:val="es-419"/>
        </w:rPr>
      </w:pPr>
    </w:p>
    <w:p w14:paraId="03FC69DA" w14:textId="77777777" w:rsidR="00FA19F2" w:rsidRDefault="00FA19F2" w:rsidP="007B0199">
      <w:pPr>
        <w:rPr>
          <w:lang w:val="es-419"/>
        </w:rPr>
      </w:pPr>
    </w:p>
    <w:p w14:paraId="099F3FC5" w14:textId="77777777" w:rsidR="00FA19F2" w:rsidRDefault="00FA19F2" w:rsidP="007B0199">
      <w:pPr>
        <w:rPr>
          <w:lang w:val="es-419"/>
        </w:rPr>
      </w:pPr>
    </w:p>
    <w:p w14:paraId="5F947616" w14:textId="77777777" w:rsidR="00FA19F2" w:rsidRPr="00813C1E" w:rsidRDefault="00FA19F2" w:rsidP="007B0199">
      <w:pPr>
        <w:rPr>
          <w:rFonts w:ascii="Times New Roman" w:hAnsi="Times New Roman"/>
          <w:color w:val="auto"/>
          <w:sz w:val="24"/>
          <w:szCs w:val="24"/>
          <w:lang w:val="es-419"/>
        </w:rPr>
      </w:pPr>
    </w:p>
    <w:p w14:paraId="491DC6A9" w14:textId="77777777" w:rsidR="00A71663" w:rsidRDefault="00A71663" w:rsidP="0031343C">
      <w:pPr>
        <w:pStyle w:val="Ttulo1"/>
      </w:pPr>
    </w:p>
    <w:p w14:paraId="3B386394" w14:textId="2C7CC1A6" w:rsidR="007B0199" w:rsidRPr="0031343C" w:rsidRDefault="007B0199" w:rsidP="0031343C">
      <w:pPr>
        <w:pStyle w:val="Ttulo1"/>
      </w:pPr>
      <w:r w:rsidRPr="0031343C">
        <w:lastRenderedPageBreak/>
        <w:t>UNIDAD DE CONTROL</w:t>
      </w:r>
    </w:p>
    <w:p w14:paraId="7D50EC8B" w14:textId="1B976B50" w:rsidR="007B0199" w:rsidRDefault="007B0199" w:rsidP="007B0199">
      <w:pPr>
        <w:pStyle w:val="Ttulo"/>
        <w:jc w:val="left"/>
      </w:pPr>
      <w:r w:rsidRPr="00887F29">
        <w:t>Como vimos la Unidad Central Proceso, incluye</w:t>
      </w:r>
      <w:r>
        <w:t xml:space="preserve"> la Unidad de Control y la Unidad Aritmética Lógica.</w:t>
      </w:r>
    </w:p>
    <w:p w14:paraId="3471FBDE" w14:textId="12F02422" w:rsidR="00DB1406" w:rsidRPr="00887F29" w:rsidRDefault="560E6D6A" w:rsidP="007B0199">
      <w:pPr>
        <w:pStyle w:val="Ttulo"/>
        <w:jc w:val="left"/>
      </w:pPr>
      <w:r>
        <w:rPr>
          <w:noProof/>
        </w:rPr>
        <w:drawing>
          <wp:inline distT="0" distB="0" distL="0" distR="0" wp14:anchorId="21A6F58F" wp14:editId="3CC83527">
            <wp:extent cx="6858000" cy="4057015"/>
            <wp:effectExtent l="0" t="0" r="0" b="635"/>
            <wp:docPr id="337728512" name="Picture 33772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8512"/>
                    <pic:cNvPicPr/>
                  </pic:nvPicPr>
                  <pic:blipFill>
                    <a:blip r:embed="rId109">
                      <a:extLst>
                        <a:ext uri="{BEBA8EAE-BF5A-486C-A8C5-ECC9F3942E4B}">
                          <a14:imgProps xmlns:a14="http://schemas.microsoft.com/office/drawing/2010/main">
                            <a14:imgLayer r:embed="rId110">
                              <a14:imgEffect>
                                <a14:saturation sat="0"/>
                              </a14:imgEffect>
                              <a14:imgEffect>
                                <a14:brightnessContrast bright="20000" contrast="-20000"/>
                              </a14:imgEffect>
                            </a14:imgLayer>
                          </a14:imgProps>
                        </a:ext>
                      </a:extLst>
                    </a:blip>
                    <a:stretch>
                      <a:fillRect/>
                    </a:stretch>
                  </pic:blipFill>
                  <pic:spPr>
                    <a:xfrm>
                      <a:off x="0" y="0"/>
                      <a:ext cx="6858000" cy="4057015"/>
                    </a:xfrm>
                    <a:prstGeom prst="rect">
                      <a:avLst/>
                    </a:prstGeom>
                  </pic:spPr>
                </pic:pic>
              </a:graphicData>
            </a:graphic>
          </wp:inline>
        </w:drawing>
      </w:r>
    </w:p>
    <w:p w14:paraId="248F9126" w14:textId="77777777" w:rsidR="007B0199" w:rsidRDefault="007B0199" w:rsidP="0031343C">
      <w:pPr>
        <w:pStyle w:val="Ttulo2"/>
      </w:pPr>
      <w:r w:rsidRPr="00363F8F">
        <w:t>DIRECCIONAMIENTO</w:t>
      </w:r>
    </w:p>
    <w:p w14:paraId="32C03400" w14:textId="16132B39" w:rsidR="007B0199" w:rsidRDefault="007B0199" w:rsidP="007B0199">
      <w:pPr>
        <w:rPr>
          <w:b/>
          <w:bCs/>
          <w:i/>
          <w:iCs/>
          <w:lang w:val="es-419"/>
        </w:rPr>
      </w:pPr>
      <w:r w:rsidRPr="00B06645">
        <w:rPr>
          <w:b/>
          <w:bCs/>
          <w:i/>
          <w:iCs/>
          <w:lang w:val="es-419"/>
        </w:rPr>
        <w:t>Son distintas maneras que provee una arquitectura para acceder a una palabra de memoria</w:t>
      </w:r>
      <w:r w:rsidR="00A4203A">
        <w:rPr>
          <w:b/>
          <w:bCs/>
          <w:i/>
          <w:iCs/>
          <w:lang w:val="es-419"/>
        </w:rPr>
        <w:t xml:space="preserve"> en un ciclo de lectura</w:t>
      </w:r>
      <w:r>
        <w:rPr>
          <w:b/>
          <w:bCs/>
          <w:i/>
          <w:iCs/>
          <w:lang w:val="es-419"/>
        </w:rPr>
        <w:t>.</w:t>
      </w:r>
    </w:p>
    <w:p w14:paraId="1297ABA2" w14:textId="77777777" w:rsidR="007B0199" w:rsidRPr="005A22BD" w:rsidRDefault="007B0199" w:rsidP="007B0199">
      <w:pPr>
        <w:rPr>
          <w:lang w:val="es-419"/>
        </w:rPr>
      </w:pPr>
      <w:r>
        <w:rPr>
          <w:lang w:val="es-419"/>
        </w:rPr>
        <w:t xml:space="preserve">Todo diseño de memoria no </w:t>
      </w:r>
      <w:proofErr w:type="spellStart"/>
      <w:r>
        <w:rPr>
          <w:lang w:val="es-419"/>
        </w:rPr>
        <w:t>esta</w:t>
      </w:r>
      <w:proofErr w:type="spellEnd"/>
      <w:r>
        <w:rPr>
          <w:lang w:val="es-419"/>
        </w:rPr>
        <w:t xml:space="preserve"> completo si no cuenta con alguna estrategia de selección de palabra que permita ubicarla para leerla o escribirla, basada en una condición especifica.</w:t>
      </w:r>
    </w:p>
    <w:p w14:paraId="5FA03234" w14:textId="77777777" w:rsidR="007B0199" w:rsidRDefault="007B0199" w:rsidP="007B0199">
      <w:pPr>
        <w:pStyle w:val="Ttulo"/>
        <w:jc w:val="left"/>
      </w:pPr>
      <w:r>
        <w:t xml:space="preserve">Las diferentes técnicas de direccionamiento equivalen a una transformación de la parte de dirección de la instrucción en la dirección que se transferirá finalmente al registro de selección en memoria para obtenerla información deseada. Llamamos a esta última dirección efectiva. </w:t>
      </w:r>
    </w:p>
    <w:p w14:paraId="1FB2D241" w14:textId="00924297" w:rsidR="007B0199" w:rsidRDefault="007B0199" w:rsidP="007B0199">
      <w:pPr>
        <w:pStyle w:val="Ttulo"/>
        <w:jc w:val="left"/>
      </w:pPr>
      <w:r>
        <w:t xml:space="preserve">La instrucción en curso a través de un campo el tipo de </w:t>
      </w:r>
      <w:proofErr w:type="spellStart"/>
      <w:r>
        <w:t>procesamie</w:t>
      </w:r>
      <w:proofErr w:type="spellEnd"/>
      <w:r w:rsidR="0045464D">
        <w:t xml:space="preserve"> </w:t>
      </w:r>
      <w:proofErr w:type="spellStart"/>
      <w:r>
        <w:t>nto</w:t>
      </w:r>
      <w:proofErr w:type="spellEnd"/>
      <w:r>
        <w:t xml:space="preserve"> que debe sufrir el contenido de la zona de dirección (D) viene especificado generalmente por el campo de condiciones de direccionamiento (CD).</w:t>
      </w:r>
      <w:r w:rsidR="00936B96">
        <w:t xml:space="preserve"> El campo CD</w:t>
      </w:r>
      <w:r w:rsidR="00160629">
        <w:t xml:space="preserve"> (condición de </w:t>
      </w:r>
      <w:proofErr w:type="spellStart"/>
      <w:r w:rsidR="00160629">
        <w:t>direccionamientp</w:t>
      </w:r>
      <w:proofErr w:type="spellEnd"/>
      <w:r w:rsidR="00160629">
        <w:t xml:space="preserve">) establecer una estrategia según el código que selecciona o ubica una palabra, después veremos si se leerá el contenido de esta dirección o se </w:t>
      </w:r>
      <w:proofErr w:type="gramStart"/>
      <w:r w:rsidR="00160629">
        <w:t>almacenara</w:t>
      </w:r>
      <w:proofErr w:type="gramEnd"/>
      <w:r w:rsidR="00160629">
        <w:t xml:space="preserve"> algo en ella</w:t>
      </w:r>
    </w:p>
    <w:p w14:paraId="2A38C787" w14:textId="77777777" w:rsidR="007B0199" w:rsidRDefault="007B0199" w:rsidP="007B0199">
      <w:pPr>
        <w:pStyle w:val="Ttulo"/>
      </w:pPr>
      <w:r>
        <w:rPr>
          <w:noProof/>
        </w:rPr>
        <w:lastRenderedPageBreak/>
        <w:drawing>
          <wp:inline distT="0" distB="0" distL="0" distR="0" wp14:anchorId="06532530" wp14:editId="3EC651F1">
            <wp:extent cx="5905744" cy="19817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111">
                      <a:extLst>
                        <a:ext uri="{28A0092B-C50C-407E-A947-70E740481C1C}">
                          <a14:useLocalDpi xmlns:a14="http://schemas.microsoft.com/office/drawing/2010/main" val="0"/>
                        </a:ext>
                      </a:extLst>
                    </a:blip>
                    <a:stretch>
                      <a:fillRect/>
                    </a:stretch>
                  </pic:blipFill>
                  <pic:spPr>
                    <a:xfrm>
                      <a:off x="0" y="0"/>
                      <a:ext cx="5905744" cy="1981705"/>
                    </a:xfrm>
                    <a:prstGeom prst="rect">
                      <a:avLst/>
                    </a:prstGeom>
                  </pic:spPr>
                </pic:pic>
              </a:graphicData>
            </a:graphic>
          </wp:inline>
        </w:drawing>
      </w:r>
    </w:p>
    <w:p w14:paraId="5F4B5D8F" w14:textId="77777777" w:rsidR="007B0199" w:rsidRDefault="007B0199" w:rsidP="007B0199">
      <w:pPr>
        <w:pStyle w:val="Ttulo"/>
        <w:jc w:val="left"/>
      </w:pPr>
      <w:r>
        <w:t>El campo CD puede tomar tres valores, indicando cada una:</w:t>
      </w:r>
    </w:p>
    <w:p w14:paraId="695116C8" w14:textId="77777777" w:rsidR="007B0199" w:rsidRDefault="007B0199" w:rsidP="007B0199">
      <w:pPr>
        <w:pStyle w:val="Ttulo"/>
        <w:numPr>
          <w:ilvl w:val="1"/>
          <w:numId w:val="43"/>
        </w:numPr>
        <w:jc w:val="left"/>
      </w:pPr>
      <w:r>
        <w:t>Direccionamiento indirecto</w:t>
      </w:r>
    </w:p>
    <w:p w14:paraId="66E3DCB5" w14:textId="77777777" w:rsidR="007B0199" w:rsidRDefault="007B0199" w:rsidP="007B0199">
      <w:pPr>
        <w:pStyle w:val="Ttulo"/>
        <w:numPr>
          <w:ilvl w:val="1"/>
          <w:numId w:val="43"/>
        </w:numPr>
        <w:jc w:val="left"/>
      </w:pPr>
      <w:r>
        <w:t>Direccionamiento directo</w:t>
      </w:r>
    </w:p>
    <w:p w14:paraId="4E96F4BA" w14:textId="77777777" w:rsidR="007B0199" w:rsidRDefault="007B0199" w:rsidP="007B0199">
      <w:pPr>
        <w:pStyle w:val="Ttulo"/>
        <w:numPr>
          <w:ilvl w:val="1"/>
          <w:numId w:val="43"/>
        </w:numPr>
        <w:jc w:val="left"/>
      </w:pPr>
      <w:r>
        <w:t>Direccionamiento inmediato</w:t>
      </w:r>
    </w:p>
    <w:p w14:paraId="10376FC5" w14:textId="77777777" w:rsidR="007B0199" w:rsidRDefault="007B0199" w:rsidP="007B0199">
      <w:pPr>
        <w:pStyle w:val="Ttulo"/>
        <w:jc w:val="left"/>
      </w:pPr>
      <w:r>
        <w:t>El resto no se indican el campo CD, sino solamente a usar un registro índice como ejemplo en indexado.</w:t>
      </w:r>
    </w:p>
    <w:p w14:paraId="39C79722" w14:textId="5DA7DAE5" w:rsidR="007B0199" w:rsidRDefault="00F51615" w:rsidP="001A46A7">
      <w:pPr>
        <w:pStyle w:val="Ttulo3"/>
      </w:pPr>
      <w:r w:rsidRPr="007478E2">
        <w:rPr>
          <w:noProof/>
        </w:rPr>
        <mc:AlternateContent>
          <mc:Choice Requires="wps">
            <w:drawing>
              <wp:anchor distT="0" distB="0" distL="114300" distR="114300" simplePos="0" relativeHeight="251658261" behindDoc="1" locked="0" layoutInCell="1" allowOverlap="1" wp14:anchorId="3B86E72C" wp14:editId="04C19466">
                <wp:simplePos x="0" y="0"/>
                <wp:positionH relativeFrom="margin">
                  <wp:align>left</wp:align>
                </wp:positionH>
                <wp:positionV relativeFrom="paragraph">
                  <wp:posOffset>273211</wp:posOffset>
                </wp:positionV>
                <wp:extent cx="6946710" cy="812042"/>
                <wp:effectExtent l="0" t="0" r="26035" b="26670"/>
                <wp:wrapNone/>
                <wp:docPr id="337728514" name="Rectangle 337728514" descr="decorative element"/>
                <wp:cNvGraphicFramePr/>
                <a:graphic xmlns:a="http://schemas.openxmlformats.org/drawingml/2006/main">
                  <a:graphicData uri="http://schemas.microsoft.com/office/word/2010/wordprocessingShape">
                    <wps:wsp>
                      <wps:cNvSpPr/>
                      <wps:spPr>
                        <a:xfrm>
                          <a:off x="0" y="0"/>
                          <a:ext cx="6946710" cy="812042"/>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C04A" id="Rectangle 337728514" o:spid="_x0000_s1026" alt="decorative element" style="position:absolute;margin-left:0;margin-top:21.5pt;width:547pt;height:63.95pt;z-index:-2516582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" fillcolor="#f4ebf9" strokecolor="#593470 [1604]" strokeweight="1pt">
                <v:stroke dashstyle="dash"/>
                <w10:wrap anchorx="margin"/>
              </v:rect>
            </w:pict>
          </mc:Fallback>
        </mc:AlternateContent>
      </w:r>
      <w:r w:rsidR="007B0199" w:rsidRPr="00D123B3">
        <w:t xml:space="preserve">Direccionamiento Directo </w:t>
      </w:r>
    </w:p>
    <w:p w14:paraId="4F96FABB" w14:textId="258E42DD" w:rsidR="00A243BD" w:rsidRPr="00A243BD" w:rsidRDefault="00A243BD" w:rsidP="00A243BD">
      <w:pPr>
        <w:rPr>
          <w:b/>
          <w:bCs/>
          <w:i/>
          <w:iCs/>
          <w:lang w:val="es-419"/>
        </w:rPr>
      </w:pPr>
      <w:r w:rsidRPr="00A243BD">
        <w:rPr>
          <w:b/>
          <w:bCs/>
          <w:i/>
          <w:iCs/>
          <w:lang w:val="es-419"/>
        </w:rPr>
        <w:t>Permite seleccionar una palabra de memoria cuya dirección sea coincidente con el valor binario del campo DIR de una instrucción.</w:t>
      </w:r>
    </w:p>
    <w:p w14:paraId="38FDC087" w14:textId="77777777" w:rsidR="007B0199" w:rsidRDefault="007B0199" w:rsidP="007B0199">
      <w:pPr>
        <w:pStyle w:val="Ttulo"/>
        <w:jc w:val="left"/>
      </w:pPr>
      <w:r w:rsidRPr="00A243BD">
        <w:rPr>
          <w:b/>
          <w:bCs/>
        </w:rPr>
        <w:t>El campo DIR de la instrucción contiene la dirección efectiva del operando</w:t>
      </w:r>
      <w:r>
        <w:t xml:space="preserve">. Exige un solo ciclo de memoria para obtener el operando. </w:t>
      </w:r>
    </w:p>
    <w:p w14:paraId="2506E411" w14:textId="1908BCF1" w:rsidR="00E323D1" w:rsidRDefault="00E323D1" w:rsidP="007B0199">
      <w:pPr>
        <w:pStyle w:val="Ttulo"/>
        <w:jc w:val="left"/>
      </w:pPr>
      <w:r>
        <w:t>M</w:t>
      </w:r>
      <w:r w:rsidR="00B40C71">
        <w:t>encionaremos las ventajas y desventajas de cada direccionamiento, pero comparar las ventajas entre direccionamientos es el ilógico, cada modo es una estrategia dependiendo el programa.</w:t>
      </w:r>
    </w:p>
    <w:p w14:paraId="79CFD853" w14:textId="77777777" w:rsidR="007B0199" w:rsidRDefault="007B0199" w:rsidP="007B0199">
      <w:pPr>
        <w:pStyle w:val="Ttulo"/>
        <w:numPr>
          <w:ilvl w:val="0"/>
          <w:numId w:val="44"/>
        </w:numPr>
        <w:jc w:val="left"/>
      </w:pPr>
      <w:r w:rsidRPr="00317632">
        <w:rPr>
          <w:b/>
          <w:bCs/>
        </w:rPr>
        <w:t>Ventaja:</w:t>
      </w:r>
      <w:r>
        <w:t xml:space="preserve"> Su sencillez, porque no necesita ningún cálculo previo para obtener la dirección efectiva. </w:t>
      </w:r>
    </w:p>
    <w:p w14:paraId="35AAEDD3" w14:textId="77777777" w:rsidR="007B0199" w:rsidRDefault="007B0199" w:rsidP="007B0199">
      <w:pPr>
        <w:pStyle w:val="Ttulo"/>
        <w:numPr>
          <w:ilvl w:val="0"/>
          <w:numId w:val="44"/>
        </w:numPr>
        <w:jc w:val="left"/>
      </w:pPr>
      <w:r w:rsidRPr="00317632">
        <w:rPr>
          <w:b/>
          <w:bCs/>
        </w:rPr>
        <w:t>Desventaja:</w:t>
      </w:r>
      <w:r>
        <w:t xml:space="preserve"> El tamaño de la dirección efectiva </w:t>
      </w:r>
      <w:proofErr w:type="spellStart"/>
      <w:r>
        <w:t>esta</w:t>
      </w:r>
      <w:proofErr w:type="spellEnd"/>
      <w:r>
        <w:t xml:space="preserve"> limitado por la cantidad de bits del campo DIR.</w:t>
      </w:r>
    </w:p>
    <w:p w14:paraId="79729349" w14:textId="77777777" w:rsidR="007B0199" w:rsidRDefault="007B0199" w:rsidP="007B0199">
      <w:pPr>
        <w:pStyle w:val="Ttulo"/>
        <w:jc w:val="left"/>
      </w:pPr>
      <w:r>
        <w:t>Si éste fuera el único modo de direccionamiento, la zona de dirección debería tener suficiente longitud como para poder direccionar toda la memoria, alargando demasiado el registro de instrucción.</w:t>
      </w:r>
    </w:p>
    <w:p w14:paraId="3B895D58" w14:textId="10F850B1" w:rsidR="007B0199" w:rsidRPr="002872AE" w:rsidRDefault="007B0199" w:rsidP="007B0199">
      <w:pPr>
        <w:pStyle w:val="Ttulo"/>
        <w:rPr>
          <w:b/>
          <w:bCs/>
        </w:rPr>
      </w:pPr>
      <w:r>
        <w:rPr>
          <w:b/>
          <w:bCs/>
        </w:rPr>
        <w:t xml:space="preserve">(DIR) </w:t>
      </w:r>
      <w:r w:rsidRPr="00A941A2">
        <w:rPr>
          <w:rFonts w:ascii="Wingdings" w:eastAsia="Wingdings" w:hAnsi="Wingdings" w:cs="Wingdings"/>
          <w:b/>
        </w:rPr>
        <w:t>à</w:t>
      </w:r>
      <w:r>
        <w:rPr>
          <w:b/>
          <w:bCs/>
        </w:rPr>
        <w:t xml:space="preserve"> </w:t>
      </w:r>
      <w:proofErr w:type="gramStart"/>
      <w:r>
        <w:rPr>
          <w:b/>
          <w:bCs/>
        </w:rPr>
        <w:t xml:space="preserve">S  </w:t>
      </w:r>
      <w:r w:rsidR="002C0185">
        <w:rPr>
          <w:b/>
          <w:bCs/>
        </w:rPr>
        <w:t>|</w:t>
      </w:r>
      <w:proofErr w:type="gramEnd"/>
      <w:r w:rsidR="002C0185">
        <w:rPr>
          <w:b/>
          <w:bCs/>
        </w:rPr>
        <w:t xml:space="preserve"> 1 solo acceso a memoria</w:t>
      </w:r>
    </w:p>
    <w:p w14:paraId="1FCEBC55" w14:textId="77777777" w:rsidR="007B0199" w:rsidRPr="00276BE3" w:rsidRDefault="007B0199" w:rsidP="007B0199">
      <w:pPr>
        <w:pStyle w:val="Ttulo"/>
      </w:pPr>
      <w:r>
        <w:rPr>
          <w:noProof/>
        </w:rPr>
        <w:drawing>
          <wp:inline distT="0" distB="0" distL="0" distR="0" wp14:anchorId="59426A88" wp14:editId="63FDD765">
            <wp:extent cx="2618828" cy="164242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pic:nvPicPr>
                  <pic:blipFill>
                    <a:blip r:embed="rId112">
                      <a:extLst>
                        <a:ext uri="{28A0092B-C50C-407E-A947-70E740481C1C}">
                          <a14:useLocalDpi xmlns:a14="http://schemas.microsoft.com/office/drawing/2010/main" val="0"/>
                        </a:ext>
                      </a:extLst>
                    </a:blip>
                    <a:stretch>
                      <a:fillRect/>
                    </a:stretch>
                  </pic:blipFill>
                  <pic:spPr>
                    <a:xfrm>
                      <a:off x="0" y="0"/>
                      <a:ext cx="2618828" cy="1642426"/>
                    </a:xfrm>
                    <a:prstGeom prst="rect">
                      <a:avLst/>
                    </a:prstGeom>
                  </pic:spPr>
                </pic:pic>
              </a:graphicData>
            </a:graphic>
          </wp:inline>
        </w:drawing>
      </w:r>
    </w:p>
    <w:p w14:paraId="591BC7AB" w14:textId="77777777" w:rsidR="007B0199" w:rsidRDefault="007B0199" w:rsidP="007B0199">
      <w:pPr>
        <w:pStyle w:val="Ttulo"/>
        <w:rPr>
          <w:b/>
          <w:bCs/>
        </w:rPr>
      </w:pPr>
      <w:r>
        <w:rPr>
          <w:noProof/>
        </w:rPr>
        <w:lastRenderedPageBreak/>
        <w:drawing>
          <wp:inline distT="0" distB="0" distL="0" distR="0" wp14:anchorId="1C3D1E6D" wp14:editId="6FC5022D">
            <wp:extent cx="5451456" cy="2677270"/>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pic:nvPicPr>
                  <pic:blipFill>
                    <a:blip r:embed="rId113">
                      <a:extLst>
                        <a:ext uri="{28A0092B-C50C-407E-A947-70E740481C1C}">
                          <a14:useLocalDpi xmlns:a14="http://schemas.microsoft.com/office/drawing/2010/main" val="0"/>
                        </a:ext>
                      </a:extLst>
                    </a:blip>
                    <a:stretch>
                      <a:fillRect/>
                    </a:stretch>
                  </pic:blipFill>
                  <pic:spPr>
                    <a:xfrm>
                      <a:off x="0" y="0"/>
                      <a:ext cx="5451456" cy="2677270"/>
                    </a:xfrm>
                    <a:prstGeom prst="rect">
                      <a:avLst/>
                    </a:prstGeom>
                  </pic:spPr>
                </pic:pic>
              </a:graphicData>
            </a:graphic>
          </wp:inline>
        </w:drawing>
      </w:r>
    </w:p>
    <w:p w14:paraId="19C7CD34" w14:textId="62575965" w:rsidR="007B0199" w:rsidRPr="00D123B3" w:rsidRDefault="00F51615" w:rsidP="001A46A7">
      <w:pPr>
        <w:pStyle w:val="Ttulo3"/>
      </w:pPr>
      <w:r w:rsidRPr="007478E2">
        <w:rPr>
          <w:noProof/>
        </w:rPr>
        <mc:AlternateContent>
          <mc:Choice Requires="wps">
            <w:drawing>
              <wp:anchor distT="0" distB="0" distL="114300" distR="114300" simplePos="0" relativeHeight="251658260" behindDoc="1" locked="0" layoutInCell="1" allowOverlap="1" wp14:anchorId="3EDC5CDE" wp14:editId="3B985320">
                <wp:simplePos x="0" y="0"/>
                <wp:positionH relativeFrom="margin">
                  <wp:align>left</wp:align>
                </wp:positionH>
                <wp:positionV relativeFrom="paragraph">
                  <wp:posOffset>272538</wp:posOffset>
                </wp:positionV>
                <wp:extent cx="3746310" cy="197893"/>
                <wp:effectExtent l="0" t="0" r="26035" b="12065"/>
                <wp:wrapNone/>
                <wp:docPr id="337728513" name="Rectangle 337728513" descr="decorative element"/>
                <wp:cNvGraphicFramePr/>
                <a:graphic xmlns:a="http://schemas.openxmlformats.org/drawingml/2006/main">
                  <a:graphicData uri="http://schemas.microsoft.com/office/word/2010/wordprocessingShape">
                    <wps:wsp>
                      <wps:cNvSpPr/>
                      <wps:spPr>
                        <a:xfrm>
                          <a:off x="0" y="0"/>
                          <a:ext cx="3746310" cy="197893"/>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4F3A5" id="Rectangle 337728513" o:spid="_x0000_s1026" alt="decorative element" style="position:absolute;margin-left:0;margin-top:21.45pt;width:295pt;height:15.6pt;z-index:-2516582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" fillcolor="#f4ebf9" strokecolor="#593470 [1604]" strokeweight="1pt">
                <v:stroke dashstyle="dash"/>
                <w10:wrap anchorx="margin"/>
              </v:rect>
            </w:pict>
          </mc:Fallback>
        </mc:AlternateContent>
      </w:r>
      <w:r w:rsidR="007B0199" w:rsidRPr="00D123B3">
        <w:t>Direccionamiento Indirecto</w:t>
      </w:r>
    </w:p>
    <w:p w14:paraId="211814D1" w14:textId="53EA2AD3" w:rsidR="007B0199" w:rsidRPr="00172046" w:rsidRDefault="007B0199" w:rsidP="007B0199">
      <w:pPr>
        <w:pStyle w:val="Ttulo"/>
        <w:jc w:val="left"/>
        <w:rPr>
          <w:b/>
          <w:bCs/>
          <w:i/>
          <w:iCs/>
        </w:rPr>
      </w:pPr>
      <w:r>
        <w:rPr>
          <w:b/>
          <w:bCs/>
          <w:i/>
          <w:iCs/>
        </w:rPr>
        <w:t>El campo DIR indica la dirección de la dirección efectiva</w:t>
      </w:r>
      <w:r w:rsidR="00F51615" w:rsidRPr="00F51615">
        <w:rPr>
          <w:noProof/>
        </w:rPr>
        <w:t xml:space="preserve"> </w:t>
      </w:r>
    </w:p>
    <w:p w14:paraId="33E34FFF" w14:textId="0921DB83" w:rsidR="007B0199" w:rsidRDefault="007B0199" w:rsidP="007B0199">
      <w:pPr>
        <w:pStyle w:val="Ttulo"/>
        <w:jc w:val="left"/>
      </w:pPr>
      <w:r>
        <w:t xml:space="preserve">La parte de dirección de la instrucción contiene, no la dirección de la información pedida, sino la dirección de una palabra de memoria donde se encontrará la dirección efectiva </w:t>
      </w:r>
      <w:r w:rsidR="00B0031F">
        <w:t>del operando</w:t>
      </w:r>
      <w:r>
        <w:t xml:space="preserve">. </w:t>
      </w:r>
    </w:p>
    <w:p w14:paraId="2F4C275D" w14:textId="77777777" w:rsidR="005E6513" w:rsidRDefault="007B0199" w:rsidP="00154A39">
      <w:pPr>
        <w:pStyle w:val="Ttulo"/>
        <w:numPr>
          <w:ilvl w:val="0"/>
          <w:numId w:val="61"/>
        </w:numPr>
        <w:jc w:val="left"/>
      </w:pPr>
      <w:r w:rsidRPr="001B0EB2">
        <w:rPr>
          <w:b/>
          <w:bCs/>
        </w:rPr>
        <w:t>V</w:t>
      </w:r>
      <w:r>
        <w:rPr>
          <w:b/>
          <w:bCs/>
        </w:rPr>
        <w:t>entaja</w:t>
      </w:r>
      <w:r>
        <w:t xml:space="preserve">: </w:t>
      </w:r>
    </w:p>
    <w:p w14:paraId="08326238" w14:textId="4577B7D8" w:rsidR="00542E06" w:rsidRDefault="00542E06" w:rsidP="00154A39">
      <w:pPr>
        <w:pStyle w:val="Ttulo"/>
        <w:numPr>
          <w:ilvl w:val="1"/>
          <w:numId w:val="61"/>
        </w:numPr>
        <w:jc w:val="left"/>
      </w:pPr>
      <w:r>
        <w:rPr>
          <w:b/>
          <w:bCs/>
        </w:rPr>
        <w:t xml:space="preserve">Permite acceder a zonas mucho </w:t>
      </w:r>
      <w:proofErr w:type="spellStart"/>
      <w:r>
        <w:rPr>
          <w:b/>
          <w:bCs/>
        </w:rPr>
        <w:t>mas</w:t>
      </w:r>
      <w:proofErr w:type="spellEnd"/>
      <w:r>
        <w:rPr>
          <w:b/>
          <w:bCs/>
        </w:rPr>
        <w:t xml:space="preserve"> altas de la </w:t>
      </w:r>
      <w:proofErr w:type="spellStart"/>
      <w:r>
        <w:rPr>
          <w:b/>
          <w:bCs/>
        </w:rPr>
        <w:t>memroia</w:t>
      </w:r>
      <w:proofErr w:type="spellEnd"/>
    </w:p>
    <w:p w14:paraId="61F8138C" w14:textId="45AC908E" w:rsidR="005E6513" w:rsidRDefault="007B0199" w:rsidP="00154A39">
      <w:pPr>
        <w:pStyle w:val="Ttulo"/>
        <w:numPr>
          <w:ilvl w:val="1"/>
          <w:numId w:val="61"/>
        </w:numPr>
        <w:jc w:val="left"/>
      </w:pPr>
      <w:r>
        <w:t>Ya no existe limitación en el conjunto de direcciones accesibles</w:t>
      </w:r>
      <w:r w:rsidR="00574732">
        <w:t xml:space="preserve"> según el tamaño del campo DIR</w:t>
      </w:r>
      <w:r>
        <w:t>. El problema del direccionamiento directo era que la longitud del campo de dirección de la instrucción es normalmente menor al número de bits necesarios para direccionar toda la memoria, por lo que se limitaba el rango de direcciones accesibles.</w:t>
      </w:r>
    </w:p>
    <w:p w14:paraId="3280BAB6" w14:textId="178EF274" w:rsidR="007B0199" w:rsidRDefault="007B0199" w:rsidP="00154A39">
      <w:pPr>
        <w:pStyle w:val="Ttulo"/>
        <w:numPr>
          <w:ilvl w:val="1"/>
          <w:numId w:val="61"/>
        </w:numPr>
        <w:jc w:val="left"/>
      </w:pPr>
      <w:r>
        <w:t xml:space="preserve"> Con direccionamiento indirecto, la primera palabra buscada puede contener una dirección que ocupe todo el ancho de la palabra (que será enviada directamente al registro S), y que me permita acceder más allá del rango posible solo con la zona D (de menor longitud). </w:t>
      </w:r>
    </w:p>
    <w:p w14:paraId="300A13AD" w14:textId="0FD3630F" w:rsidR="00A21355" w:rsidRDefault="00A21355" w:rsidP="00154A39">
      <w:pPr>
        <w:pStyle w:val="Ttulo"/>
        <w:numPr>
          <w:ilvl w:val="1"/>
          <w:numId w:val="61"/>
        </w:numPr>
        <w:jc w:val="left"/>
      </w:pPr>
      <w:r>
        <w:t>Permite el manej</w:t>
      </w:r>
      <w:r w:rsidR="001E1A11">
        <w:t>o de</w:t>
      </w:r>
      <w:r w:rsidR="00AD7D47">
        <w:t xml:space="preserve"> estructura de datos como</w:t>
      </w:r>
      <w:r w:rsidR="001E1A11">
        <w:t xml:space="preserve"> arreglos</w:t>
      </w:r>
      <w:r w:rsidR="0041440F">
        <w:t xml:space="preserve"> </w:t>
      </w:r>
      <w:r w:rsidR="00267406">
        <w:t>a través de</w:t>
      </w:r>
      <w:r w:rsidR="0041440F">
        <w:t xml:space="preserve"> punteros</w:t>
      </w:r>
      <w:r w:rsidR="00B339CB">
        <w:t>. Almacenando en DIR los puntero</w:t>
      </w:r>
      <w:r w:rsidR="00931973">
        <w:t>s</w:t>
      </w:r>
      <w:r w:rsidR="00B339CB">
        <w:t xml:space="preserve"> y pudiendo </w:t>
      </w:r>
      <w:proofErr w:type="spellStart"/>
      <w:r w:rsidR="00B339CB">
        <w:t>asi</w:t>
      </w:r>
      <w:proofErr w:type="spellEnd"/>
      <w:r w:rsidR="00B339CB">
        <w:t xml:space="preserve"> encadenar datos. Un recorrido con esta técnica ya no es físico, sino lógico.</w:t>
      </w:r>
    </w:p>
    <w:p w14:paraId="3B4FECD8" w14:textId="77777777" w:rsidR="005E6513" w:rsidRDefault="007B0199" w:rsidP="00154A39">
      <w:pPr>
        <w:pStyle w:val="Ttulo"/>
        <w:numPr>
          <w:ilvl w:val="0"/>
          <w:numId w:val="61"/>
        </w:numPr>
        <w:jc w:val="left"/>
      </w:pPr>
      <w:proofErr w:type="spellStart"/>
      <w:r w:rsidRPr="001B0EB2">
        <w:rPr>
          <w:b/>
          <w:bCs/>
        </w:rPr>
        <w:t>D</w:t>
      </w:r>
      <w:r>
        <w:rPr>
          <w:b/>
          <w:bCs/>
        </w:rPr>
        <w:t>esvantaja</w:t>
      </w:r>
      <w:proofErr w:type="spellEnd"/>
      <w:r w:rsidRPr="001B0EB2">
        <w:rPr>
          <w:b/>
          <w:bCs/>
        </w:rPr>
        <w:t>:</w:t>
      </w:r>
      <w:r>
        <w:t xml:space="preserve"> </w:t>
      </w:r>
    </w:p>
    <w:p w14:paraId="0F87A020" w14:textId="0512BFAC" w:rsidR="007B0199" w:rsidRDefault="007B0199" w:rsidP="00154A39">
      <w:pPr>
        <w:pStyle w:val="Ttulo"/>
        <w:numPr>
          <w:ilvl w:val="1"/>
          <w:numId w:val="61"/>
        </w:numPr>
        <w:jc w:val="left"/>
      </w:pPr>
      <w:r>
        <w:t>La ejecución de la instrucción requiere dos referencias a memoria para obtener el operando: una para obtener su dirección, y otra para obtener su valor.</w:t>
      </w:r>
    </w:p>
    <w:p w14:paraId="2090ECD9" w14:textId="05847EC3" w:rsidR="002C0185" w:rsidRPr="002C0185" w:rsidRDefault="002C0185" w:rsidP="002C0185">
      <w:pPr>
        <w:pStyle w:val="Ttulo"/>
        <w:rPr>
          <w:b/>
          <w:bCs/>
        </w:rPr>
      </w:pPr>
      <w:r>
        <w:rPr>
          <w:b/>
          <w:bCs/>
        </w:rPr>
        <w:t>((DIR)) | Por lo menos dos accesos a memoria</w:t>
      </w:r>
    </w:p>
    <w:p w14:paraId="6116B474" w14:textId="77777777" w:rsidR="007B0199" w:rsidRDefault="007B0199" w:rsidP="007B0199">
      <w:pPr>
        <w:pStyle w:val="Ttulo"/>
        <w:rPr>
          <w:b/>
          <w:bCs/>
        </w:rPr>
      </w:pPr>
      <w:r w:rsidRPr="009E096D">
        <w:rPr>
          <w:b/>
          <w:bCs/>
          <w:noProof/>
        </w:rPr>
        <w:lastRenderedPageBreak/>
        <w:drawing>
          <wp:inline distT="0" distB="0" distL="0" distR="0" wp14:anchorId="73F17C98" wp14:editId="1245C3FD">
            <wp:extent cx="4105354" cy="1765951"/>
            <wp:effectExtent l="0" t="0" r="9525"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731" t="16057"/>
                    <a:stretch/>
                  </pic:blipFill>
                  <pic:spPr bwMode="auto">
                    <a:xfrm>
                      <a:off x="0" y="0"/>
                      <a:ext cx="4150116" cy="1785206"/>
                    </a:xfrm>
                    <a:prstGeom prst="rect">
                      <a:avLst/>
                    </a:prstGeom>
                    <a:ln>
                      <a:noFill/>
                    </a:ln>
                    <a:extLst>
                      <a:ext uri="{53640926-AAD7-44D8-BBD7-CCE9431645EC}">
                        <a14:shadowObscured xmlns:a14="http://schemas.microsoft.com/office/drawing/2010/main"/>
                      </a:ext>
                    </a:extLst>
                  </pic:spPr>
                </pic:pic>
              </a:graphicData>
            </a:graphic>
          </wp:inline>
        </w:drawing>
      </w:r>
    </w:p>
    <w:p w14:paraId="3F15B542" w14:textId="77777777" w:rsidR="007B0199" w:rsidRDefault="007B0199" w:rsidP="007B0199">
      <w:pPr>
        <w:pStyle w:val="Ttulo"/>
        <w:rPr>
          <w:b/>
          <w:bCs/>
        </w:rPr>
      </w:pPr>
      <w:r>
        <w:rPr>
          <w:noProof/>
        </w:rPr>
        <w:drawing>
          <wp:inline distT="0" distB="0" distL="0" distR="0" wp14:anchorId="197C82A0" wp14:editId="230C65BB">
            <wp:extent cx="4950571" cy="2619678"/>
            <wp:effectExtent l="0" t="0" r="254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pic:nvPicPr>
                  <pic:blipFill>
                    <a:blip r:embed="rId115">
                      <a:extLst>
                        <a:ext uri="{28A0092B-C50C-407E-A947-70E740481C1C}">
                          <a14:useLocalDpi xmlns:a14="http://schemas.microsoft.com/office/drawing/2010/main" val="0"/>
                        </a:ext>
                      </a:extLst>
                    </a:blip>
                    <a:stretch>
                      <a:fillRect/>
                    </a:stretch>
                  </pic:blipFill>
                  <pic:spPr>
                    <a:xfrm>
                      <a:off x="0" y="0"/>
                      <a:ext cx="4950571" cy="2619678"/>
                    </a:xfrm>
                    <a:prstGeom prst="rect">
                      <a:avLst/>
                    </a:prstGeom>
                  </pic:spPr>
                </pic:pic>
              </a:graphicData>
            </a:graphic>
          </wp:inline>
        </w:drawing>
      </w:r>
    </w:p>
    <w:p w14:paraId="5D5213A6" w14:textId="652B85DF" w:rsidR="00FF7811" w:rsidRPr="003D006A" w:rsidRDefault="003D006A" w:rsidP="001A46A7">
      <w:pPr>
        <w:pStyle w:val="Ttulo3"/>
        <w:rPr>
          <w:b w:val="0"/>
          <w:bCs w:val="0"/>
        </w:rPr>
      </w:pPr>
      <w:r w:rsidRPr="003D006A">
        <w:rPr>
          <w:b w:val="0"/>
          <w:bCs w:val="0"/>
        </w:rPr>
        <w:t xml:space="preserve">En ABACUS, el direccionamiento indirecto utiliza la señal de </w:t>
      </w:r>
      <w:r w:rsidR="00DB1406">
        <w:rPr>
          <w:b w:val="0"/>
          <w:bCs w:val="0"/>
        </w:rPr>
        <w:t>nivel</w:t>
      </w:r>
      <w:r w:rsidRPr="003D006A">
        <w:rPr>
          <w:b w:val="0"/>
          <w:bCs w:val="0"/>
        </w:rPr>
        <w:t xml:space="preserve"> </w:t>
      </w:r>
      <w:r w:rsidRPr="003D006A">
        <w:t>TMS</w:t>
      </w:r>
      <w:r w:rsidRPr="003D006A">
        <w:rPr>
          <w:b w:val="0"/>
          <w:bCs w:val="0"/>
        </w:rPr>
        <w:t xml:space="preserve"> </w:t>
      </w:r>
      <w:r w:rsidR="00DB1406">
        <w:rPr>
          <w:b w:val="0"/>
          <w:bCs w:val="0"/>
        </w:rPr>
        <w:t xml:space="preserve">, transferencia entre buses, </w:t>
      </w:r>
      <w:r w:rsidRPr="003D006A">
        <w:rPr>
          <w:b w:val="0"/>
          <w:bCs w:val="0"/>
        </w:rPr>
        <w:t xml:space="preserve">que lleva el contenido del </w:t>
      </w:r>
      <w:proofErr w:type="spellStart"/>
      <w:r w:rsidRPr="003D006A">
        <w:rPr>
          <w:b w:val="0"/>
          <w:bCs w:val="0"/>
        </w:rPr>
        <w:t>BusM</w:t>
      </w:r>
      <w:proofErr w:type="spellEnd"/>
      <w:r w:rsidRPr="003D006A">
        <w:rPr>
          <w:b w:val="0"/>
          <w:bCs w:val="0"/>
        </w:rPr>
        <w:t xml:space="preserve"> al Bus S.</w:t>
      </w:r>
      <w:r w:rsidR="00B56368">
        <w:rPr>
          <w:b w:val="0"/>
          <w:bCs w:val="0"/>
        </w:rPr>
        <w:t xml:space="preserve"> Esta señal se activa en el segundo ciclo, solo es usada para este direccionamiento.</w:t>
      </w:r>
      <w:r w:rsidR="007D4CAA">
        <w:rPr>
          <w:b w:val="0"/>
          <w:bCs w:val="0"/>
        </w:rPr>
        <w:t xml:space="preserve"> </w:t>
      </w:r>
    </w:p>
    <w:p w14:paraId="3ED78D21" w14:textId="7E319DAD" w:rsidR="007B0199" w:rsidRDefault="00F51615" w:rsidP="001A46A7">
      <w:pPr>
        <w:pStyle w:val="Ttulo3"/>
      </w:pPr>
      <w:r w:rsidRPr="007478E2">
        <w:rPr>
          <w:noProof/>
        </w:rPr>
        <mc:AlternateContent>
          <mc:Choice Requires="wps">
            <w:drawing>
              <wp:anchor distT="0" distB="0" distL="114300" distR="114300" simplePos="0" relativeHeight="251658262" behindDoc="1" locked="0" layoutInCell="1" allowOverlap="1" wp14:anchorId="760AFE33" wp14:editId="0EC6C005">
                <wp:simplePos x="0" y="0"/>
                <wp:positionH relativeFrom="margin">
                  <wp:align>left</wp:align>
                </wp:positionH>
                <wp:positionV relativeFrom="paragraph">
                  <wp:posOffset>272955</wp:posOffset>
                </wp:positionV>
                <wp:extent cx="6735170" cy="641445"/>
                <wp:effectExtent l="0" t="0" r="27940" b="25400"/>
                <wp:wrapNone/>
                <wp:docPr id="337728515" name="Rectangle 337728515" descr="decorative element"/>
                <wp:cNvGraphicFramePr/>
                <a:graphic xmlns:a="http://schemas.openxmlformats.org/drawingml/2006/main">
                  <a:graphicData uri="http://schemas.microsoft.com/office/word/2010/wordprocessingShape">
                    <wps:wsp>
                      <wps:cNvSpPr/>
                      <wps:spPr>
                        <a:xfrm>
                          <a:off x="0" y="0"/>
                          <a:ext cx="6735170" cy="64144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A3A46" id="Rectangle 337728515" o:spid="_x0000_s1026" alt="decorative element" style="position:absolute;margin-left:0;margin-top:21.5pt;width:530.35pt;height:50.5pt;z-index:-2516582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" fillcolor="#f4ebf9" strokecolor="#593470 [1604]" strokeweight="1pt">
                <v:stroke dashstyle="dash"/>
                <w10:wrap anchorx="margin"/>
              </v:rect>
            </w:pict>
          </mc:Fallback>
        </mc:AlternateContent>
      </w:r>
      <w:r w:rsidR="007B0199" w:rsidRPr="00D123B3">
        <w:t>Direccionamiento Inmediato</w:t>
      </w:r>
    </w:p>
    <w:p w14:paraId="2B4BB1BB" w14:textId="4151E7AD" w:rsidR="00F51615" w:rsidRDefault="007B0199" w:rsidP="007B0199">
      <w:pPr>
        <w:pStyle w:val="Ttulo"/>
        <w:jc w:val="left"/>
      </w:pPr>
      <w:r>
        <w:t xml:space="preserve">No es propiamente un direccionamiento, puesto que </w:t>
      </w:r>
      <w:r w:rsidR="00085BE5">
        <w:t xml:space="preserve">el campo DIR no contendrá una </w:t>
      </w:r>
      <w:proofErr w:type="spellStart"/>
      <w:r w:rsidR="00085BE5">
        <w:t>direccion</w:t>
      </w:r>
      <w:proofErr w:type="spellEnd"/>
      <w:r w:rsidR="00085BE5">
        <w:t xml:space="preserve"> de memoria, sino que el mismo ya </w:t>
      </w:r>
      <w:r w:rsidR="009C0844">
        <w:t>almacena el operando.</w:t>
      </w:r>
    </w:p>
    <w:p w14:paraId="6E4DF0E5" w14:textId="1166AEC7" w:rsidR="007B0199" w:rsidRDefault="007B0199" w:rsidP="007B0199">
      <w:pPr>
        <w:pStyle w:val="Ttulo"/>
        <w:jc w:val="left"/>
      </w:pPr>
      <w:r>
        <w:t xml:space="preserve">Por esta razón no consume ciclo de memoria para obtener el operando. </w:t>
      </w:r>
    </w:p>
    <w:p w14:paraId="71E6B720" w14:textId="77777777" w:rsidR="00574732" w:rsidRPr="00574732" w:rsidRDefault="007B0199" w:rsidP="00F8671D">
      <w:pPr>
        <w:pStyle w:val="Ttulo"/>
        <w:numPr>
          <w:ilvl w:val="0"/>
          <w:numId w:val="47"/>
        </w:numPr>
        <w:jc w:val="left"/>
      </w:pPr>
      <w:r w:rsidRPr="00B86A01">
        <w:rPr>
          <w:b/>
          <w:bCs/>
        </w:rPr>
        <w:t>Ventaja:</w:t>
      </w:r>
    </w:p>
    <w:p w14:paraId="3F1F6D17" w14:textId="01D56094" w:rsidR="007B0199" w:rsidRDefault="007B0199" w:rsidP="00574732">
      <w:pPr>
        <w:pStyle w:val="Ttulo"/>
        <w:numPr>
          <w:ilvl w:val="1"/>
          <w:numId w:val="47"/>
        </w:numPr>
        <w:jc w:val="left"/>
      </w:pPr>
      <w:r>
        <w:t xml:space="preserve"> Una vez cargada la instrucción, no se requiere un nuevo acceso a memoria para obtener el operando, ahorrándose de esta manera un ciclo de memoria en la ejecución de la instrucción. </w:t>
      </w:r>
    </w:p>
    <w:p w14:paraId="33A8D469" w14:textId="77777777" w:rsidR="007B0199" w:rsidRPr="004542B7" w:rsidRDefault="007B0199" w:rsidP="00F8671D">
      <w:pPr>
        <w:pStyle w:val="Ttulo"/>
        <w:numPr>
          <w:ilvl w:val="0"/>
          <w:numId w:val="47"/>
        </w:numPr>
        <w:jc w:val="left"/>
        <w:rPr>
          <w:b/>
          <w:bCs/>
        </w:rPr>
      </w:pPr>
      <w:r w:rsidRPr="00B86A01">
        <w:rPr>
          <w:b/>
          <w:bCs/>
        </w:rPr>
        <w:t>Desventaja:</w:t>
      </w:r>
      <w:r>
        <w:t xml:space="preserve"> El rango de valores de un operando inmediato queda limitado por el tamaño del campo empleado por la instrucción para almacenarlo, que en la mayoría de los repertorios de instrucciones es pequeño comparado con la longitud de la palabra.</w:t>
      </w:r>
    </w:p>
    <w:p w14:paraId="1CEA0F40" w14:textId="2E1BDCEB" w:rsidR="004542B7" w:rsidRPr="00521B28" w:rsidRDefault="004542B7" w:rsidP="004542B7">
      <w:pPr>
        <w:pStyle w:val="Ttulo"/>
        <w:ind w:left="720"/>
        <w:rPr>
          <w:b/>
          <w:bCs/>
        </w:rPr>
      </w:pPr>
      <w:r>
        <w:rPr>
          <w:b/>
          <w:bCs/>
        </w:rPr>
        <w:t xml:space="preserve">(DIR) </w:t>
      </w:r>
      <w:r w:rsidRPr="004542B7">
        <w:rPr>
          <w:rFonts w:ascii="Wingdings" w:eastAsia="Wingdings" w:hAnsi="Wingdings" w:cs="Wingdings"/>
          <w:b/>
        </w:rPr>
        <w:t>à</w:t>
      </w:r>
      <w:r>
        <w:rPr>
          <w:b/>
          <w:bCs/>
        </w:rPr>
        <w:t xml:space="preserve"> ALU | ningún acceso a memoria</w:t>
      </w:r>
    </w:p>
    <w:p w14:paraId="6EE99DCD" w14:textId="77777777" w:rsidR="007B0199" w:rsidRDefault="007B0199" w:rsidP="007B0199">
      <w:pPr>
        <w:pStyle w:val="Ttulo"/>
        <w:ind w:left="720"/>
        <w:rPr>
          <w:b/>
          <w:bCs/>
        </w:rPr>
      </w:pPr>
      <w:r>
        <w:rPr>
          <w:noProof/>
        </w:rPr>
        <w:lastRenderedPageBreak/>
        <w:drawing>
          <wp:inline distT="0" distB="0" distL="0" distR="0" wp14:anchorId="57989CD4" wp14:editId="14C56010">
            <wp:extent cx="3366390" cy="1332529"/>
            <wp:effectExtent l="0" t="0" r="571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pic:nvPicPr>
                  <pic:blipFill>
                    <a:blip r:embed="rId116">
                      <a:extLst>
                        <a:ext uri="{28A0092B-C50C-407E-A947-70E740481C1C}">
                          <a14:useLocalDpi xmlns:a14="http://schemas.microsoft.com/office/drawing/2010/main" val="0"/>
                        </a:ext>
                      </a:extLst>
                    </a:blip>
                    <a:stretch>
                      <a:fillRect/>
                    </a:stretch>
                  </pic:blipFill>
                  <pic:spPr>
                    <a:xfrm>
                      <a:off x="0" y="0"/>
                      <a:ext cx="3366390" cy="1332529"/>
                    </a:xfrm>
                    <a:prstGeom prst="rect">
                      <a:avLst/>
                    </a:prstGeom>
                  </pic:spPr>
                </pic:pic>
              </a:graphicData>
            </a:graphic>
          </wp:inline>
        </w:drawing>
      </w:r>
    </w:p>
    <w:p w14:paraId="1357C3A0" w14:textId="77777777" w:rsidR="007B0199" w:rsidRDefault="007B0199" w:rsidP="007B0199">
      <w:pPr>
        <w:pStyle w:val="Ttulo"/>
        <w:ind w:left="720"/>
        <w:rPr>
          <w:b/>
          <w:bCs/>
        </w:rPr>
      </w:pPr>
      <w:r>
        <w:rPr>
          <w:noProof/>
        </w:rPr>
        <w:drawing>
          <wp:inline distT="0" distB="0" distL="0" distR="0" wp14:anchorId="730300A1" wp14:editId="64F47C13">
            <wp:extent cx="5457281" cy="24461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pic:nvPicPr>
                  <pic:blipFill>
                    <a:blip r:embed="rId117">
                      <a:extLst>
                        <a:ext uri="{28A0092B-C50C-407E-A947-70E740481C1C}">
                          <a14:useLocalDpi xmlns:a14="http://schemas.microsoft.com/office/drawing/2010/main" val="0"/>
                        </a:ext>
                      </a:extLst>
                    </a:blip>
                    <a:stretch>
                      <a:fillRect/>
                    </a:stretch>
                  </pic:blipFill>
                  <pic:spPr>
                    <a:xfrm>
                      <a:off x="0" y="0"/>
                      <a:ext cx="5457281" cy="2446175"/>
                    </a:xfrm>
                    <a:prstGeom prst="rect">
                      <a:avLst/>
                    </a:prstGeom>
                  </pic:spPr>
                </pic:pic>
              </a:graphicData>
            </a:graphic>
          </wp:inline>
        </w:drawing>
      </w:r>
    </w:p>
    <w:p w14:paraId="30498DE5" w14:textId="0D9DFB94" w:rsidR="007B0199" w:rsidRDefault="007B0199" w:rsidP="000E2D2D">
      <w:pPr>
        <w:pStyle w:val="Ttulo4"/>
      </w:pPr>
    </w:p>
    <w:p w14:paraId="5B39CD7B" w14:textId="4EF190D7" w:rsidR="000E2D2D" w:rsidRDefault="000E2D2D" w:rsidP="000E2D2D">
      <w:pPr>
        <w:pStyle w:val="Ttulo3"/>
      </w:pPr>
      <w:r>
        <w:t>Direccionamiento Relativo</w:t>
      </w:r>
    </w:p>
    <w:p w14:paraId="6C4D06E3" w14:textId="51DCDE2D" w:rsidR="000E2D2D" w:rsidRPr="000E2D2D" w:rsidRDefault="000E2D2D" w:rsidP="000E2D2D">
      <w:pPr>
        <w:rPr>
          <w:i/>
          <w:iCs/>
          <w:lang w:val="es-419"/>
        </w:rPr>
      </w:pPr>
      <w:r>
        <w:rPr>
          <w:lang w:val="es-419"/>
        </w:rPr>
        <w:t xml:space="preserve">Veremos tres tipos de </w:t>
      </w:r>
      <w:proofErr w:type="spellStart"/>
      <w:r>
        <w:rPr>
          <w:lang w:val="es-419"/>
        </w:rPr>
        <w:t>direccionamoento</w:t>
      </w:r>
      <w:proofErr w:type="spellEnd"/>
      <w:r>
        <w:rPr>
          <w:lang w:val="es-419"/>
        </w:rPr>
        <w:t xml:space="preserve"> relativo donde el campo DIR siempre contiene </w:t>
      </w:r>
      <w:r>
        <w:rPr>
          <w:i/>
          <w:iCs/>
          <w:lang w:val="es-419"/>
        </w:rPr>
        <w:t>desplazamientos.</w:t>
      </w:r>
    </w:p>
    <w:p w14:paraId="10D5484F" w14:textId="2A419E15" w:rsidR="007B0199" w:rsidRDefault="007B0199" w:rsidP="000E2D2D">
      <w:pPr>
        <w:pStyle w:val="Ttulo4"/>
      </w:pPr>
      <w:r w:rsidRPr="00D123B3">
        <w:t>Direccionamiento Relativo al Registro Base (por base y desplazamiento)</w:t>
      </w:r>
    </w:p>
    <w:p w14:paraId="663A5B0A" w14:textId="77777777" w:rsidR="00F51615" w:rsidRDefault="007B0199" w:rsidP="007B0199">
      <w:pPr>
        <w:pStyle w:val="Ttulo"/>
        <w:jc w:val="left"/>
      </w:pPr>
      <w:r>
        <w:t>Un registro de la máquina, llamado registro base contiene la dirección de referencia (primera dirección de un programa o de una zona de datos, por ejemplo). A la información que guarda la parte de dirección de la instrucción se la llama desplazamiento.</w:t>
      </w:r>
    </w:p>
    <w:p w14:paraId="6143C86D" w14:textId="4B60A683" w:rsidR="007B0199" w:rsidRDefault="007B0199" w:rsidP="007B0199">
      <w:pPr>
        <w:pStyle w:val="Ttulo"/>
        <w:jc w:val="left"/>
      </w:pPr>
      <w:r>
        <w:t xml:space="preserve"> La dirección efectiva es la suma de la base y el desplazamiento. Dado que las computadoras pueden disponer de varios registros que actúen como base, la instrucción debe tener, además del desplazamiento, un campo para seleccionar el registro base a usar</w:t>
      </w:r>
      <w:r w:rsidR="00F51615">
        <w:t>, además de operaciones para inicializar el valor del registro base</w:t>
      </w:r>
      <w:r w:rsidR="00AC706E">
        <w:t xml:space="preserve"> o puede ser un valor fijo establecido en la memoria</w:t>
      </w:r>
      <w:r w:rsidR="00F51615">
        <w:t xml:space="preserve"> </w:t>
      </w:r>
      <w:r>
        <w:t>.</w:t>
      </w:r>
    </w:p>
    <w:p w14:paraId="011B01BD" w14:textId="5B4AE226" w:rsidR="00C83019" w:rsidRDefault="00C83019" w:rsidP="00C83019">
      <w:pPr>
        <w:pStyle w:val="Ttulo"/>
        <w:rPr>
          <w:b/>
          <w:bCs/>
        </w:rPr>
      </w:pPr>
      <w:r>
        <w:rPr>
          <w:noProof/>
        </w:rPr>
        <w:drawing>
          <wp:inline distT="0" distB="0" distL="0" distR="0" wp14:anchorId="62D2ADA9" wp14:editId="0DF53DA1">
            <wp:extent cx="4641156" cy="2239789"/>
            <wp:effectExtent l="0" t="0" r="762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18">
                      <a:extLst>
                        <a:ext uri="{28A0092B-C50C-407E-A947-70E740481C1C}">
                          <a14:useLocalDpi xmlns:a14="http://schemas.microsoft.com/office/drawing/2010/main" val="0"/>
                        </a:ext>
                      </a:extLst>
                    </a:blip>
                    <a:stretch>
                      <a:fillRect/>
                    </a:stretch>
                  </pic:blipFill>
                  <pic:spPr>
                    <a:xfrm>
                      <a:off x="0" y="0"/>
                      <a:ext cx="4641156" cy="2239789"/>
                    </a:xfrm>
                    <a:prstGeom prst="rect">
                      <a:avLst/>
                    </a:prstGeom>
                  </pic:spPr>
                </pic:pic>
              </a:graphicData>
            </a:graphic>
          </wp:inline>
        </w:drawing>
      </w:r>
    </w:p>
    <w:p w14:paraId="739D70F4" w14:textId="2D26CD26" w:rsidR="00C83019" w:rsidRDefault="005E5631" w:rsidP="00154A39">
      <w:pPr>
        <w:pStyle w:val="Ttulo"/>
        <w:numPr>
          <w:ilvl w:val="0"/>
          <w:numId w:val="62"/>
        </w:numPr>
        <w:jc w:val="left"/>
        <w:rPr>
          <w:b/>
          <w:bCs/>
        </w:rPr>
      </w:pPr>
      <w:r>
        <w:rPr>
          <w:b/>
          <w:bCs/>
        </w:rPr>
        <w:lastRenderedPageBreak/>
        <w:t>Ventaja:</w:t>
      </w:r>
    </w:p>
    <w:p w14:paraId="0434F1E0" w14:textId="0D9C5503" w:rsidR="005E5631" w:rsidRPr="00AC706E" w:rsidRDefault="00AC706E" w:rsidP="00154A39">
      <w:pPr>
        <w:pStyle w:val="Ttulo"/>
        <w:numPr>
          <w:ilvl w:val="1"/>
          <w:numId w:val="62"/>
        </w:numPr>
        <w:jc w:val="left"/>
      </w:pPr>
      <w:r w:rsidRPr="00AC706E">
        <w:t xml:space="preserve">Al cargar un valor en el registro base, luego solo tenemos que cargar desplazamientos en el </w:t>
      </w:r>
      <w:r w:rsidR="00F53663">
        <w:t>campo</w:t>
      </w:r>
      <w:r w:rsidRPr="00AC706E">
        <w:t xml:space="preserve"> DIR</w:t>
      </w:r>
      <w:r w:rsidR="00F53663">
        <w:t xml:space="preserve">. Facilitando la programación de bajo nivel en lenguaje de </w:t>
      </w:r>
      <w:proofErr w:type="spellStart"/>
      <w:r w:rsidR="00F53663">
        <w:t>maquina</w:t>
      </w:r>
      <w:proofErr w:type="spellEnd"/>
      <w:r w:rsidR="00F53663">
        <w:t>.</w:t>
      </w:r>
    </w:p>
    <w:p w14:paraId="3CF523E2" w14:textId="45657637" w:rsidR="005E5631" w:rsidRDefault="005E5631" w:rsidP="00154A39">
      <w:pPr>
        <w:pStyle w:val="Ttulo"/>
        <w:numPr>
          <w:ilvl w:val="0"/>
          <w:numId w:val="62"/>
        </w:numPr>
        <w:jc w:val="left"/>
        <w:rPr>
          <w:b/>
          <w:bCs/>
        </w:rPr>
      </w:pPr>
      <w:r>
        <w:rPr>
          <w:b/>
          <w:bCs/>
        </w:rPr>
        <w:t>Desventaja:</w:t>
      </w:r>
    </w:p>
    <w:p w14:paraId="0C6CE00B" w14:textId="51D46ACE" w:rsidR="005E5631" w:rsidRPr="005E5631" w:rsidRDefault="005E5631" w:rsidP="00154A39">
      <w:pPr>
        <w:pStyle w:val="Ttulo"/>
        <w:numPr>
          <w:ilvl w:val="1"/>
          <w:numId w:val="62"/>
        </w:numPr>
        <w:jc w:val="left"/>
      </w:pPr>
      <w:r w:rsidRPr="005E5631">
        <w:t xml:space="preserve">El </w:t>
      </w:r>
      <w:proofErr w:type="spellStart"/>
      <w:r w:rsidRPr="005E5631">
        <w:t>calculo</w:t>
      </w:r>
      <w:proofErr w:type="spellEnd"/>
      <w:r w:rsidRPr="005E5631">
        <w:t xml:space="preserve"> consume un tiempo adicional al tiempo de la lectura del operando</w:t>
      </w:r>
    </w:p>
    <w:p w14:paraId="6A5FAA44" w14:textId="77777777" w:rsidR="00C83019" w:rsidRDefault="00C83019" w:rsidP="007B0199">
      <w:pPr>
        <w:pStyle w:val="Ttulo"/>
        <w:jc w:val="left"/>
        <w:rPr>
          <w:b/>
          <w:bCs/>
        </w:rPr>
      </w:pPr>
    </w:p>
    <w:p w14:paraId="006CF39D" w14:textId="2F51C2B1" w:rsidR="007B0199" w:rsidRDefault="007B0199" w:rsidP="000E2D2D">
      <w:pPr>
        <w:pStyle w:val="Ttulo4"/>
      </w:pPr>
      <w:r w:rsidRPr="00D123B3">
        <w:t xml:space="preserve">Direccionamiento </w:t>
      </w:r>
      <w:r w:rsidR="006B2A21">
        <w:t>por</w:t>
      </w:r>
      <w:r w:rsidRPr="00D123B3">
        <w:t xml:space="preserve"> referencia a programa</w:t>
      </w:r>
    </w:p>
    <w:p w14:paraId="798AA6CB" w14:textId="64A9061A" w:rsidR="009D6809" w:rsidRPr="0088020C" w:rsidRDefault="009D6809" w:rsidP="009D6809">
      <w:pPr>
        <w:pStyle w:val="Ttulo"/>
        <w:jc w:val="left"/>
        <w:rPr>
          <w:b/>
          <w:bCs/>
          <w:i/>
          <w:iCs/>
        </w:rPr>
      </w:pPr>
      <w:r w:rsidRPr="009D6809">
        <w:t>Usa como puntero al registro contador de programa, cuyo contenido sirve como la dirección de referencia. Con este sistema es posible generalmente direccionar</w:t>
      </w:r>
      <w:r w:rsidR="008B6DCB">
        <w:t xml:space="preserve"> secuencialmente</w:t>
      </w:r>
      <w:r w:rsidRPr="009D6809">
        <w:t xml:space="preserve"> dos zonas de memoria (por encima y por debajo de la instrucción en curso), según que la parte de dirección de la instrucción se sume o se reste con el contenido del contador de programa.</w:t>
      </w:r>
      <w:r w:rsidR="0088020C">
        <w:t xml:space="preserve"> </w:t>
      </w:r>
      <w:r w:rsidR="0088020C">
        <w:rPr>
          <w:b/>
          <w:bCs/>
          <w:i/>
          <w:iCs/>
        </w:rPr>
        <w:t>lectura secuencial del operando.</w:t>
      </w:r>
    </w:p>
    <w:p w14:paraId="3F86B307" w14:textId="62225802" w:rsidR="0059072A" w:rsidRPr="009D6809" w:rsidRDefault="006F752B" w:rsidP="00E01DD3">
      <w:pPr>
        <w:pStyle w:val="Ttulo"/>
        <w:jc w:val="left"/>
      </w:pPr>
      <w:r>
        <w:rPr>
          <w:noProof/>
        </w:rPr>
        <w:drawing>
          <wp:inline distT="0" distB="0" distL="0" distR="0" wp14:anchorId="0861ED78" wp14:editId="7B85D250">
            <wp:extent cx="3672968" cy="2146406"/>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19">
                      <a:extLst>
                        <a:ext uri="{28A0092B-C50C-407E-A947-70E740481C1C}">
                          <a14:useLocalDpi xmlns:a14="http://schemas.microsoft.com/office/drawing/2010/main" val="0"/>
                        </a:ext>
                      </a:extLst>
                    </a:blip>
                    <a:stretch>
                      <a:fillRect/>
                    </a:stretch>
                  </pic:blipFill>
                  <pic:spPr>
                    <a:xfrm>
                      <a:off x="0" y="0"/>
                      <a:ext cx="3672968" cy="2146406"/>
                    </a:xfrm>
                    <a:prstGeom prst="rect">
                      <a:avLst/>
                    </a:prstGeom>
                  </pic:spPr>
                </pic:pic>
              </a:graphicData>
            </a:graphic>
          </wp:inline>
        </w:drawing>
      </w:r>
      <w:r w:rsidR="00E01DD3">
        <w:rPr>
          <w:noProof/>
        </w:rPr>
        <w:drawing>
          <wp:inline distT="0" distB="0" distL="0" distR="0" wp14:anchorId="4626AEDB" wp14:editId="05B662D0">
            <wp:extent cx="3173506" cy="179698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0">
                      <a:extLst>
                        <a:ext uri="{28A0092B-C50C-407E-A947-70E740481C1C}">
                          <a14:useLocalDpi xmlns:a14="http://schemas.microsoft.com/office/drawing/2010/main" val="0"/>
                        </a:ext>
                      </a:extLst>
                    </a:blip>
                    <a:stretch>
                      <a:fillRect/>
                    </a:stretch>
                  </pic:blipFill>
                  <pic:spPr>
                    <a:xfrm>
                      <a:off x="0" y="0"/>
                      <a:ext cx="3173506" cy="1796985"/>
                    </a:xfrm>
                    <a:prstGeom prst="rect">
                      <a:avLst/>
                    </a:prstGeom>
                  </pic:spPr>
                </pic:pic>
              </a:graphicData>
            </a:graphic>
          </wp:inline>
        </w:drawing>
      </w:r>
    </w:p>
    <w:p w14:paraId="418FA832" w14:textId="77777777" w:rsidR="00C9624E" w:rsidRDefault="00C9624E" w:rsidP="001A46A7">
      <w:pPr>
        <w:pStyle w:val="Ttulo3"/>
      </w:pPr>
    </w:p>
    <w:p w14:paraId="5728B9F9" w14:textId="77777777" w:rsidR="00C9624E" w:rsidRDefault="00C9624E" w:rsidP="001A46A7">
      <w:pPr>
        <w:pStyle w:val="Ttulo3"/>
      </w:pPr>
    </w:p>
    <w:p w14:paraId="6ECA84BB" w14:textId="17923B55" w:rsidR="007B0199" w:rsidRPr="000E2D2D" w:rsidRDefault="007B0199" w:rsidP="000E2D2D">
      <w:pPr>
        <w:pStyle w:val="Ttulo4"/>
      </w:pPr>
      <w:r w:rsidRPr="000E2D2D">
        <w:t xml:space="preserve">Direccionamiento por Pagina (o por yuxtaposición) </w:t>
      </w:r>
    </w:p>
    <w:p w14:paraId="2142C603" w14:textId="7E565324" w:rsidR="009C7E34" w:rsidRPr="009C7E34" w:rsidRDefault="009C7E34" w:rsidP="009C7E34">
      <w:pPr>
        <w:pStyle w:val="Ttulo"/>
        <w:jc w:val="left"/>
      </w:pPr>
      <w:r w:rsidRPr="009C7E34">
        <w:t>Se considera a la memoria dividida en 2</w:t>
      </w:r>
      <w:r w:rsidRPr="005366D0">
        <w:rPr>
          <w:vertAlign w:val="superscript"/>
        </w:rPr>
        <w:t>p</w:t>
      </w:r>
      <w:r w:rsidRPr="009C7E34">
        <w:t xml:space="preserve"> zonas de 2</w:t>
      </w:r>
      <w:r w:rsidRPr="005366D0">
        <w:rPr>
          <w:vertAlign w:val="superscript"/>
        </w:rPr>
        <w:t>n</w:t>
      </w:r>
      <w:r w:rsidRPr="009C7E34">
        <w:t xml:space="preserve"> palabras </w:t>
      </w:r>
      <w:proofErr w:type="gramStart"/>
      <w:r w:rsidRPr="009C7E34">
        <w:t>cada una llamadas páginas</w:t>
      </w:r>
      <w:proofErr w:type="gramEnd"/>
      <w:r w:rsidRPr="009C7E34">
        <w:t>. En general, la</w:t>
      </w:r>
      <w:r>
        <w:t xml:space="preserve"> </w:t>
      </w:r>
      <w:r w:rsidRPr="009C7E34">
        <w:t>parte de dirección de la instrucción contiene n bits, por lo que no permite direccionar más palabras que las</w:t>
      </w:r>
      <w:r>
        <w:t xml:space="preserve"> </w:t>
      </w:r>
      <w:r w:rsidRPr="009C7E34">
        <w:t>que contiene una página (que son 2</w:t>
      </w:r>
      <w:r w:rsidRPr="005366D0">
        <w:rPr>
          <w:vertAlign w:val="superscript"/>
        </w:rPr>
        <w:t>n</w:t>
      </w:r>
      <w:r w:rsidRPr="009C7E34">
        <w:t xml:space="preserve"> palabras).</w:t>
      </w:r>
    </w:p>
    <w:p w14:paraId="354BE8BF" w14:textId="0F417EF5" w:rsidR="00140689" w:rsidRDefault="009C7E34" w:rsidP="009C7E34">
      <w:pPr>
        <w:pStyle w:val="Ttulo"/>
        <w:jc w:val="left"/>
      </w:pPr>
      <w:r w:rsidRPr="009C7E34">
        <w:t xml:space="preserve">La dirección efectiva se obtiene por yuxtaposición (concatenación) del número de página, dado por los primeros p bits del CP, y de la parte de dirección de la instrucción (n bits), que me da la palabra dentro de esa </w:t>
      </w:r>
      <w:proofErr w:type="spellStart"/>
      <w:r w:rsidRPr="009C7E34">
        <w:t>página.</w:t>
      </w:r>
      <w:r w:rsidR="00382133">
        <w:t>El</w:t>
      </w:r>
      <w:proofErr w:type="spellEnd"/>
      <w:r w:rsidR="00382133">
        <w:t xml:space="preserve"> campo DIR dará la </w:t>
      </w:r>
      <w:proofErr w:type="spellStart"/>
      <w:r w:rsidR="00382133">
        <w:t>direccion</w:t>
      </w:r>
      <w:proofErr w:type="spellEnd"/>
      <w:r w:rsidR="00382133">
        <w:t xml:space="preserve"> de la palabra dentro de la </w:t>
      </w:r>
      <w:proofErr w:type="spellStart"/>
      <w:r w:rsidR="00382133">
        <w:t>pagina</w:t>
      </w:r>
      <w:proofErr w:type="spellEnd"/>
      <w:r w:rsidR="00382133">
        <w:t xml:space="preserve"> seleccionada por P.</w:t>
      </w:r>
    </w:p>
    <w:p w14:paraId="1DB86AE3" w14:textId="08B654A5" w:rsidR="006D7A50" w:rsidRPr="009C7E34" w:rsidRDefault="006D7A50" w:rsidP="006D7A50">
      <w:pPr>
        <w:pStyle w:val="Ttulo"/>
      </w:pPr>
      <w:r>
        <w:rPr>
          <w:noProof/>
        </w:rPr>
        <w:lastRenderedPageBreak/>
        <w:drawing>
          <wp:inline distT="0" distB="0" distL="0" distR="0" wp14:anchorId="55D9E5CD" wp14:editId="7BB571D2">
            <wp:extent cx="6858000" cy="2198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21">
                      <a:extLst>
                        <a:ext uri="{28A0092B-C50C-407E-A947-70E740481C1C}">
                          <a14:useLocalDpi xmlns:a14="http://schemas.microsoft.com/office/drawing/2010/main" val="0"/>
                        </a:ext>
                      </a:extLst>
                    </a:blip>
                    <a:stretch>
                      <a:fillRect/>
                    </a:stretch>
                  </pic:blipFill>
                  <pic:spPr>
                    <a:xfrm>
                      <a:off x="0" y="0"/>
                      <a:ext cx="6858000" cy="2198370"/>
                    </a:xfrm>
                    <a:prstGeom prst="rect">
                      <a:avLst/>
                    </a:prstGeom>
                  </pic:spPr>
                </pic:pic>
              </a:graphicData>
            </a:graphic>
          </wp:inline>
        </w:drawing>
      </w:r>
    </w:p>
    <w:p w14:paraId="6A52EAB3" w14:textId="6029902F" w:rsidR="007B0199" w:rsidRDefault="00D123B3" w:rsidP="00D123B3">
      <w:pPr>
        <w:pStyle w:val="Ttulo"/>
        <w:jc w:val="left"/>
      </w:pPr>
      <w:r w:rsidRPr="00D123B3">
        <w:t>Si la puerta A esta cerrada, hay direccionamiento directo en la primera página (00) y si está abierta, hay direccionamiento dentro de la página dada por los primeros p bits del CP. En este caso, el direccionamiento por página puede considerarse como un direccionamiento por referencia al principio de la página en curso (es decir, como el CP dice la instrucción en curso, sus primeros p bits dirán la página de dicha instrucción en curso).</w:t>
      </w:r>
    </w:p>
    <w:p w14:paraId="76FC426A" w14:textId="628F1A28" w:rsidR="009A06DB" w:rsidRPr="00DE7F1E" w:rsidRDefault="009A06DB" w:rsidP="00D123B3">
      <w:pPr>
        <w:pStyle w:val="Ttulo"/>
        <w:jc w:val="left"/>
        <w:rPr>
          <w:i/>
          <w:iCs/>
        </w:rPr>
      </w:pPr>
      <w:r>
        <w:t xml:space="preserve">Esta técnica promueve el manejo de </w:t>
      </w:r>
      <w:proofErr w:type="spellStart"/>
      <w:r>
        <w:t>multipl</w:t>
      </w:r>
      <w:r w:rsidR="00DE7F1E">
        <w:t>es</w:t>
      </w:r>
      <w:proofErr w:type="spellEnd"/>
      <w:r>
        <w:t xml:space="preserve"> p</w:t>
      </w:r>
      <w:r w:rsidR="00471E65">
        <w:t>r</w:t>
      </w:r>
      <w:r>
        <w:t xml:space="preserve">ocesos a través de sistemas operativos, ya que cada </w:t>
      </w:r>
      <w:proofErr w:type="spellStart"/>
      <w:r>
        <w:t>pagina</w:t>
      </w:r>
      <w:proofErr w:type="spellEnd"/>
      <w:r>
        <w:t xml:space="preserve"> puede manejar un pro</w:t>
      </w:r>
      <w:r w:rsidR="00471E65">
        <w:t>c</w:t>
      </w:r>
      <w:r>
        <w:t>eso diferente, el que será atendido por la CPU en función a técnicas propias del sistema operativo.</w:t>
      </w:r>
      <w:r w:rsidR="00DE7F1E">
        <w:t xml:space="preserve"> </w:t>
      </w:r>
      <w:r w:rsidR="00DE7F1E" w:rsidRPr="00DE7F1E">
        <w:rPr>
          <w:b/>
          <w:bCs/>
        </w:rPr>
        <w:t xml:space="preserve">Fundamental para que los sistemas operativos puedan implementar </w:t>
      </w:r>
      <w:r w:rsidR="00DE7F1E" w:rsidRPr="00DE7F1E">
        <w:rPr>
          <w:b/>
          <w:bCs/>
          <w:i/>
          <w:iCs/>
        </w:rPr>
        <w:t>multiprogramación</w:t>
      </w:r>
    </w:p>
    <w:p w14:paraId="527C2204" w14:textId="1A21FC65" w:rsidR="00D123B3" w:rsidRPr="000E2D2D" w:rsidRDefault="00D123B3" w:rsidP="000E2D2D">
      <w:pPr>
        <w:pStyle w:val="Ttulo3"/>
      </w:pPr>
      <w:r w:rsidRPr="000E2D2D">
        <w:t>Direccionamiento Indexado</w:t>
      </w:r>
    </w:p>
    <w:p w14:paraId="484274CC" w14:textId="77777777" w:rsidR="00E25CF8" w:rsidRDefault="004F0BBE" w:rsidP="004F0BBE">
      <w:pPr>
        <w:pStyle w:val="Ttulo"/>
        <w:jc w:val="left"/>
        <w:rPr>
          <w:sz w:val="24"/>
          <w:szCs w:val="24"/>
        </w:rPr>
      </w:pPr>
      <w:r w:rsidRPr="004F0BBE">
        <w:rPr>
          <w:sz w:val="24"/>
          <w:szCs w:val="24"/>
        </w:rPr>
        <w:t>El mecanismo de direccionamiento es exactamente el mismo que para base-desplazamiento, con la diferencia significativa de que el valor del registro índice se suele modificar con frecuencia en la ejecución de un programa, mientras que el base no. La dirección efectiva se obtiene sumando la parte de dirección de la instrucción con el contenido del registro índice.</w:t>
      </w:r>
      <w:r w:rsidR="00C7142C">
        <w:rPr>
          <w:sz w:val="24"/>
          <w:szCs w:val="24"/>
        </w:rPr>
        <w:t xml:space="preserve"> </w:t>
      </w:r>
    </w:p>
    <w:p w14:paraId="269BC2DA" w14:textId="62543FBD" w:rsidR="00E25CF8" w:rsidRPr="004F0BBE" w:rsidRDefault="00C7142C" w:rsidP="004F0BBE">
      <w:pPr>
        <w:pStyle w:val="Ttulo"/>
        <w:jc w:val="left"/>
        <w:rPr>
          <w:sz w:val="24"/>
          <w:szCs w:val="24"/>
        </w:rPr>
      </w:pPr>
      <w:r>
        <w:rPr>
          <w:sz w:val="24"/>
          <w:szCs w:val="24"/>
        </w:rPr>
        <w:t xml:space="preserve">Debemos entonces indicar no solo la condición de direccionamiento sino </w:t>
      </w:r>
      <w:r w:rsidR="007931CE">
        <w:rPr>
          <w:sz w:val="24"/>
          <w:szCs w:val="24"/>
        </w:rPr>
        <w:t>también</w:t>
      </w:r>
      <w:r>
        <w:rPr>
          <w:sz w:val="24"/>
          <w:szCs w:val="24"/>
        </w:rPr>
        <w:t xml:space="preserve"> el </w:t>
      </w:r>
      <w:proofErr w:type="spellStart"/>
      <w:r>
        <w:rPr>
          <w:sz w:val="24"/>
          <w:szCs w:val="24"/>
        </w:rPr>
        <w:t>numero</w:t>
      </w:r>
      <w:proofErr w:type="spellEnd"/>
      <w:r>
        <w:rPr>
          <w:sz w:val="24"/>
          <w:szCs w:val="24"/>
        </w:rPr>
        <w:t xml:space="preserve"> del índice.</w:t>
      </w:r>
      <w:r w:rsidR="00E25CF8">
        <w:rPr>
          <w:sz w:val="24"/>
          <w:szCs w:val="24"/>
        </w:rPr>
        <w:t xml:space="preserve"> Además se precisara de operaciones que inicializan el índice y </w:t>
      </w:r>
      <w:proofErr w:type="gramStart"/>
      <w:r w:rsidR="00E25CF8">
        <w:rPr>
          <w:sz w:val="24"/>
          <w:szCs w:val="24"/>
        </w:rPr>
        <w:t>que  decrementan</w:t>
      </w:r>
      <w:proofErr w:type="gramEnd"/>
      <w:r w:rsidR="00E25CF8">
        <w:rPr>
          <w:sz w:val="24"/>
          <w:szCs w:val="24"/>
        </w:rPr>
        <w:t xml:space="preserve"> o incrementan su valor</w:t>
      </w:r>
    </w:p>
    <w:p w14:paraId="1344790F" w14:textId="37D0C857" w:rsidR="004F0BBE" w:rsidRDefault="004F0BBE" w:rsidP="004F0BBE">
      <w:pPr>
        <w:pStyle w:val="Ttulo"/>
        <w:jc w:val="left"/>
        <w:rPr>
          <w:sz w:val="24"/>
          <w:szCs w:val="24"/>
        </w:rPr>
      </w:pPr>
      <w:r w:rsidRPr="004F0BBE">
        <w:rPr>
          <w:sz w:val="24"/>
          <w:szCs w:val="24"/>
        </w:rPr>
        <w:t>Se usa habitualmente como mecanismo para recorrer estructuras de datos tipo vector o tabla. La dirección especificada en la instrucción es la de la primera posición del vector y a ella se le suma el valor del índice inicialmente puesto a cero e incrementado o decrementado de manera sucesiva dentro de un bucle. Cuando se llega al final de bucle, se compara el índice con el número de elementos del vector y se salta al principio del bucle si quedan elementos por procesar.</w:t>
      </w:r>
    </w:p>
    <w:p w14:paraId="09F764AA" w14:textId="04A7278A" w:rsidR="007040E2" w:rsidRPr="004F0BBE" w:rsidRDefault="007040E2" w:rsidP="007040E2">
      <w:pPr>
        <w:pStyle w:val="Ttulo"/>
        <w:rPr>
          <w:sz w:val="24"/>
          <w:szCs w:val="24"/>
        </w:rPr>
      </w:pPr>
      <w:r>
        <w:rPr>
          <w:noProof/>
        </w:rPr>
        <w:lastRenderedPageBreak/>
        <w:drawing>
          <wp:inline distT="0" distB="0" distL="0" distR="0" wp14:anchorId="1BA49155" wp14:editId="2C5CE632">
            <wp:extent cx="4364531" cy="2222929"/>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122">
                      <a:extLst>
                        <a:ext uri="{28A0092B-C50C-407E-A947-70E740481C1C}">
                          <a14:useLocalDpi xmlns:a14="http://schemas.microsoft.com/office/drawing/2010/main" val="0"/>
                        </a:ext>
                      </a:extLst>
                    </a:blip>
                    <a:stretch>
                      <a:fillRect/>
                    </a:stretch>
                  </pic:blipFill>
                  <pic:spPr>
                    <a:xfrm>
                      <a:off x="0" y="0"/>
                      <a:ext cx="4364531" cy="2222929"/>
                    </a:xfrm>
                    <a:prstGeom prst="rect">
                      <a:avLst/>
                    </a:prstGeom>
                  </pic:spPr>
                </pic:pic>
              </a:graphicData>
            </a:graphic>
          </wp:inline>
        </w:drawing>
      </w:r>
    </w:p>
    <w:p w14:paraId="0D400829" w14:textId="3414C9DB" w:rsidR="00F64086" w:rsidRDefault="00F64086" w:rsidP="00585B49">
      <w:pPr>
        <w:pStyle w:val="Ttulo2"/>
      </w:pPr>
    </w:p>
    <w:p w14:paraId="6DDF109F" w14:textId="77777777" w:rsidR="00F64086" w:rsidRDefault="00F64086">
      <w:pPr>
        <w:rPr>
          <w:b/>
          <w:bCs/>
          <w:lang w:val="es-419"/>
        </w:rPr>
      </w:pPr>
      <w:r>
        <w:br w:type="page"/>
      </w:r>
    </w:p>
    <w:p w14:paraId="6BD139DC" w14:textId="3A258E2C" w:rsidR="00F64086" w:rsidRPr="00DE7F1E" w:rsidRDefault="00426B89" w:rsidP="00F64086">
      <w:pPr>
        <w:pStyle w:val="Citadestacada"/>
        <w:rPr>
          <w:rFonts w:ascii="Lucida Sans Unicode" w:hAnsi="Lucida Sans Unicode" w:cs="Lucida Sans Unicode"/>
          <w:b/>
          <w:bCs/>
          <w:sz w:val="40"/>
          <w:szCs w:val="40"/>
          <w:lang w:val="es-419"/>
        </w:rPr>
      </w:pPr>
      <w:r w:rsidRPr="007478E2">
        <w:rPr>
          <w:noProof/>
        </w:rPr>
        <w:lastRenderedPageBreak/>
        <mc:AlternateContent>
          <mc:Choice Requires="wps">
            <w:drawing>
              <wp:anchor distT="0" distB="0" distL="114300" distR="114300" simplePos="0" relativeHeight="251658259" behindDoc="1" locked="0" layoutInCell="1" allowOverlap="1" wp14:anchorId="52EEEFAD" wp14:editId="6E625077">
                <wp:simplePos x="0" y="0"/>
                <wp:positionH relativeFrom="margin">
                  <wp:align>left</wp:align>
                </wp:positionH>
                <wp:positionV relativeFrom="paragraph">
                  <wp:posOffset>839337</wp:posOffset>
                </wp:positionV>
                <wp:extent cx="6809901" cy="429905"/>
                <wp:effectExtent l="0" t="0" r="0" b="8255"/>
                <wp:wrapNone/>
                <wp:docPr id="216" name="Rectangle 216" descr="decorative element"/>
                <wp:cNvGraphicFramePr/>
                <a:graphic xmlns:a="http://schemas.openxmlformats.org/drawingml/2006/main">
                  <a:graphicData uri="http://schemas.microsoft.com/office/word/2010/wordprocessingShape">
                    <wps:wsp>
                      <wps:cNvSpPr/>
                      <wps:spPr>
                        <a:xfrm>
                          <a:off x="0" y="0"/>
                          <a:ext cx="6809901" cy="429905"/>
                        </a:xfrm>
                        <a:prstGeom prst="rect">
                          <a:avLst/>
                        </a:prstGeom>
                        <a:solidFill>
                          <a:schemeClr val="accent1">
                            <a:lumMod val="40000"/>
                            <a:lumOff val="6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B430E" id="Rectangle 216" o:spid="_x0000_s1026" alt="decorative element" style="position:absolute;margin-left:0;margin-top:66.1pt;width:536.2pt;height:33.85pt;z-index:-2516582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" fillcolor="#decde8 [1300]" stroked="f">
                <w10:wrap anchorx="margin"/>
              </v:rect>
            </w:pict>
          </mc:Fallback>
        </mc:AlternateContent>
      </w:r>
      <w:r w:rsidR="00F64086" w:rsidRPr="00DE7F1E">
        <w:rPr>
          <w:rFonts w:ascii="Lucida Sans Unicode" w:hAnsi="Lucida Sans Unicode" w:cs="Lucida Sans Unicode"/>
          <w:b/>
          <w:bCs/>
          <w:sz w:val="40"/>
          <w:szCs w:val="40"/>
          <w:lang w:val="es-419"/>
        </w:rPr>
        <w:t>RESUMEN: Direccionamiento</w:t>
      </w:r>
    </w:p>
    <w:p w14:paraId="5726CDAD" w14:textId="51B74A95" w:rsidR="00DE7F1E" w:rsidRPr="00DE7F1E" w:rsidRDefault="00DE7F1E" w:rsidP="00261D68">
      <w:pPr>
        <w:rPr>
          <w:rFonts w:ascii="Lucida Sans" w:hAnsi="Lucida Sans"/>
          <w:i/>
          <w:iCs/>
          <w:lang w:val="es-419"/>
        </w:rPr>
      </w:pPr>
      <w:r>
        <w:rPr>
          <w:rFonts w:ascii="Lucida Sans" w:hAnsi="Lucida Sans"/>
          <w:b/>
          <w:bCs/>
          <w:lang w:val="es-419"/>
        </w:rPr>
        <w:t xml:space="preserve"> </w:t>
      </w:r>
      <w:r w:rsidR="00261D68" w:rsidRPr="00DE7F1E">
        <w:rPr>
          <w:rFonts w:ascii="Lucida Sans" w:hAnsi="Lucida Sans"/>
          <w:b/>
          <w:bCs/>
          <w:lang w:val="es-419"/>
        </w:rPr>
        <w:t xml:space="preserve">Modos de Direccionamiento: </w:t>
      </w:r>
      <w:r w:rsidR="00261D68" w:rsidRPr="00DE7F1E">
        <w:rPr>
          <w:rFonts w:ascii="Lucida Sans" w:hAnsi="Lucida Sans"/>
          <w:i/>
          <w:iCs/>
          <w:lang w:val="es-419"/>
        </w:rPr>
        <w:t xml:space="preserve">Estrategias que brinda una arquitectura para acceder a una </w:t>
      </w:r>
      <w:r>
        <w:rPr>
          <w:rFonts w:ascii="Lucida Sans" w:hAnsi="Lucida Sans"/>
          <w:i/>
          <w:iCs/>
          <w:lang w:val="es-419"/>
        </w:rPr>
        <w:t xml:space="preserve">            </w:t>
      </w:r>
      <w:r w:rsidR="00261D68" w:rsidRPr="00DE7F1E">
        <w:rPr>
          <w:rFonts w:ascii="Lucida Sans" w:hAnsi="Lucida Sans"/>
          <w:i/>
          <w:iCs/>
          <w:lang w:val="es-419"/>
        </w:rPr>
        <w:t xml:space="preserve">palabra de memoria </w:t>
      </w:r>
    </w:p>
    <w:p w14:paraId="7966B9DA" w14:textId="7CD7E43B" w:rsidR="00DE7F1E" w:rsidRDefault="00175C34" w:rsidP="00154A39">
      <w:pPr>
        <w:pStyle w:val="Prrafodelista"/>
        <w:numPr>
          <w:ilvl w:val="0"/>
          <w:numId w:val="63"/>
        </w:numPr>
        <w:rPr>
          <w:rFonts w:ascii="Lucida Sans" w:hAnsi="Lucida Sans"/>
          <w:b/>
          <w:bCs/>
        </w:rPr>
      </w:pPr>
      <w:r w:rsidRPr="000E2D2D">
        <w:rPr>
          <w:noProof/>
        </w:rPr>
        <mc:AlternateContent>
          <mc:Choice Requires="wps">
            <w:drawing>
              <wp:anchor distT="0" distB="0" distL="114300" distR="114300" simplePos="0" relativeHeight="251658264" behindDoc="1" locked="0" layoutInCell="1" allowOverlap="1" wp14:anchorId="66E96658" wp14:editId="7F7141C0">
                <wp:simplePos x="0" y="0"/>
                <wp:positionH relativeFrom="margin">
                  <wp:posOffset>2818263</wp:posOffset>
                </wp:positionH>
                <wp:positionV relativeFrom="paragraph">
                  <wp:posOffset>202175</wp:posOffset>
                </wp:positionV>
                <wp:extent cx="2606675" cy="402609"/>
                <wp:effectExtent l="0" t="0" r="22225" b="16510"/>
                <wp:wrapNone/>
                <wp:docPr id="337728520" name="Rectangle 337728520" descr="decorative element"/>
                <wp:cNvGraphicFramePr/>
                <a:graphic xmlns:a="http://schemas.openxmlformats.org/drawingml/2006/main">
                  <a:graphicData uri="http://schemas.microsoft.com/office/word/2010/wordprocessingShape">
                    <wps:wsp>
                      <wps:cNvSpPr/>
                      <wps:spPr>
                        <a:xfrm>
                          <a:off x="0" y="0"/>
                          <a:ext cx="2606675" cy="402609"/>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FF9E" id="Rectangle 337728520" o:spid="_x0000_s1026" alt="decorative element" style="position:absolute;margin-left:221.9pt;margin-top:15.9pt;width:205.25pt;height:31.7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" fillcolor="#f4ebf9" strokecolor="#593470 [1604]" strokeweight="1pt">
                <v:stroke dashstyle="dash"/>
                <w10:wrap anchorx="margin"/>
              </v:rect>
            </w:pict>
          </mc:Fallback>
        </mc:AlternateContent>
      </w:r>
      <w:r w:rsidR="00DE7F1E" w:rsidRPr="00E36A5F">
        <w:rPr>
          <w:rFonts w:ascii="Lucida Sans" w:hAnsi="Lucida Sans"/>
          <w:b/>
          <w:bCs/>
        </w:rPr>
        <w:t>Directo</w:t>
      </w:r>
    </w:p>
    <w:p w14:paraId="3516E0F2" w14:textId="53519BEE" w:rsidR="00EB4AE7" w:rsidRDefault="00203973" w:rsidP="00175C34">
      <w:pPr>
        <w:pStyle w:val="Prrafodelista"/>
        <w:numPr>
          <w:ilvl w:val="0"/>
          <w:numId w:val="0"/>
        </w:numPr>
        <w:ind w:left="1440" w:firstLine="720"/>
        <w:jc w:val="center"/>
        <w:rPr>
          <w:rFonts w:ascii="Lucida Sans" w:hAnsi="Lucida Sans"/>
        </w:rPr>
      </w:pPr>
      <w:r>
        <w:rPr>
          <w:rFonts w:ascii="Lucida Sans" w:hAnsi="Lucida Sans"/>
        </w:rPr>
        <w:t xml:space="preserve">DIR efectiva = </w:t>
      </w:r>
      <w:r w:rsidR="00AB7E6E">
        <w:rPr>
          <w:rFonts w:ascii="Lucida Sans" w:hAnsi="Lucida Sans"/>
        </w:rPr>
        <w:t>(</w:t>
      </w:r>
      <w:r w:rsidR="008A3237">
        <w:rPr>
          <w:rFonts w:ascii="Lucida Sans" w:hAnsi="Lucida Sans"/>
        </w:rPr>
        <w:t xml:space="preserve">DIR) </w:t>
      </w:r>
      <w:r>
        <w:rPr>
          <w:rFonts w:ascii="Lucida Sans" w:hAnsi="Lucida Sans"/>
        </w:rPr>
        <w:t xml:space="preserve">| </w:t>
      </w:r>
      <w:r w:rsidRPr="00C862EA">
        <w:rPr>
          <w:rFonts w:ascii="Lucida Sans" w:hAnsi="Lucida Sans"/>
          <w:b/>
          <w:bCs/>
        </w:rPr>
        <w:t xml:space="preserve">(DIR) </w:t>
      </w:r>
      <w:r w:rsidRPr="00C862EA">
        <w:rPr>
          <w:rFonts w:ascii="Wingdings" w:eastAsia="Wingdings" w:hAnsi="Wingdings" w:cs="Wingdings"/>
          <w:b/>
        </w:rPr>
        <w:t>à</w:t>
      </w:r>
      <w:r w:rsidRPr="00C862EA">
        <w:rPr>
          <w:rFonts w:ascii="Lucida Sans" w:hAnsi="Lucida Sans"/>
          <w:b/>
          <w:bCs/>
        </w:rPr>
        <w:t xml:space="preserve"> S</w:t>
      </w:r>
    </w:p>
    <w:p w14:paraId="384EF80D" w14:textId="7229FDF7" w:rsidR="00175C34" w:rsidRPr="00A90D31" w:rsidRDefault="00CE5238" w:rsidP="00175C34">
      <w:pPr>
        <w:pStyle w:val="Prrafodelista"/>
        <w:numPr>
          <w:ilvl w:val="0"/>
          <w:numId w:val="0"/>
        </w:numPr>
        <w:ind w:left="1440" w:firstLine="720"/>
        <w:jc w:val="center"/>
        <w:rPr>
          <w:rFonts w:ascii="Lucida Sans" w:hAnsi="Lucida Sans"/>
        </w:rPr>
      </w:pPr>
      <w:r>
        <w:rPr>
          <w:rFonts w:ascii="Lucida Sans" w:hAnsi="Lucida Sans"/>
        </w:rPr>
        <w:t>1 acceso a memoria</w:t>
      </w:r>
    </w:p>
    <w:p w14:paraId="4C9FB37D" w14:textId="2090CA19" w:rsidR="00A90D31" w:rsidRPr="00A90D31" w:rsidRDefault="004F6379" w:rsidP="00154A39">
      <w:pPr>
        <w:pStyle w:val="Prrafodelista"/>
        <w:numPr>
          <w:ilvl w:val="0"/>
          <w:numId w:val="63"/>
        </w:numPr>
        <w:rPr>
          <w:rFonts w:ascii="Lucida Sans" w:hAnsi="Lucida Sans"/>
          <w:b/>
          <w:bCs/>
        </w:rPr>
      </w:pPr>
      <w:r w:rsidRPr="000E2D2D">
        <w:rPr>
          <w:noProof/>
        </w:rPr>
        <mc:AlternateContent>
          <mc:Choice Requires="wps">
            <w:drawing>
              <wp:anchor distT="0" distB="0" distL="114300" distR="114300" simplePos="0" relativeHeight="251658263" behindDoc="1" locked="0" layoutInCell="1" allowOverlap="1" wp14:anchorId="33DEC24C" wp14:editId="1B5D38D0">
                <wp:simplePos x="0" y="0"/>
                <wp:positionH relativeFrom="margin">
                  <wp:posOffset>2831910</wp:posOffset>
                </wp:positionH>
                <wp:positionV relativeFrom="paragraph">
                  <wp:posOffset>215919</wp:posOffset>
                </wp:positionV>
                <wp:extent cx="2606675" cy="409433"/>
                <wp:effectExtent l="0" t="0" r="22225" b="10160"/>
                <wp:wrapNone/>
                <wp:docPr id="337728519" name="Rectangle 337728519" descr="decorative element"/>
                <wp:cNvGraphicFramePr/>
                <a:graphic xmlns:a="http://schemas.openxmlformats.org/drawingml/2006/main">
                  <a:graphicData uri="http://schemas.microsoft.com/office/word/2010/wordprocessingShape">
                    <wps:wsp>
                      <wps:cNvSpPr/>
                      <wps:spPr>
                        <a:xfrm>
                          <a:off x="0" y="0"/>
                          <a:ext cx="2606675" cy="409433"/>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F34B" id="Rectangle 337728519" o:spid="_x0000_s1026" alt="decorative element" style="position:absolute;margin-left:223pt;margin-top:17pt;width:205.25pt;height:32.25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" fillcolor="#f4ebf9" strokecolor="#593470 [1604]" strokeweight="1pt">
                <v:stroke dashstyle="dash"/>
                <w10:wrap anchorx="margin"/>
              </v:rect>
            </w:pict>
          </mc:Fallback>
        </mc:AlternateContent>
      </w:r>
      <w:r w:rsidR="004A6B66" w:rsidRPr="00E36A5F">
        <w:rPr>
          <w:rFonts w:ascii="Lucida Sans" w:hAnsi="Lucida Sans"/>
          <w:b/>
          <w:bCs/>
        </w:rPr>
        <w:t>Indirecto</w:t>
      </w:r>
    </w:p>
    <w:p w14:paraId="38090208" w14:textId="0B3F9055" w:rsidR="00A90D31" w:rsidRDefault="00A90D31" w:rsidP="00175C34">
      <w:pPr>
        <w:pStyle w:val="Prrafodelista"/>
        <w:numPr>
          <w:ilvl w:val="0"/>
          <w:numId w:val="0"/>
        </w:numPr>
        <w:ind w:left="1440" w:firstLine="720"/>
        <w:jc w:val="center"/>
        <w:rPr>
          <w:rFonts w:ascii="Lucida Sans" w:hAnsi="Lucida Sans"/>
        </w:rPr>
      </w:pPr>
      <w:r w:rsidRPr="00A90D31">
        <w:rPr>
          <w:rFonts w:ascii="Lucida Sans" w:hAnsi="Lucida Sans"/>
        </w:rPr>
        <w:t>DIR efectiva = ((DIR))</w:t>
      </w:r>
      <w:r w:rsidR="00AB7E6E">
        <w:rPr>
          <w:rFonts w:ascii="Lucida Sans" w:hAnsi="Lucida Sans"/>
        </w:rPr>
        <w:t>. Usa señal TMS</w:t>
      </w:r>
    </w:p>
    <w:p w14:paraId="4B60E318" w14:textId="143B85FB" w:rsidR="00CE5238" w:rsidRPr="00E36A5F" w:rsidRDefault="00CE5238" w:rsidP="00175C34">
      <w:pPr>
        <w:pStyle w:val="Prrafodelista"/>
        <w:numPr>
          <w:ilvl w:val="0"/>
          <w:numId w:val="0"/>
        </w:numPr>
        <w:ind w:left="1440" w:firstLine="720"/>
        <w:jc w:val="center"/>
        <w:rPr>
          <w:rFonts w:ascii="Lucida Sans" w:hAnsi="Lucida Sans"/>
          <w:b/>
          <w:bCs/>
        </w:rPr>
      </w:pPr>
      <w:r>
        <w:rPr>
          <w:rFonts w:ascii="Lucida Sans" w:hAnsi="Lucida Sans"/>
        </w:rPr>
        <w:t>2 accesos a memoria</w:t>
      </w:r>
    </w:p>
    <w:p w14:paraId="34DADFAF" w14:textId="368FD2DB" w:rsidR="00A90D31" w:rsidRDefault="00175C34" w:rsidP="00154A39">
      <w:pPr>
        <w:pStyle w:val="Prrafodelista"/>
        <w:numPr>
          <w:ilvl w:val="0"/>
          <w:numId w:val="63"/>
        </w:numPr>
        <w:rPr>
          <w:rFonts w:ascii="Lucida Sans" w:hAnsi="Lucida Sans"/>
          <w:b/>
          <w:bCs/>
        </w:rPr>
      </w:pPr>
      <w:r w:rsidRPr="00175C34">
        <w:rPr>
          <w:noProof/>
        </w:rPr>
        <mc:AlternateContent>
          <mc:Choice Requires="wps">
            <w:drawing>
              <wp:anchor distT="0" distB="0" distL="114300" distR="114300" simplePos="0" relativeHeight="251658265" behindDoc="1" locked="0" layoutInCell="1" allowOverlap="1" wp14:anchorId="38819656" wp14:editId="5ED25B78">
                <wp:simplePos x="0" y="0"/>
                <wp:positionH relativeFrom="margin">
                  <wp:posOffset>2490716</wp:posOffset>
                </wp:positionH>
                <wp:positionV relativeFrom="paragraph">
                  <wp:posOffset>147140</wp:posOffset>
                </wp:positionV>
                <wp:extent cx="3364173" cy="470848"/>
                <wp:effectExtent l="0" t="0" r="27305" b="24765"/>
                <wp:wrapNone/>
                <wp:docPr id="337728521" name="Rectangle 337728521" descr="decorative element"/>
                <wp:cNvGraphicFramePr/>
                <a:graphic xmlns:a="http://schemas.openxmlformats.org/drawingml/2006/main">
                  <a:graphicData uri="http://schemas.microsoft.com/office/word/2010/wordprocessingShape">
                    <wps:wsp>
                      <wps:cNvSpPr/>
                      <wps:spPr>
                        <a:xfrm>
                          <a:off x="0" y="0"/>
                          <a:ext cx="3364173" cy="470848"/>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5E5B" id="Rectangle 337728521" o:spid="_x0000_s1026" alt="decorative element" style="position:absolute;margin-left:196.1pt;margin-top:11.6pt;width:264.9pt;height:37.05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" fillcolor="#f4ebf9" strokecolor="#593470 [1604]" strokeweight="1pt">
                <v:stroke dashstyle="dash"/>
                <w10:wrap anchorx="margin"/>
              </v:rect>
            </w:pict>
          </mc:Fallback>
        </mc:AlternateContent>
      </w:r>
      <w:r w:rsidR="004A6B66" w:rsidRPr="00E36A5F">
        <w:rPr>
          <w:rFonts w:ascii="Lucida Sans" w:hAnsi="Lucida Sans"/>
          <w:b/>
          <w:bCs/>
        </w:rPr>
        <w:t>Inmediato</w:t>
      </w:r>
    </w:p>
    <w:p w14:paraId="0A11652E" w14:textId="5B17190C" w:rsidR="00175C34" w:rsidRPr="00C862EA" w:rsidRDefault="00175C34" w:rsidP="00175C34">
      <w:pPr>
        <w:pStyle w:val="Prrafodelista"/>
        <w:numPr>
          <w:ilvl w:val="0"/>
          <w:numId w:val="0"/>
        </w:numPr>
        <w:ind w:left="2160"/>
        <w:jc w:val="center"/>
        <w:rPr>
          <w:rFonts w:ascii="Lucida Sans" w:hAnsi="Lucida Sans"/>
          <w:b/>
          <w:bCs/>
        </w:rPr>
      </w:pPr>
      <w:r w:rsidRPr="00175C34">
        <w:rPr>
          <w:rFonts w:ascii="Lucida Sans" w:hAnsi="Lucida Sans"/>
        </w:rPr>
        <w:t xml:space="preserve">Operando </w:t>
      </w:r>
      <w:proofErr w:type="spellStart"/>
      <w:r w:rsidRPr="00175C34">
        <w:rPr>
          <w:rFonts w:ascii="Lucida Sans" w:hAnsi="Lucida Sans"/>
        </w:rPr>
        <w:t>esta</w:t>
      </w:r>
      <w:proofErr w:type="spellEnd"/>
      <w:r w:rsidRPr="00175C34">
        <w:rPr>
          <w:rFonts w:ascii="Lucida Sans" w:hAnsi="Lucida Sans"/>
        </w:rPr>
        <w:t xml:space="preserve"> en campo DIR | </w:t>
      </w:r>
      <w:r w:rsidRPr="00C862EA">
        <w:rPr>
          <w:rFonts w:ascii="Lucida Sans" w:hAnsi="Lucida Sans"/>
          <w:b/>
          <w:bCs/>
        </w:rPr>
        <w:t xml:space="preserve">(DIR) </w:t>
      </w:r>
      <w:r w:rsidRPr="00C862EA">
        <w:rPr>
          <w:rFonts w:ascii="Wingdings" w:eastAsia="Wingdings" w:hAnsi="Wingdings" w:cs="Wingdings"/>
          <w:b/>
        </w:rPr>
        <w:t>à</w:t>
      </w:r>
      <w:r w:rsidRPr="00C862EA">
        <w:rPr>
          <w:rFonts w:ascii="Lucida Sans" w:hAnsi="Lucida Sans"/>
          <w:b/>
          <w:bCs/>
        </w:rPr>
        <w:t xml:space="preserve"> ALU</w:t>
      </w:r>
    </w:p>
    <w:p w14:paraId="06A37AC1" w14:textId="6349B0D2" w:rsidR="00CE5238" w:rsidRPr="00175C34" w:rsidRDefault="004F6379" w:rsidP="00175C34">
      <w:pPr>
        <w:pStyle w:val="Prrafodelista"/>
        <w:numPr>
          <w:ilvl w:val="0"/>
          <w:numId w:val="0"/>
        </w:numPr>
        <w:ind w:left="2160"/>
        <w:jc w:val="center"/>
        <w:rPr>
          <w:rFonts w:ascii="Lucida Sans" w:hAnsi="Lucida Sans"/>
        </w:rPr>
      </w:pPr>
      <w:r>
        <w:rPr>
          <w:rFonts w:ascii="Lucida Sans" w:hAnsi="Lucida Sans"/>
        </w:rPr>
        <w:t>No hay acceso a memoria</w:t>
      </w:r>
    </w:p>
    <w:p w14:paraId="06ADB504" w14:textId="045E19C7" w:rsidR="001C38D7" w:rsidRDefault="001C38D7" w:rsidP="00154A39">
      <w:pPr>
        <w:pStyle w:val="Prrafodelista"/>
        <w:numPr>
          <w:ilvl w:val="0"/>
          <w:numId w:val="63"/>
        </w:numPr>
        <w:rPr>
          <w:rFonts w:ascii="Lucida Sans" w:hAnsi="Lucida Sans"/>
          <w:b/>
          <w:bCs/>
        </w:rPr>
      </w:pPr>
      <w:r w:rsidRPr="00175C34">
        <w:rPr>
          <w:noProof/>
        </w:rPr>
        <mc:AlternateContent>
          <mc:Choice Requires="wps">
            <w:drawing>
              <wp:anchor distT="0" distB="0" distL="114300" distR="114300" simplePos="0" relativeHeight="251658267" behindDoc="1" locked="0" layoutInCell="1" allowOverlap="1" wp14:anchorId="56992EEE" wp14:editId="28B88325">
                <wp:simplePos x="0" y="0"/>
                <wp:positionH relativeFrom="margin">
                  <wp:posOffset>2408308</wp:posOffset>
                </wp:positionH>
                <wp:positionV relativeFrom="paragraph">
                  <wp:posOffset>167583</wp:posOffset>
                </wp:positionV>
                <wp:extent cx="2626716" cy="477585"/>
                <wp:effectExtent l="0" t="0" r="21590" b="17780"/>
                <wp:wrapNone/>
                <wp:docPr id="337728523" name="Rectangle 337728523" descr="decorative element"/>
                <wp:cNvGraphicFramePr/>
                <a:graphic xmlns:a="http://schemas.openxmlformats.org/drawingml/2006/main">
                  <a:graphicData uri="http://schemas.microsoft.com/office/word/2010/wordprocessingShape">
                    <wps:wsp>
                      <wps:cNvSpPr/>
                      <wps:spPr>
                        <a:xfrm>
                          <a:off x="0" y="0"/>
                          <a:ext cx="2626716" cy="47758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7F927" id="Rectangle 337728523" o:spid="_x0000_s1026" alt="decorative element" style="position:absolute;margin-left:189.65pt;margin-top:13.2pt;width:206.85pt;height:37.6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" fillcolor="#f4ebf9" strokecolor="#593470 [1604]" strokeweight="1pt">
                <v:stroke dashstyle="dash"/>
                <w10:wrap anchorx="margin"/>
              </v:rect>
            </w:pict>
          </mc:Fallback>
        </mc:AlternateContent>
      </w:r>
      <w:r w:rsidR="00390365" w:rsidRPr="00E36A5F">
        <w:rPr>
          <w:rFonts w:ascii="Lucida Sans" w:hAnsi="Lucida Sans"/>
          <w:b/>
          <w:bCs/>
        </w:rPr>
        <w:t>Base y Desplazamiento</w:t>
      </w:r>
    </w:p>
    <w:p w14:paraId="3B0054D1" w14:textId="35A143AB" w:rsidR="001C38D7" w:rsidRPr="001C38D7" w:rsidRDefault="00C7142C" w:rsidP="001C38D7">
      <w:pPr>
        <w:pStyle w:val="Prrafodelista"/>
        <w:numPr>
          <w:ilvl w:val="0"/>
          <w:numId w:val="0"/>
        </w:numPr>
        <w:ind w:left="720"/>
        <w:jc w:val="center"/>
      </w:pPr>
      <w:r w:rsidRPr="001C38D7">
        <w:t>DIR efectiva = (Registro Base) ± (DIR)</w:t>
      </w:r>
    </w:p>
    <w:p w14:paraId="69C34355" w14:textId="28E2E4BE" w:rsidR="00A90D31" w:rsidRPr="001C38D7" w:rsidRDefault="00C7142C" w:rsidP="001C38D7">
      <w:pPr>
        <w:pStyle w:val="Prrafodelista"/>
        <w:numPr>
          <w:ilvl w:val="0"/>
          <w:numId w:val="0"/>
        </w:numPr>
        <w:ind w:left="720"/>
        <w:jc w:val="center"/>
        <w:rPr>
          <w:rFonts w:ascii="Lucida Sans" w:hAnsi="Lucida Sans"/>
        </w:rPr>
      </w:pPr>
      <w:r w:rsidRPr="001C38D7">
        <w:t xml:space="preserve">El </w:t>
      </w:r>
      <w:proofErr w:type="spellStart"/>
      <w:r w:rsidRPr="001C38D7">
        <w:t>Dir</w:t>
      </w:r>
      <w:proofErr w:type="spellEnd"/>
      <w:r w:rsidRPr="001C38D7">
        <w:t xml:space="preserve"> indica el desplazamiento.</w:t>
      </w:r>
    </w:p>
    <w:p w14:paraId="295BD79C" w14:textId="2A6CAB64" w:rsidR="00C7142C" w:rsidRPr="00C7142C" w:rsidRDefault="001C38D7" w:rsidP="00154A39">
      <w:pPr>
        <w:pStyle w:val="Prrafodelista"/>
        <w:numPr>
          <w:ilvl w:val="0"/>
          <w:numId w:val="63"/>
        </w:numPr>
        <w:rPr>
          <w:rFonts w:ascii="Lucida Sans" w:hAnsi="Lucida Sans"/>
          <w:b/>
          <w:bCs/>
        </w:rPr>
      </w:pPr>
      <w:r w:rsidRPr="00175C34">
        <w:rPr>
          <w:noProof/>
        </w:rPr>
        <mc:AlternateContent>
          <mc:Choice Requires="wps">
            <w:drawing>
              <wp:anchor distT="0" distB="0" distL="114300" distR="114300" simplePos="0" relativeHeight="251658268" behindDoc="1" locked="0" layoutInCell="1" allowOverlap="1" wp14:anchorId="17A28721" wp14:editId="34F83A31">
                <wp:simplePos x="0" y="0"/>
                <wp:positionH relativeFrom="margin">
                  <wp:posOffset>2676222</wp:posOffset>
                </wp:positionH>
                <wp:positionV relativeFrom="paragraph">
                  <wp:posOffset>204798</wp:posOffset>
                </wp:positionV>
                <wp:extent cx="1986053" cy="436815"/>
                <wp:effectExtent l="0" t="0" r="14605" b="20955"/>
                <wp:wrapNone/>
                <wp:docPr id="337728524" name="Rectangle 337728524" descr="decorative element"/>
                <wp:cNvGraphicFramePr/>
                <a:graphic xmlns:a="http://schemas.openxmlformats.org/drawingml/2006/main">
                  <a:graphicData uri="http://schemas.microsoft.com/office/word/2010/wordprocessingShape">
                    <wps:wsp>
                      <wps:cNvSpPr/>
                      <wps:spPr>
                        <a:xfrm>
                          <a:off x="0" y="0"/>
                          <a:ext cx="1986053" cy="43681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C8AB" id="Rectangle 337728524" o:spid="_x0000_s1026" alt="decorative element" style="position:absolute;margin-left:210.75pt;margin-top:16.15pt;width:156.4pt;height:34.4pt;z-index:-2516582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" fillcolor="#f4ebf9" strokecolor="#593470 [1604]" strokeweight="1pt">
                <v:stroke dashstyle="dash"/>
                <w10:wrap anchorx="margin"/>
              </v:rect>
            </w:pict>
          </mc:Fallback>
        </mc:AlternateContent>
      </w:r>
      <w:r w:rsidR="00580575" w:rsidRPr="00E36A5F">
        <w:rPr>
          <w:rFonts w:ascii="Lucida Sans" w:hAnsi="Lucida Sans"/>
          <w:b/>
          <w:bCs/>
        </w:rPr>
        <w:t>Por referencia a programa</w:t>
      </w:r>
    </w:p>
    <w:p w14:paraId="105D5CFF" w14:textId="77777777" w:rsidR="00C7142C" w:rsidRDefault="00C7142C" w:rsidP="001C38D7">
      <w:pPr>
        <w:pStyle w:val="Prrafodelista"/>
        <w:numPr>
          <w:ilvl w:val="0"/>
          <w:numId w:val="0"/>
        </w:numPr>
        <w:ind w:left="720"/>
        <w:jc w:val="center"/>
      </w:pPr>
      <w:proofErr w:type="spellStart"/>
      <w:r>
        <w:t>Idem</w:t>
      </w:r>
      <w:proofErr w:type="spellEnd"/>
      <w:r>
        <w:t xml:space="preserve"> Base y desplazamiento</w:t>
      </w:r>
    </w:p>
    <w:p w14:paraId="245CFC26" w14:textId="3A64AB9A" w:rsidR="00A90D31" w:rsidRPr="001C38D7" w:rsidRDefault="00C7142C" w:rsidP="001C38D7">
      <w:pPr>
        <w:pStyle w:val="Prrafodelista"/>
        <w:numPr>
          <w:ilvl w:val="0"/>
          <w:numId w:val="0"/>
        </w:numPr>
        <w:ind w:left="720"/>
        <w:jc w:val="center"/>
      </w:pPr>
      <w:proofErr w:type="spellStart"/>
      <w:r>
        <w:t>Dir</w:t>
      </w:r>
      <w:proofErr w:type="spellEnd"/>
      <w:r>
        <w:t xml:space="preserve"> efectiva = (CP)</w:t>
      </w:r>
      <w:r w:rsidRPr="00F549A0">
        <w:t xml:space="preserve"> </w:t>
      </w:r>
      <w:r w:rsidRPr="00051DF1">
        <w:t>±</w:t>
      </w:r>
      <w:r>
        <w:t xml:space="preserve"> (DIR)</w:t>
      </w:r>
    </w:p>
    <w:p w14:paraId="76ABC209" w14:textId="3C182E11" w:rsidR="00E76E3C" w:rsidRDefault="00E36A5F" w:rsidP="00154A39">
      <w:pPr>
        <w:pStyle w:val="Prrafodelista"/>
        <w:numPr>
          <w:ilvl w:val="0"/>
          <w:numId w:val="63"/>
        </w:numPr>
        <w:rPr>
          <w:rFonts w:ascii="Lucida Sans" w:hAnsi="Lucida Sans"/>
          <w:b/>
          <w:bCs/>
        </w:rPr>
      </w:pPr>
      <w:r w:rsidRPr="00E36A5F">
        <w:rPr>
          <w:rFonts w:ascii="Lucida Sans" w:hAnsi="Lucida Sans"/>
          <w:b/>
          <w:bCs/>
        </w:rPr>
        <w:t>Yuxtaposición</w:t>
      </w:r>
    </w:p>
    <w:p w14:paraId="5E13A013" w14:textId="06AC0AEF" w:rsidR="00312627" w:rsidRPr="00312627" w:rsidRDefault="00C862EA" w:rsidP="00C862EA">
      <w:pPr>
        <w:pStyle w:val="Prrafodelista"/>
        <w:numPr>
          <w:ilvl w:val="0"/>
          <w:numId w:val="0"/>
        </w:numPr>
        <w:ind w:left="720"/>
        <w:jc w:val="center"/>
      </w:pPr>
      <w:r w:rsidRPr="00175C34">
        <w:rPr>
          <w:noProof/>
        </w:rPr>
        <mc:AlternateContent>
          <mc:Choice Requires="wps">
            <w:drawing>
              <wp:anchor distT="0" distB="0" distL="114300" distR="114300" simplePos="0" relativeHeight="251658266" behindDoc="1" locked="0" layoutInCell="1" allowOverlap="1" wp14:anchorId="620FD8E9" wp14:editId="247D0C55">
                <wp:simplePos x="0" y="0"/>
                <wp:positionH relativeFrom="margin">
                  <wp:posOffset>1221475</wp:posOffset>
                </wp:positionH>
                <wp:positionV relativeFrom="paragraph">
                  <wp:posOffset>4037</wp:posOffset>
                </wp:positionV>
                <wp:extent cx="4871720" cy="818534"/>
                <wp:effectExtent l="0" t="0" r="24130" b="19685"/>
                <wp:wrapNone/>
                <wp:docPr id="337728522" name="Rectangle 337728522" descr="decorative element"/>
                <wp:cNvGraphicFramePr/>
                <a:graphic xmlns:a="http://schemas.openxmlformats.org/drawingml/2006/main">
                  <a:graphicData uri="http://schemas.microsoft.com/office/word/2010/wordprocessingShape">
                    <wps:wsp>
                      <wps:cNvSpPr/>
                      <wps:spPr>
                        <a:xfrm>
                          <a:off x="0" y="0"/>
                          <a:ext cx="4871720" cy="818534"/>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E119F" id="Rectangle 337728522" o:spid="_x0000_s1026" alt="decorative element" style="position:absolute;margin-left:96.2pt;margin-top:.3pt;width:383.6pt;height:64.45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" fillcolor="#f4ebf9" strokecolor="#593470 [1604]" strokeweight="1pt">
                <v:stroke dashstyle="dash"/>
                <w10:wrap anchorx="margin"/>
              </v:rect>
            </w:pict>
          </mc:Fallback>
        </mc:AlternateContent>
      </w:r>
      <w:r w:rsidR="00312627" w:rsidRPr="00312627">
        <w:t xml:space="preserve">Yuxtaponer </w:t>
      </w:r>
      <w:r w:rsidR="00312627" w:rsidRPr="00312627">
        <w:rPr>
          <w:rFonts w:ascii="Wingdings" w:eastAsia="Wingdings" w:hAnsi="Wingdings" w:cs="Wingdings"/>
        </w:rPr>
        <w:t>à</w:t>
      </w:r>
      <w:r w:rsidR="00312627" w:rsidRPr="00312627">
        <w:t xml:space="preserve"> concatenar </w:t>
      </w:r>
      <w:r w:rsidR="00312627" w:rsidRPr="00312627">
        <w:rPr>
          <w:rFonts w:ascii="Wingdings" w:eastAsia="Wingdings" w:hAnsi="Wingdings" w:cs="Wingdings"/>
        </w:rPr>
        <w:t>à</w:t>
      </w:r>
      <w:r w:rsidR="00312627" w:rsidRPr="00312627">
        <w:t xml:space="preserve"> &amp;</w:t>
      </w:r>
      <w:r>
        <w:t xml:space="preserve"> | </w:t>
      </w:r>
      <w:r w:rsidR="00312627" w:rsidRPr="00C862EA">
        <w:rPr>
          <w:b/>
          <w:bCs/>
        </w:rPr>
        <w:t>DIR efectiva = bits mayor peso CP &amp; (DIR)</w:t>
      </w:r>
    </w:p>
    <w:p w14:paraId="2B1B0EC9" w14:textId="6F9A3B84" w:rsidR="00C862EA" w:rsidRDefault="00C862EA" w:rsidP="00312627">
      <w:pPr>
        <w:pStyle w:val="Prrafodelista"/>
        <w:numPr>
          <w:ilvl w:val="0"/>
          <w:numId w:val="0"/>
        </w:numPr>
        <w:ind w:left="720"/>
        <w:jc w:val="center"/>
      </w:pPr>
      <w:r>
        <w:t>CP divido en P bits de mayor peso y n bits restantes</w:t>
      </w:r>
    </w:p>
    <w:p w14:paraId="31F0ECD1" w14:textId="4FE8A552" w:rsidR="00312627" w:rsidRPr="00312627" w:rsidRDefault="00312627" w:rsidP="00312627">
      <w:pPr>
        <w:pStyle w:val="Prrafodelista"/>
        <w:numPr>
          <w:ilvl w:val="0"/>
          <w:numId w:val="0"/>
        </w:numPr>
        <w:ind w:left="720"/>
        <w:jc w:val="center"/>
      </w:pPr>
      <w:r w:rsidRPr="00312627">
        <w:t xml:space="preserve">P bits </w:t>
      </w:r>
      <w:r w:rsidRPr="00312627">
        <w:rPr>
          <w:rFonts w:ascii="Wingdings" w:eastAsia="Wingdings" w:hAnsi="Wingdings" w:cs="Wingdings"/>
        </w:rPr>
        <w:t>à</w:t>
      </w:r>
      <w:r w:rsidRPr="00312627">
        <w:t xml:space="preserve"> numero de pagina</w:t>
      </w:r>
    </w:p>
    <w:p w14:paraId="02B9E7B2" w14:textId="383A8C0D" w:rsidR="00312627" w:rsidRPr="00312627" w:rsidRDefault="00312627" w:rsidP="00312627">
      <w:pPr>
        <w:pStyle w:val="Prrafodelista"/>
        <w:numPr>
          <w:ilvl w:val="0"/>
          <w:numId w:val="0"/>
        </w:numPr>
        <w:ind w:left="720"/>
        <w:jc w:val="center"/>
      </w:pPr>
      <w:r w:rsidRPr="00312627">
        <w:t xml:space="preserve">N bits </w:t>
      </w:r>
      <w:r w:rsidRPr="00312627">
        <w:rPr>
          <w:rFonts w:ascii="Wingdings" w:eastAsia="Wingdings" w:hAnsi="Wingdings" w:cs="Wingdings"/>
        </w:rPr>
        <w:t>à</w:t>
      </w:r>
      <w:r w:rsidRPr="00312627">
        <w:t xml:space="preserve"> DIR dentro de la pagina</w:t>
      </w:r>
    </w:p>
    <w:p w14:paraId="354943E3" w14:textId="77777777" w:rsidR="00312627" w:rsidRPr="00312627" w:rsidRDefault="00312627" w:rsidP="00312627">
      <w:pPr>
        <w:pStyle w:val="Prrafodelista"/>
        <w:numPr>
          <w:ilvl w:val="0"/>
          <w:numId w:val="0"/>
        </w:numPr>
        <w:ind w:left="720"/>
        <w:jc w:val="center"/>
        <w:rPr>
          <w:rFonts w:ascii="Lucida Sans" w:hAnsi="Lucida Sans"/>
          <w:b/>
          <w:bCs/>
        </w:rPr>
      </w:pPr>
    </w:p>
    <w:p w14:paraId="2805E048" w14:textId="77777777" w:rsidR="00A90D31" w:rsidRPr="00A90D31" w:rsidRDefault="00A90D31" w:rsidP="00A90D31">
      <w:pPr>
        <w:pStyle w:val="Prrafodelista"/>
        <w:numPr>
          <w:ilvl w:val="0"/>
          <w:numId w:val="0"/>
        </w:numPr>
        <w:ind w:left="720"/>
        <w:rPr>
          <w:rFonts w:ascii="Lucida Sans" w:hAnsi="Lucida Sans"/>
          <w:b/>
          <w:bCs/>
        </w:rPr>
      </w:pPr>
    </w:p>
    <w:p w14:paraId="19E7AF71" w14:textId="3327A326" w:rsidR="00E36A5F" w:rsidRPr="00E36A5F" w:rsidRDefault="00E36A5F" w:rsidP="00154A39">
      <w:pPr>
        <w:pStyle w:val="Prrafodelista"/>
        <w:numPr>
          <w:ilvl w:val="0"/>
          <w:numId w:val="63"/>
        </w:numPr>
        <w:rPr>
          <w:rFonts w:ascii="Lucida Sans" w:hAnsi="Lucida Sans"/>
          <w:b/>
          <w:bCs/>
        </w:rPr>
      </w:pPr>
      <w:r w:rsidRPr="00E36A5F">
        <w:rPr>
          <w:rFonts w:ascii="Lucida Sans" w:hAnsi="Lucida Sans"/>
          <w:b/>
          <w:bCs/>
        </w:rPr>
        <w:t>Indexado</w:t>
      </w:r>
    </w:p>
    <w:p w14:paraId="2771B2FF" w14:textId="3D88DD90" w:rsidR="00D9532D" w:rsidRPr="00182601" w:rsidRDefault="00F64086" w:rsidP="00182601">
      <w:pPr>
        <w:rPr>
          <w:rFonts w:ascii="Lucida Sans" w:hAnsi="Lucida Sans"/>
          <w:i/>
          <w:iCs/>
          <w:lang w:val="es-419"/>
        </w:rPr>
      </w:pPr>
      <w:r>
        <w:br w:type="page"/>
      </w:r>
    </w:p>
    <w:p w14:paraId="47646FDF" w14:textId="3414C9DB" w:rsidR="00D9532D" w:rsidRDefault="00D9532D" w:rsidP="00585B49">
      <w:pPr>
        <w:pStyle w:val="Ttulo2"/>
      </w:pPr>
    </w:p>
    <w:p w14:paraId="41434E12" w14:textId="4FECB83A" w:rsidR="000E615A" w:rsidRDefault="000E615A" w:rsidP="00585B49">
      <w:pPr>
        <w:pStyle w:val="Ttulo2"/>
      </w:pPr>
      <w:r>
        <w:t>RUTA DE DATOS</w:t>
      </w:r>
    </w:p>
    <w:p w14:paraId="5CB9C0FE" w14:textId="10AACD2F" w:rsidR="000E615A" w:rsidRPr="00346938" w:rsidRDefault="000E615A" w:rsidP="000E615A">
      <w:pPr>
        <w:rPr>
          <w:b/>
          <w:bCs/>
          <w:i/>
          <w:iCs/>
          <w:lang w:val="es-419"/>
        </w:rPr>
      </w:pPr>
      <w:r w:rsidRPr="00346938">
        <w:rPr>
          <w:b/>
          <w:bCs/>
          <w:i/>
          <w:iCs/>
          <w:lang w:val="es-419"/>
        </w:rPr>
        <w:t>Es el conjunto de órganos de</w:t>
      </w:r>
      <w:r w:rsidR="00346938">
        <w:rPr>
          <w:b/>
          <w:bCs/>
          <w:i/>
          <w:iCs/>
          <w:lang w:val="es-419"/>
        </w:rPr>
        <w:t xml:space="preserve"> </w:t>
      </w:r>
      <w:r w:rsidRPr="00346938">
        <w:rPr>
          <w:b/>
          <w:bCs/>
          <w:i/>
          <w:iCs/>
          <w:lang w:val="es-419"/>
        </w:rPr>
        <w:t xml:space="preserve">la </w:t>
      </w:r>
      <w:r w:rsidR="00346938" w:rsidRPr="00346938">
        <w:rPr>
          <w:b/>
          <w:bCs/>
          <w:i/>
          <w:iCs/>
          <w:lang w:val="es-419"/>
        </w:rPr>
        <w:t>máquina</w:t>
      </w:r>
      <w:r w:rsidRPr="00346938">
        <w:rPr>
          <w:b/>
          <w:bCs/>
          <w:i/>
          <w:iCs/>
          <w:lang w:val="es-419"/>
        </w:rPr>
        <w:t xml:space="preserve"> que interviene para transferir memorizar </w:t>
      </w:r>
      <w:r w:rsidR="004C5FC3" w:rsidRPr="00346938">
        <w:rPr>
          <w:b/>
          <w:bCs/>
          <w:i/>
          <w:iCs/>
          <w:lang w:val="es-419"/>
        </w:rPr>
        <w:t xml:space="preserve">y procesar </w:t>
      </w:r>
      <w:r w:rsidR="00953266" w:rsidRPr="00346938">
        <w:rPr>
          <w:b/>
          <w:bCs/>
          <w:i/>
          <w:iCs/>
          <w:lang w:val="es-419"/>
        </w:rPr>
        <w:t>las informaciones</w:t>
      </w:r>
      <w:r w:rsidR="00727A4D" w:rsidRPr="00346938">
        <w:rPr>
          <w:b/>
          <w:bCs/>
          <w:i/>
          <w:iCs/>
          <w:lang w:val="es-419"/>
        </w:rPr>
        <w:t xml:space="preserve">(instrucciones, direcciones y operandos) procedentes de la </w:t>
      </w:r>
      <w:r w:rsidR="00346938" w:rsidRPr="00346938">
        <w:rPr>
          <w:b/>
          <w:bCs/>
          <w:i/>
          <w:iCs/>
          <w:lang w:val="es-419"/>
        </w:rPr>
        <w:t>Memoria</w:t>
      </w:r>
      <w:r w:rsidR="00727A4D" w:rsidRPr="00346938">
        <w:rPr>
          <w:b/>
          <w:bCs/>
          <w:i/>
          <w:iCs/>
          <w:lang w:val="es-419"/>
        </w:rPr>
        <w:t xml:space="preserve"> Central.</w:t>
      </w:r>
    </w:p>
    <w:p w14:paraId="3D3599B7" w14:textId="4411B5D3" w:rsidR="00A17952" w:rsidRDefault="00A17952" w:rsidP="000E615A">
      <w:pPr>
        <w:rPr>
          <w:lang w:val="es-419"/>
        </w:rPr>
      </w:pPr>
      <w:r>
        <w:rPr>
          <w:lang w:val="es-419"/>
        </w:rPr>
        <w:t>Elementos de la Ruta de Datos:</w:t>
      </w:r>
    </w:p>
    <w:p w14:paraId="22A83392" w14:textId="3E2F686D" w:rsidR="00A17952" w:rsidRPr="00346938" w:rsidRDefault="00A17952" w:rsidP="00154A39">
      <w:pPr>
        <w:pStyle w:val="Prrafodelista"/>
        <w:numPr>
          <w:ilvl w:val="1"/>
          <w:numId w:val="50"/>
        </w:numPr>
      </w:pPr>
      <w:r w:rsidRPr="00346938">
        <w:t>Buses de interconexión: para la transferencia de información</w:t>
      </w:r>
    </w:p>
    <w:p w14:paraId="7D0EF9EF" w14:textId="25F4081A" w:rsidR="00A17952" w:rsidRPr="00346938" w:rsidRDefault="00A17952" w:rsidP="00154A39">
      <w:pPr>
        <w:pStyle w:val="Prrafodelista"/>
        <w:numPr>
          <w:ilvl w:val="1"/>
          <w:numId w:val="50"/>
        </w:numPr>
      </w:pPr>
      <w:r w:rsidRPr="00346938">
        <w:t>Registros y memorias. Para su almacenamiento</w:t>
      </w:r>
    </w:p>
    <w:p w14:paraId="25E47A56" w14:textId="43947BC1" w:rsidR="00A17952" w:rsidRPr="00346938" w:rsidRDefault="00346938" w:rsidP="00154A39">
      <w:pPr>
        <w:pStyle w:val="Prrafodelista"/>
        <w:numPr>
          <w:ilvl w:val="1"/>
          <w:numId w:val="50"/>
        </w:numPr>
      </w:pPr>
      <w:r w:rsidRPr="00346938">
        <w:t>Unidades Funcionales: para su procesamiento</w:t>
      </w:r>
    </w:p>
    <w:p w14:paraId="71FADEF2" w14:textId="3E4CFBA9" w:rsidR="00346938" w:rsidRDefault="00346938" w:rsidP="000E615A">
      <w:pPr>
        <w:rPr>
          <w:lang w:val="es-419"/>
        </w:rPr>
      </w:pPr>
      <w:r>
        <w:rPr>
          <w:lang w:val="es-419"/>
        </w:rPr>
        <w:t>Las Señales de gobierno están distribuidas por toda la ruta autorizando las diferentes operaciones. S</w:t>
      </w:r>
      <w:r w:rsidR="00FB02F1">
        <w:rPr>
          <w:lang w:val="es-419"/>
        </w:rPr>
        <w:t>e</w:t>
      </w:r>
      <w:r>
        <w:rPr>
          <w:lang w:val="es-419"/>
        </w:rPr>
        <w:t xml:space="preserve"> las llama </w:t>
      </w:r>
      <w:r>
        <w:rPr>
          <w:b/>
          <w:bCs/>
          <w:i/>
          <w:iCs/>
          <w:lang w:val="es-419"/>
        </w:rPr>
        <w:t xml:space="preserve">microórdenes, </w:t>
      </w:r>
      <w:r>
        <w:rPr>
          <w:lang w:val="es-419"/>
        </w:rPr>
        <w:t>y estas son generadas por el secuenciador</w:t>
      </w:r>
    </w:p>
    <w:p w14:paraId="0B678F0B" w14:textId="2DE3B427" w:rsidR="00D81A4B" w:rsidRPr="00346938" w:rsidRDefault="00D81A4B" w:rsidP="00585B49">
      <w:pPr>
        <w:pStyle w:val="Ttulo2"/>
      </w:pPr>
      <w:r>
        <w:t>EL SECUENCIAMINETO DE LAS INSTRUCCIONES</w:t>
      </w:r>
    </w:p>
    <w:p w14:paraId="0A02C8A5" w14:textId="1542DDCA" w:rsidR="007B0199" w:rsidRDefault="007B0199" w:rsidP="00D81A4B">
      <w:pPr>
        <w:pStyle w:val="Ttulo3"/>
      </w:pPr>
      <w:r>
        <w:t>SECUENCIADOR CENTRAL</w:t>
      </w:r>
    </w:p>
    <w:p w14:paraId="185DDBB1" w14:textId="4A3FE9DC" w:rsidR="007B0199" w:rsidRDefault="007B0199" w:rsidP="007B0199">
      <w:pPr>
        <w:rPr>
          <w:lang w:val="es-419"/>
        </w:rPr>
      </w:pPr>
      <w:r w:rsidRPr="00E77D34">
        <w:rPr>
          <w:lang w:val="es-419"/>
        </w:rPr>
        <w:t xml:space="preserve">El secuenciador central de una computadora es el órgano que </w:t>
      </w:r>
      <w:r w:rsidRPr="00370EC3">
        <w:rPr>
          <w:b/>
          <w:lang w:val="es-419"/>
        </w:rPr>
        <w:t>genera las microórdenes</w:t>
      </w:r>
      <w:r w:rsidR="00090ED6">
        <w:rPr>
          <w:b/>
          <w:lang w:val="es-419"/>
        </w:rPr>
        <w:t>, encargadas de materializar la instrucción en curso</w:t>
      </w:r>
      <w:r w:rsidRPr="00E77D34">
        <w:rPr>
          <w:lang w:val="es-419"/>
        </w:rPr>
        <w:t xml:space="preserve">, </w:t>
      </w:r>
      <w:r w:rsidR="00090ED6" w:rsidRPr="00090ED6">
        <w:rPr>
          <w:lang w:val="es-419"/>
        </w:rPr>
        <w:t>estas</w:t>
      </w:r>
      <w:r w:rsidRPr="00090ED6">
        <w:rPr>
          <w:lang w:val="es-419"/>
        </w:rPr>
        <w:t xml:space="preserve"> </w:t>
      </w:r>
      <w:r w:rsidRPr="00E77D34">
        <w:rPr>
          <w:lang w:val="es-419"/>
        </w:rPr>
        <w:t>son</w:t>
      </w:r>
      <w:r>
        <w:rPr>
          <w:lang w:val="es-419"/>
        </w:rPr>
        <w:t xml:space="preserve"> </w:t>
      </w:r>
      <w:r w:rsidRPr="00E77D34">
        <w:rPr>
          <w:lang w:val="es-419"/>
        </w:rPr>
        <w:t>distribuidas a lo largo de la ruta de datos para activarla y gobernar sus diversos elementos constituyentes.</w:t>
      </w:r>
    </w:p>
    <w:p w14:paraId="71C0E7AB" w14:textId="5F8084A3" w:rsidR="00794FCD" w:rsidRPr="00794FCD" w:rsidRDefault="00794FCD" w:rsidP="007B0199">
      <w:pPr>
        <w:rPr>
          <w:i/>
          <w:iCs/>
          <w:lang w:val="es-419"/>
        </w:rPr>
      </w:pPr>
      <w:r w:rsidRPr="00794FCD">
        <w:rPr>
          <w:i/>
          <w:iCs/>
          <w:lang w:val="es-419"/>
        </w:rPr>
        <w:t>Las microórdenes se convierten en señales de gobierno para manejar la ruta de datos</w:t>
      </w:r>
    </w:p>
    <w:p w14:paraId="63C1CADF" w14:textId="77777777" w:rsidR="007B0199" w:rsidRDefault="007B0199" w:rsidP="007B0199">
      <w:pPr>
        <w:rPr>
          <w:b/>
          <w:bCs/>
          <w:lang w:val="es-419"/>
        </w:rPr>
      </w:pPr>
      <w:r w:rsidRPr="00E77D34">
        <w:rPr>
          <w:b/>
          <w:bCs/>
          <w:lang w:val="es-419"/>
        </w:rPr>
        <w:t>Entradas y salidas del s</w:t>
      </w:r>
      <w:r>
        <w:rPr>
          <w:b/>
          <w:bCs/>
          <w:lang w:val="es-419"/>
        </w:rPr>
        <w:t>ecuenciador</w:t>
      </w:r>
    </w:p>
    <w:p w14:paraId="1C90C859" w14:textId="5E219C5A" w:rsidR="007B0199" w:rsidRPr="003E523F" w:rsidRDefault="007B0199" w:rsidP="007B0199">
      <w:pPr>
        <w:rPr>
          <w:lang w:val="es-419"/>
        </w:rPr>
      </w:pPr>
      <w:r w:rsidRPr="003E523F">
        <w:rPr>
          <w:lang w:val="es-419"/>
        </w:rPr>
        <w:t xml:space="preserve">Las </w:t>
      </w:r>
      <w:r w:rsidRPr="003E523F">
        <w:rPr>
          <w:b/>
          <w:bCs/>
          <w:lang w:val="es-419"/>
        </w:rPr>
        <w:t>informaciones de salida</w:t>
      </w:r>
      <w:r w:rsidRPr="003E523F">
        <w:rPr>
          <w:lang w:val="es-419"/>
        </w:rPr>
        <w:t xml:space="preserve"> del secuenciador son las </w:t>
      </w:r>
      <w:r w:rsidRPr="00366CD5">
        <w:rPr>
          <w:b/>
          <w:bCs/>
          <w:u w:val="single"/>
          <w:lang w:val="es-419"/>
        </w:rPr>
        <w:t>microórdenes</w:t>
      </w:r>
      <w:r w:rsidRPr="003E523F">
        <w:rPr>
          <w:lang w:val="es-419"/>
        </w:rPr>
        <w:t xml:space="preserve"> que se distribuyen por la ruta de datos</w:t>
      </w:r>
      <w:r>
        <w:rPr>
          <w:lang w:val="es-419"/>
        </w:rPr>
        <w:t xml:space="preserve"> </w:t>
      </w:r>
      <w:r w:rsidRPr="003E523F">
        <w:rPr>
          <w:lang w:val="es-419"/>
        </w:rPr>
        <w:t>según diferentes cronogramas</w:t>
      </w:r>
      <w:r w:rsidR="00366CD5">
        <w:rPr>
          <w:lang w:val="es-419"/>
        </w:rPr>
        <w:t>(en el caso de secuenciador cableado)</w:t>
      </w:r>
      <w:r w:rsidRPr="003E523F">
        <w:rPr>
          <w:lang w:val="es-419"/>
        </w:rPr>
        <w:t>.</w:t>
      </w:r>
    </w:p>
    <w:p w14:paraId="7962B10E" w14:textId="77777777" w:rsidR="007B0199" w:rsidRDefault="007B0199" w:rsidP="007B0199">
      <w:pPr>
        <w:rPr>
          <w:lang w:val="es-419"/>
        </w:rPr>
      </w:pPr>
      <w:r w:rsidRPr="003E523F">
        <w:rPr>
          <w:lang w:val="es-419"/>
        </w:rPr>
        <w:t xml:space="preserve">Las </w:t>
      </w:r>
      <w:r w:rsidRPr="003E523F">
        <w:rPr>
          <w:b/>
          <w:bCs/>
          <w:lang w:val="es-419"/>
        </w:rPr>
        <w:t>informaciones de entrada</w:t>
      </w:r>
      <w:r w:rsidRPr="003E523F">
        <w:rPr>
          <w:lang w:val="es-419"/>
        </w:rPr>
        <w:t xml:space="preserve"> al secuenciador son suministradas, por un lado, por la </w:t>
      </w:r>
      <w:r w:rsidRPr="00090ED6">
        <w:rPr>
          <w:b/>
          <w:bCs/>
          <w:u w:val="single"/>
          <w:lang w:val="es-419"/>
        </w:rPr>
        <w:t>instrucción</w:t>
      </w:r>
      <w:r w:rsidRPr="00090ED6">
        <w:rPr>
          <w:b/>
          <w:bCs/>
          <w:lang w:val="es-419"/>
        </w:rPr>
        <w:t xml:space="preserve"> </w:t>
      </w:r>
      <w:r w:rsidRPr="003E523F">
        <w:rPr>
          <w:lang w:val="es-419"/>
        </w:rPr>
        <w:t>(código</w:t>
      </w:r>
      <w:r>
        <w:rPr>
          <w:lang w:val="es-419"/>
        </w:rPr>
        <w:t xml:space="preserve"> </w:t>
      </w:r>
      <w:r w:rsidRPr="003E523F">
        <w:rPr>
          <w:lang w:val="es-419"/>
        </w:rPr>
        <w:t xml:space="preserve">de operación, condiciones de direccionamiento y las direcciones de registros), por otra parte, por el </w:t>
      </w:r>
      <w:r w:rsidRPr="00090ED6">
        <w:rPr>
          <w:b/>
          <w:bCs/>
          <w:u w:val="single"/>
          <w:lang w:val="es-419"/>
        </w:rPr>
        <w:t>estado de la máquina</w:t>
      </w:r>
      <w:r w:rsidRPr="00370EC3">
        <w:rPr>
          <w:u w:val="single"/>
          <w:lang w:val="es-419"/>
        </w:rPr>
        <w:t>,</w:t>
      </w:r>
      <w:r w:rsidRPr="003E523F">
        <w:rPr>
          <w:lang w:val="es-419"/>
        </w:rPr>
        <w:t xml:space="preserve"> que agrupa un cierto número de informaciones como son indicadores de error, demandas</w:t>
      </w:r>
      <w:r>
        <w:rPr>
          <w:lang w:val="es-419"/>
        </w:rPr>
        <w:t xml:space="preserve"> </w:t>
      </w:r>
      <w:r w:rsidRPr="003E523F">
        <w:rPr>
          <w:lang w:val="es-419"/>
        </w:rPr>
        <w:t>de interrupción, indicadores del estado de la memoria y de las unidades funcionales, código de condición</w:t>
      </w:r>
      <w:r>
        <w:rPr>
          <w:lang w:val="es-419"/>
        </w:rPr>
        <w:t xml:space="preserve"> </w:t>
      </w:r>
      <w:r w:rsidRPr="003E523F">
        <w:rPr>
          <w:lang w:val="es-419"/>
        </w:rPr>
        <w:t>de la ALU, etc.</w:t>
      </w:r>
    </w:p>
    <w:p w14:paraId="5A2F652A" w14:textId="77777777" w:rsidR="007B0199" w:rsidRDefault="007B0199" w:rsidP="007B0199">
      <w:pPr>
        <w:jc w:val="center"/>
        <w:rPr>
          <w:lang w:val="es-419"/>
        </w:rPr>
      </w:pPr>
      <w:r>
        <w:rPr>
          <w:noProof/>
        </w:rPr>
        <w:drawing>
          <wp:inline distT="0" distB="0" distL="0" distR="0" wp14:anchorId="7FE10C6B" wp14:editId="77A67315">
            <wp:extent cx="3023115" cy="1735492"/>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pic:nvPicPr>
                  <pic:blipFill>
                    <a:blip r:embed="rId123">
                      <a:extLst>
                        <a:ext uri="{28A0092B-C50C-407E-A947-70E740481C1C}">
                          <a14:useLocalDpi xmlns:a14="http://schemas.microsoft.com/office/drawing/2010/main" val="0"/>
                        </a:ext>
                      </a:extLst>
                    </a:blip>
                    <a:stretch>
                      <a:fillRect/>
                    </a:stretch>
                  </pic:blipFill>
                  <pic:spPr>
                    <a:xfrm>
                      <a:off x="0" y="0"/>
                      <a:ext cx="3023115" cy="1735492"/>
                    </a:xfrm>
                    <a:prstGeom prst="rect">
                      <a:avLst/>
                    </a:prstGeom>
                  </pic:spPr>
                </pic:pic>
              </a:graphicData>
            </a:graphic>
          </wp:inline>
        </w:drawing>
      </w:r>
    </w:p>
    <w:p w14:paraId="6748D87E" w14:textId="77777777" w:rsidR="007B0199" w:rsidRDefault="007B0199" w:rsidP="00D81A4B">
      <w:pPr>
        <w:pStyle w:val="Ttulo4"/>
      </w:pPr>
      <w:r>
        <w:t>Secuenciador síncrono y asíncrono</w:t>
      </w:r>
    </w:p>
    <w:p w14:paraId="70A64A9D" w14:textId="77777777" w:rsidR="007B0199" w:rsidRDefault="007B0199" w:rsidP="007B0199">
      <w:pPr>
        <w:rPr>
          <w:lang w:val="es-419"/>
        </w:rPr>
      </w:pPr>
      <w:r w:rsidRPr="00867D07">
        <w:rPr>
          <w:lang w:val="es-419"/>
        </w:rPr>
        <w:t xml:space="preserve">El </w:t>
      </w:r>
      <w:proofErr w:type="spellStart"/>
      <w:r w:rsidRPr="00867D07">
        <w:rPr>
          <w:lang w:val="es-419"/>
        </w:rPr>
        <w:t>secuenciamiento</w:t>
      </w:r>
      <w:proofErr w:type="spellEnd"/>
      <w:r w:rsidRPr="00867D07">
        <w:rPr>
          <w:lang w:val="es-419"/>
        </w:rPr>
        <w:t xml:space="preserve"> de las microórdenes en el tiempo puede llevarse a cabo de dos maneras distintas:</w:t>
      </w:r>
    </w:p>
    <w:p w14:paraId="36895801" w14:textId="77777777" w:rsidR="007B0199" w:rsidRPr="00867D07" w:rsidRDefault="007B0199" w:rsidP="007B0199">
      <w:pPr>
        <w:pStyle w:val="Prrafodelista"/>
        <w:numPr>
          <w:ilvl w:val="0"/>
          <w:numId w:val="41"/>
        </w:numPr>
      </w:pPr>
      <w:r w:rsidRPr="00867D07">
        <w:rPr>
          <w:b/>
          <w:bCs/>
        </w:rPr>
        <w:t>Forma síncrona:</w:t>
      </w:r>
      <w:r w:rsidRPr="00867D07">
        <w:t xml:space="preserve"> el secuenciador conoce los tiempos de respuesta de los diferentes órganos gobernados. Entonces provoca los retardos apropiados entre las diferentes órdenes sucesivas de manera que las operaciones tengan tiempo de ejecutarse. </w:t>
      </w:r>
      <w:r w:rsidRPr="00D07770">
        <w:rPr>
          <w:b/>
          <w:bCs/>
          <w:i/>
          <w:iCs/>
        </w:rPr>
        <w:t xml:space="preserve">Las microórdenes van generalmente sincronizadas con los impulsos del reloj. </w:t>
      </w:r>
      <w:r w:rsidRPr="00867D07">
        <w:t xml:space="preserve">Por ejemplo, si una operación necesita poco más de 2 </w:t>
      </w:r>
      <w:r w:rsidRPr="00867D07">
        <w:lastRenderedPageBreak/>
        <w:t xml:space="preserve">batidos de reloj, el secuenciador esperará al tercer batido después del lanzamiento de la operación para enviar la siguiente </w:t>
      </w:r>
      <w:proofErr w:type="spellStart"/>
      <w:r w:rsidRPr="00867D07">
        <w:t>microórden</w:t>
      </w:r>
      <w:proofErr w:type="spellEnd"/>
      <w:r w:rsidRPr="00867D07">
        <w:t>.</w:t>
      </w:r>
    </w:p>
    <w:p w14:paraId="4E01F8A7" w14:textId="77777777" w:rsidR="007B0199" w:rsidRDefault="007B0199" w:rsidP="007B0199">
      <w:pPr>
        <w:pStyle w:val="Prrafodelista"/>
        <w:numPr>
          <w:ilvl w:val="0"/>
          <w:numId w:val="41"/>
        </w:numPr>
      </w:pPr>
      <w:r w:rsidRPr="00867D07">
        <w:rPr>
          <w:b/>
          <w:bCs/>
        </w:rPr>
        <w:t>Forma asíncrona:</w:t>
      </w:r>
      <w:r w:rsidRPr="00867D07">
        <w:t xml:space="preserve"> el secuenciador recibe de los diferentes órganos señales indicando que han terminado las operaciones ordenadas y que se liberan. El secuenciador solamente lanzará una nueva operación después de haber sido avisado de que las operaciones precedentes fueron ejecutadas completamente y de haberse asegurado que el órgano que debe realizarla está libre. Por ejemplo, usará el resultado de una multiplicación solo después de que el operador de multiplicación le haya enviado una señal validando dicho resultado.</w:t>
      </w:r>
    </w:p>
    <w:p w14:paraId="3CACF3C9" w14:textId="77777777" w:rsidR="007B0199" w:rsidRPr="007B0199" w:rsidRDefault="007B0199" w:rsidP="00D81A4B">
      <w:pPr>
        <w:pStyle w:val="Ttulo4"/>
      </w:pPr>
      <w:r w:rsidRPr="007B0199">
        <w:t xml:space="preserve">Secuenciadores cableados y secuenciadores </w:t>
      </w:r>
      <w:proofErr w:type="spellStart"/>
      <w:r w:rsidRPr="007B0199">
        <w:t>microprogramados</w:t>
      </w:r>
      <w:proofErr w:type="spellEnd"/>
    </w:p>
    <w:p w14:paraId="52114D0C" w14:textId="77777777" w:rsidR="007B0199" w:rsidRDefault="007B0199" w:rsidP="007B0199">
      <w:pPr>
        <w:rPr>
          <w:lang w:val="es-419"/>
        </w:rPr>
      </w:pPr>
      <w:r w:rsidRPr="00C94EB9">
        <w:rPr>
          <w:lang w:val="es-419"/>
        </w:rPr>
        <w:t>Existen dos formas fundamentales de abordar el diseño de una unidad de control:</w:t>
      </w:r>
    </w:p>
    <w:p w14:paraId="7CC595D4" w14:textId="69C85E6F" w:rsidR="007B0199" w:rsidRPr="00C94EB9" w:rsidRDefault="007B0199" w:rsidP="007B0199">
      <w:pPr>
        <w:pStyle w:val="Prrafodelista"/>
        <w:numPr>
          <w:ilvl w:val="0"/>
          <w:numId w:val="42"/>
        </w:numPr>
      </w:pPr>
      <w:r w:rsidRPr="00C94EB9">
        <w:rPr>
          <w:b/>
          <w:bCs/>
        </w:rPr>
        <w:t>Diseño cableado:</w:t>
      </w:r>
      <w:r w:rsidRPr="00C94EB9">
        <w:t xml:space="preserve"> En una implementación cableada, la unidad de control es esencialmente un circuito combinacional donde sus señales lógicas de entrada se transforman en un conjunto de señales lógicas de salida, que son las señales de control o microórdenes.</w:t>
      </w:r>
      <w:r w:rsidR="00A515B9">
        <w:t xml:space="preserve"> Desarrolla el cronograma a través de circuitos.</w:t>
      </w:r>
    </w:p>
    <w:p w14:paraId="4311E95D" w14:textId="79A7D489" w:rsidR="007B0199" w:rsidRDefault="007B0199" w:rsidP="007B0199">
      <w:pPr>
        <w:pStyle w:val="Prrafodelista"/>
        <w:numPr>
          <w:ilvl w:val="0"/>
          <w:numId w:val="42"/>
        </w:numPr>
      </w:pPr>
      <w:r w:rsidRPr="00C94EB9">
        <w:rPr>
          <w:b/>
          <w:bCs/>
        </w:rPr>
        <w:t xml:space="preserve">Diseño </w:t>
      </w:r>
      <w:proofErr w:type="spellStart"/>
      <w:r w:rsidRPr="00C94EB9">
        <w:rPr>
          <w:b/>
          <w:bCs/>
        </w:rPr>
        <w:t>microprogramado</w:t>
      </w:r>
      <w:proofErr w:type="spellEnd"/>
      <w:r w:rsidRPr="00C94EB9">
        <w:rPr>
          <w:b/>
          <w:bCs/>
        </w:rPr>
        <w:t>:</w:t>
      </w:r>
      <w:r w:rsidRPr="00C94EB9">
        <w:t xml:space="preserve"> corresponden a la introducción en la unidad de control de una memoria con un pequeño programa, llamado microprograma, para cada instrucción. El desarrollo de </w:t>
      </w:r>
      <w:proofErr w:type="gramStart"/>
      <w:r w:rsidRPr="00C94EB9">
        <w:t>este microprograma</w:t>
      </w:r>
      <w:proofErr w:type="gramEnd"/>
      <w:r w:rsidRPr="00C94EB9">
        <w:t xml:space="preserve"> genera las microórdenes que gobiernan la ejecución de la instrucción.</w:t>
      </w:r>
      <w:r w:rsidR="004C72CA">
        <w:t xml:space="preserve"> </w:t>
      </w:r>
      <w:r w:rsidR="00A21ED2">
        <w:t>El cronograma está almacenado en una memoria.</w:t>
      </w:r>
    </w:p>
    <w:p w14:paraId="2411C6CE" w14:textId="3F281995" w:rsidR="00E037B3" w:rsidRDefault="00E037B3" w:rsidP="00585B49">
      <w:pPr>
        <w:pStyle w:val="Ttulo2"/>
      </w:pPr>
      <w:r>
        <w:t>SECUENCIADOR CABLEADO</w:t>
      </w:r>
    </w:p>
    <w:p w14:paraId="21327EA9" w14:textId="77777777" w:rsidR="007B0199" w:rsidRDefault="007B0199" w:rsidP="00D81A4B">
      <w:pPr>
        <w:pStyle w:val="Ttulo4"/>
      </w:pPr>
      <w:r>
        <w:t xml:space="preserve">Principio del </w:t>
      </w:r>
      <w:proofErr w:type="spellStart"/>
      <w:r>
        <w:t>secuenciamiento</w:t>
      </w:r>
      <w:proofErr w:type="spellEnd"/>
    </w:p>
    <w:p w14:paraId="7A560D19" w14:textId="5F3FE451" w:rsidR="007B0199" w:rsidRDefault="007B0199" w:rsidP="00F25E3F">
      <w:pPr>
        <w:rPr>
          <w:lang w:val="es-419"/>
        </w:rPr>
      </w:pPr>
      <w:r w:rsidRPr="00812EAD">
        <w:rPr>
          <w:lang w:val="es-419"/>
        </w:rPr>
        <w:t>El objetivo es generar microórdenes distanciadas en el tiempo por retardos apropiados. Por ejemplo, el</w:t>
      </w:r>
      <w:r>
        <w:rPr>
          <w:lang w:val="es-419"/>
        </w:rPr>
        <w:t xml:space="preserve"> </w:t>
      </w:r>
      <w:r w:rsidRPr="00812EAD">
        <w:rPr>
          <w:lang w:val="es-419"/>
        </w:rPr>
        <w:t xml:space="preserve">inicio de la instrucción de almacenamiento en </w:t>
      </w:r>
      <w:proofErr w:type="spellStart"/>
      <w:r w:rsidRPr="00812EAD">
        <w:rPr>
          <w:lang w:val="es-419"/>
        </w:rPr>
        <w:t>Abacus</w:t>
      </w:r>
      <w:proofErr w:type="spellEnd"/>
      <w:r w:rsidRPr="00812EAD">
        <w:rPr>
          <w:lang w:val="es-419"/>
        </w:rPr>
        <w:t>, suponiendo que la dirección de la instrucción se</w:t>
      </w:r>
      <w:r>
        <w:rPr>
          <w:lang w:val="es-419"/>
        </w:rPr>
        <w:t xml:space="preserve"> </w:t>
      </w:r>
      <w:r w:rsidRPr="00812EAD">
        <w:rPr>
          <w:lang w:val="es-419"/>
        </w:rPr>
        <w:t>encuentre sobre el bus S será efectuado por la cadena de retardos:</w:t>
      </w:r>
    </w:p>
    <w:p w14:paraId="5241701E" w14:textId="77777777" w:rsidR="007B0199" w:rsidRPr="00812EAD" w:rsidRDefault="007B0199" w:rsidP="007B0199">
      <w:pPr>
        <w:rPr>
          <w:lang w:val="es-419"/>
        </w:rPr>
      </w:pPr>
      <w:r w:rsidRPr="00812EAD">
        <w:rPr>
          <w:lang w:val="es-419"/>
        </w:rPr>
        <w:t>Los retardos serán ajustados para acomodarse a los tiempos efectivos de las operaciones o las subidas de</w:t>
      </w:r>
      <w:r>
        <w:rPr>
          <w:lang w:val="es-419"/>
        </w:rPr>
        <w:t xml:space="preserve"> </w:t>
      </w:r>
      <w:r w:rsidRPr="00812EAD">
        <w:rPr>
          <w:lang w:val="es-419"/>
        </w:rPr>
        <w:t xml:space="preserve">nivel correspondientes. Las señales no </w:t>
      </w:r>
      <w:proofErr w:type="spellStart"/>
      <w:r w:rsidRPr="00812EAD">
        <w:rPr>
          <w:lang w:val="es-419"/>
        </w:rPr>
        <w:t>impulsionales</w:t>
      </w:r>
      <w:proofErr w:type="spellEnd"/>
      <w:r w:rsidRPr="00812EAD">
        <w:rPr>
          <w:lang w:val="es-419"/>
        </w:rPr>
        <w:t xml:space="preserve"> permanecerán activas hasta anulación (por ejemplo,</w:t>
      </w:r>
      <w:r>
        <w:rPr>
          <w:lang w:val="es-419"/>
        </w:rPr>
        <w:t xml:space="preserve"> </w:t>
      </w:r>
      <w:r w:rsidRPr="00812EAD">
        <w:rPr>
          <w:lang w:val="es-419"/>
        </w:rPr>
        <w:t xml:space="preserve">SRM será anulada, después del retardo </w:t>
      </w:r>
      <w:r w:rsidRPr="00DA5014">
        <w:rPr>
          <w:rFonts w:ascii="Cambria" w:hAnsi="Cambria" w:cs="Cambria"/>
          <w:i/>
          <w:lang w:val="es-419"/>
        </w:rPr>
        <w:t>θ</w:t>
      </w:r>
      <w:r w:rsidRPr="00DA5014">
        <w:rPr>
          <w:i/>
          <w:vertAlign w:val="subscript"/>
          <w:lang w:val="es-419"/>
        </w:rPr>
        <w:t>1</w:t>
      </w:r>
      <w:r w:rsidRPr="00DA5014">
        <w:rPr>
          <w:vertAlign w:val="subscript"/>
          <w:lang w:val="es-419"/>
        </w:rPr>
        <w:t>,</w:t>
      </w:r>
      <w:r w:rsidRPr="00812EAD">
        <w:rPr>
          <w:lang w:val="es-419"/>
        </w:rPr>
        <w:t xml:space="preserve"> por la señal</w:t>
      </w:r>
      <m:oMath>
        <m:r>
          <w:rPr>
            <w:rFonts w:ascii="Cambria Math" w:eastAsiaTheme="minorEastAsia" w:hAnsi="Cambria Math"/>
            <w:lang w:val="es-419"/>
          </w:rPr>
          <m:t xml:space="preserve"> </m:t>
        </m:r>
        <m:acc>
          <m:accPr>
            <m:chr m:val="̅"/>
            <m:ctrlPr>
              <w:rPr>
                <w:rFonts w:ascii="Cambria Math" w:eastAsiaTheme="minorEastAsia" w:hAnsi="Cambria Math"/>
                <w:i/>
                <w:lang w:val="es-419"/>
              </w:rPr>
            </m:ctrlPr>
          </m:accPr>
          <m:e>
            <m:r>
              <w:rPr>
                <w:rFonts w:ascii="Cambria Math" w:eastAsiaTheme="minorEastAsia" w:hAnsi="Cambria Math"/>
                <w:lang w:val="es-419"/>
              </w:rPr>
              <m:t>SRM</m:t>
            </m:r>
          </m:e>
        </m:acc>
      </m:oMath>
      <w:r w:rsidRPr="00812EAD">
        <w:rPr>
          <w:lang w:val="es-419"/>
        </w:rPr>
        <w:t>)</w:t>
      </w:r>
      <w:r>
        <w:rPr>
          <w:lang w:val="es-419"/>
        </w:rPr>
        <w:t>.</w:t>
      </w:r>
    </w:p>
    <w:p w14:paraId="33770870" w14:textId="77777777" w:rsidR="007B0199" w:rsidRDefault="007B0199" w:rsidP="007B0199">
      <w:pPr>
        <w:rPr>
          <w:lang w:val="es-419"/>
        </w:rPr>
      </w:pPr>
      <w:r w:rsidRPr="00812EAD">
        <w:rPr>
          <w:lang w:val="es-419"/>
        </w:rPr>
        <w:t>En una máquina asíncrona, tendremos el siguiente esquema, en donde las compuertas AND indican</w:t>
      </w:r>
      <w:r>
        <w:rPr>
          <w:lang w:val="es-419"/>
        </w:rPr>
        <w:t xml:space="preserve"> </w:t>
      </w:r>
      <w:r w:rsidRPr="00812EAD">
        <w:rPr>
          <w:lang w:val="es-419"/>
        </w:rPr>
        <w:t>simbólicamente que no se pueden generar las siguientes microórdenes hasta que las operaciones</w:t>
      </w:r>
      <w:r>
        <w:rPr>
          <w:lang w:val="es-419"/>
        </w:rPr>
        <w:t xml:space="preserve"> </w:t>
      </w:r>
      <w:r w:rsidRPr="00812EAD">
        <w:rPr>
          <w:lang w:val="es-419"/>
        </w:rPr>
        <w:t>anteriormente ordenadas no hayan terminado.</w:t>
      </w:r>
    </w:p>
    <w:p w14:paraId="596557FA" w14:textId="77777777" w:rsidR="003C3085" w:rsidRDefault="003C3085" w:rsidP="007B0199">
      <w:pPr>
        <w:jc w:val="center"/>
        <w:rPr>
          <w:lang w:val="es-419"/>
        </w:rPr>
      </w:pPr>
    </w:p>
    <w:p w14:paraId="788B8CD9" w14:textId="5B583536" w:rsidR="007B0199" w:rsidRDefault="003C3085" w:rsidP="007B0199">
      <w:pPr>
        <w:jc w:val="center"/>
        <w:rPr>
          <w:lang w:val="es-419"/>
        </w:rPr>
      </w:pPr>
      <w:r w:rsidRPr="003C3085">
        <w:rPr>
          <w:noProof/>
          <w:lang w:val="es-419"/>
        </w:rPr>
        <w:drawing>
          <wp:inline distT="0" distB="0" distL="0" distR="0" wp14:anchorId="32228AE7" wp14:editId="2E9B719A">
            <wp:extent cx="5013344" cy="2038296"/>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8147" cy="2052446"/>
                    </a:xfrm>
                    <a:prstGeom prst="rect">
                      <a:avLst/>
                    </a:prstGeom>
                  </pic:spPr>
                </pic:pic>
              </a:graphicData>
            </a:graphic>
          </wp:inline>
        </w:drawing>
      </w:r>
    </w:p>
    <w:p w14:paraId="61FE4B55" w14:textId="19F623A3" w:rsidR="008744BD" w:rsidRDefault="008744BD" w:rsidP="007B0199">
      <w:pPr>
        <w:jc w:val="center"/>
        <w:rPr>
          <w:lang w:val="es-419"/>
        </w:rPr>
      </w:pPr>
      <w:r w:rsidRPr="008744BD">
        <w:rPr>
          <w:noProof/>
          <w:lang w:val="es-419"/>
        </w:rPr>
        <w:lastRenderedPageBreak/>
        <w:drawing>
          <wp:inline distT="0" distB="0" distL="0" distR="0" wp14:anchorId="12C1E329" wp14:editId="690984D8">
            <wp:extent cx="5023915" cy="1716039"/>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1170" cy="1725348"/>
                    </a:xfrm>
                    <a:prstGeom prst="rect">
                      <a:avLst/>
                    </a:prstGeom>
                  </pic:spPr>
                </pic:pic>
              </a:graphicData>
            </a:graphic>
          </wp:inline>
        </w:drawing>
      </w:r>
    </w:p>
    <w:p w14:paraId="1CA74AB5" w14:textId="77777777" w:rsidR="007B0199" w:rsidRDefault="007B0199" w:rsidP="007B0199">
      <w:pPr>
        <w:rPr>
          <w:lang w:val="es-419"/>
        </w:rPr>
      </w:pPr>
    </w:p>
    <w:p w14:paraId="58E9CE8E" w14:textId="77777777" w:rsidR="007B0199" w:rsidRDefault="007B0199" w:rsidP="00D81A4B">
      <w:pPr>
        <w:pStyle w:val="Ttulo3"/>
      </w:pPr>
      <w:r>
        <w:t>El distribuidor de fases</w:t>
      </w:r>
    </w:p>
    <w:p w14:paraId="1CA5FE65" w14:textId="6A5BDB13" w:rsidR="007B0199" w:rsidRPr="00AE68DE" w:rsidRDefault="007B0199" w:rsidP="007B0199">
      <w:pPr>
        <w:rPr>
          <w:lang w:val="es-419"/>
        </w:rPr>
      </w:pPr>
      <w:r w:rsidRPr="00AE68DE">
        <w:rPr>
          <w:lang w:val="es-419"/>
        </w:rPr>
        <w:t>En una máquina síncrona, las microórdenes se sincronizan con señales temporales regularmente</w:t>
      </w:r>
      <w:r>
        <w:rPr>
          <w:lang w:val="es-419"/>
        </w:rPr>
        <w:t xml:space="preserve"> </w:t>
      </w:r>
      <w:r w:rsidRPr="00AE68DE">
        <w:rPr>
          <w:lang w:val="es-419"/>
        </w:rPr>
        <w:t xml:space="preserve">espaciadas, provenientes de un mismo reloj. </w:t>
      </w:r>
      <w:r w:rsidR="008D1504">
        <w:rPr>
          <w:lang w:val="es-419"/>
        </w:rPr>
        <w:t xml:space="preserve">Ante </w:t>
      </w:r>
      <w:r w:rsidRPr="00AE68DE">
        <w:rPr>
          <w:lang w:val="es-419"/>
        </w:rPr>
        <w:t>cada impulso de reloj debe ser generado un cierto número</w:t>
      </w:r>
      <w:r>
        <w:rPr>
          <w:lang w:val="es-419"/>
        </w:rPr>
        <w:t xml:space="preserve"> </w:t>
      </w:r>
      <w:r w:rsidRPr="00AE68DE">
        <w:rPr>
          <w:lang w:val="es-419"/>
        </w:rPr>
        <w:t>de microórdenes.</w:t>
      </w:r>
    </w:p>
    <w:p w14:paraId="271D363E" w14:textId="77777777" w:rsidR="007B0199" w:rsidRPr="00AE306B" w:rsidRDefault="007B0199" w:rsidP="007B0199">
      <w:pPr>
        <w:rPr>
          <w:b/>
          <w:bCs/>
          <w:i/>
          <w:iCs/>
          <w:lang w:val="es-419"/>
        </w:rPr>
      </w:pPr>
      <w:r w:rsidRPr="00AE68DE">
        <w:rPr>
          <w:lang w:val="es-419"/>
        </w:rPr>
        <w:t>Si las señales de reloj son todas idénticas, ¿cómo el secuenciador se sitúa en el tiempo? es decir por ejemplo</w:t>
      </w:r>
      <w:r>
        <w:rPr>
          <w:lang w:val="es-419"/>
        </w:rPr>
        <w:t xml:space="preserve"> </w:t>
      </w:r>
      <w:r w:rsidRPr="00AE68DE">
        <w:rPr>
          <w:lang w:val="es-419"/>
        </w:rPr>
        <w:t>¿cómo sabe en qué fase del ciclo de instrucción se encuentra? Esta es la función del distribuidor de fases,</w:t>
      </w:r>
      <w:r>
        <w:rPr>
          <w:lang w:val="es-419"/>
        </w:rPr>
        <w:t xml:space="preserve"> </w:t>
      </w:r>
      <w:proofErr w:type="gramStart"/>
      <w:r w:rsidRPr="00AE68DE">
        <w:rPr>
          <w:lang w:val="es-419"/>
        </w:rPr>
        <w:t>que</w:t>
      </w:r>
      <w:proofErr w:type="gramEnd"/>
      <w:r w:rsidRPr="00AE68DE">
        <w:rPr>
          <w:lang w:val="es-419"/>
        </w:rPr>
        <w:t xml:space="preserve"> </w:t>
      </w:r>
      <w:r w:rsidRPr="00AE306B">
        <w:rPr>
          <w:b/>
          <w:bCs/>
          <w:i/>
          <w:iCs/>
          <w:lang w:val="es-419"/>
        </w:rPr>
        <w:t xml:space="preserve">partiendo de los impulsos periódicos del reloj, produce señales </w:t>
      </w:r>
      <w:proofErr w:type="spellStart"/>
      <w:r w:rsidRPr="00AE306B">
        <w:rPr>
          <w:b/>
          <w:bCs/>
          <w:i/>
          <w:iCs/>
          <w:lang w:val="es-419"/>
        </w:rPr>
        <w:t>impulsionales</w:t>
      </w:r>
      <w:proofErr w:type="spellEnd"/>
      <w:r w:rsidRPr="00AE306B">
        <w:rPr>
          <w:b/>
          <w:bCs/>
          <w:i/>
          <w:iCs/>
          <w:lang w:val="es-419"/>
        </w:rPr>
        <w:t xml:space="preserve"> y de nivel.</w:t>
      </w:r>
    </w:p>
    <w:p w14:paraId="41BACA8E" w14:textId="38991D8C" w:rsidR="001968F9" w:rsidRDefault="00763470" w:rsidP="007B0199">
      <w:pPr>
        <w:rPr>
          <w:lang w:val="es-419"/>
        </w:rPr>
      </w:pPr>
      <w:r>
        <w:rPr>
          <w:lang w:val="es-419"/>
        </w:rPr>
        <w:t xml:space="preserve">El distribuidor </w:t>
      </w:r>
      <w:r w:rsidR="00AE306B">
        <w:rPr>
          <w:lang w:val="es-419"/>
        </w:rPr>
        <w:t>de fases es un circuito secuencial parte del secuenciador el cual convierte las microórdenes en señales impulsiones y de nivel en base a las ecuaciones lógicas que definen cada microinstrucción.</w:t>
      </w:r>
    </w:p>
    <w:p w14:paraId="1ED7D7BE" w14:textId="11C4AAC9" w:rsidR="000F1D3C" w:rsidRDefault="000F1D3C" w:rsidP="007B0199">
      <w:pPr>
        <w:rPr>
          <w:lang w:val="es-419"/>
        </w:rPr>
      </w:pPr>
    </w:p>
    <w:p w14:paraId="26B6C24A" w14:textId="747308AF" w:rsidR="007B0199" w:rsidRDefault="006F6F12" w:rsidP="007B0199">
      <w:pPr>
        <w:jc w:val="center"/>
        <w:rPr>
          <w:lang w:val="es-419"/>
        </w:rPr>
      </w:pPr>
      <w:r w:rsidRPr="006F6F12">
        <w:rPr>
          <w:noProof/>
          <w:lang w:val="es-419"/>
        </w:rPr>
        <w:drawing>
          <wp:inline distT="0" distB="0" distL="0" distR="0" wp14:anchorId="7C2122E6" wp14:editId="68A39BFE">
            <wp:extent cx="6858000" cy="2676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676525"/>
                    </a:xfrm>
                    <a:prstGeom prst="rect">
                      <a:avLst/>
                    </a:prstGeom>
                  </pic:spPr>
                </pic:pic>
              </a:graphicData>
            </a:graphic>
          </wp:inline>
        </w:drawing>
      </w:r>
    </w:p>
    <w:p w14:paraId="4C485B96" w14:textId="77777777" w:rsidR="007B0199" w:rsidRPr="006E7D6B" w:rsidRDefault="007B0199" w:rsidP="007B0199">
      <w:pPr>
        <w:pStyle w:val="Prrafodelista"/>
        <w:numPr>
          <w:ilvl w:val="0"/>
          <w:numId w:val="45"/>
        </w:numPr>
      </w:pPr>
      <w:r w:rsidRPr="006E7D6B">
        <w:t>En un instante determinado, solamente uno de los biestables B0, B1, B2, B3 está posicionado a 1.</w:t>
      </w:r>
    </w:p>
    <w:p w14:paraId="0EEE6702" w14:textId="77777777" w:rsidR="007B0199" w:rsidRPr="006E7D6B" w:rsidRDefault="007B0199" w:rsidP="007B0199">
      <w:pPr>
        <w:pStyle w:val="Prrafodelista"/>
        <w:numPr>
          <w:ilvl w:val="0"/>
          <w:numId w:val="45"/>
        </w:numPr>
      </w:pPr>
      <w:r w:rsidRPr="006E7D6B">
        <w:t>El próximo impulso de reloj devolverá este biestable a 0 y posicionará el siguiente biestable a 1.</w:t>
      </w:r>
    </w:p>
    <w:p w14:paraId="6AF25F36" w14:textId="1586F3EF" w:rsidR="007B0199" w:rsidRPr="006E7D6B" w:rsidRDefault="007B0199" w:rsidP="007B0199">
      <w:pPr>
        <w:pStyle w:val="Prrafodelista"/>
        <w:numPr>
          <w:ilvl w:val="0"/>
          <w:numId w:val="45"/>
        </w:numPr>
      </w:pPr>
      <w:r w:rsidRPr="006E7D6B">
        <w:t xml:space="preserve">Los niveles lógicos </w:t>
      </w:r>
      <w:r w:rsidR="0094342A">
        <w:rPr>
          <w:rFonts w:ascii="Cambria" w:hAnsi="Cambria" w:cs="Cambria"/>
        </w:rPr>
        <w:t>ϕ</w:t>
      </w:r>
      <w:r w:rsidRPr="006E7D6B">
        <w:rPr>
          <w:vertAlign w:val="subscript"/>
        </w:rPr>
        <w:t>0</w:t>
      </w:r>
      <w:r w:rsidRPr="006E7D6B">
        <w:t xml:space="preserve">, </w:t>
      </w:r>
      <w:r w:rsidR="0094342A">
        <w:rPr>
          <w:rFonts w:ascii="Cambria" w:hAnsi="Cambria" w:cs="Cambria"/>
        </w:rPr>
        <w:t>ϕ</w:t>
      </w:r>
      <w:r w:rsidR="0094342A" w:rsidRPr="006E7D6B">
        <w:rPr>
          <w:vertAlign w:val="subscript"/>
        </w:rPr>
        <w:t xml:space="preserve"> </w:t>
      </w:r>
      <w:r w:rsidRPr="006E7D6B">
        <w:rPr>
          <w:vertAlign w:val="subscript"/>
        </w:rPr>
        <w:t>1</w:t>
      </w:r>
      <w:r w:rsidRPr="006E7D6B">
        <w:t xml:space="preserve">, </w:t>
      </w:r>
      <w:r w:rsidR="0094342A">
        <w:rPr>
          <w:rFonts w:ascii="Cambria" w:hAnsi="Cambria" w:cs="Cambria"/>
        </w:rPr>
        <w:t>ϕ</w:t>
      </w:r>
      <w:r w:rsidR="0094342A" w:rsidRPr="006E7D6B">
        <w:rPr>
          <w:vertAlign w:val="subscript"/>
        </w:rPr>
        <w:t xml:space="preserve"> </w:t>
      </w:r>
      <w:r w:rsidRPr="006E7D6B">
        <w:rPr>
          <w:vertAlign w:val="subscript"/>
        </w:rPr>
        <w:t>2</w:t>
      </w:r>
      <w:r w:rsidRPr="006E7D6B">
        <w:t xml:space="preserve">, </w:t>
      </w:r>
      <w:r w:rsidR="0094342A">
        <w:rPr>
          <w:rFonts w:ascii="Cambria" w:hAnsi="Cambria" w:cs="Cambria"/>
        </w:rPr>
        <w:t>ϕ</w:t>
      </w:r>
      <w:r w:rsidR="0094342A" w:rsidRPr="006E7D6B">
        <w:rPr>
          <w:vertAlign w:val="subscript"/>
        </w:rPr>
        <w:t xml:space="preserve"> </w:t>
      </w:r>
      <w:r w:rsidRPr="006E7D6B">
        <w:rPr>
          <w:vertAlign w:val="subscript"/>
        </w:rPr>
        <w:t>3</w:t>
      </w:r>
      <w:r w:rsidRPr="006E7D6B">
        <w:t>, serán ciertos uno a continuación del otro, pero solo uno en un momento dado.</w:t>
      </w:r>
    </w:p>
    <w:p w14:paraId="6F3B9041" w14:textId="77777777" w:rsidR="007B0199" w:rsidRDefault="007B0199" w:rsidP="007B0199">
      <w:pPr>
        <w:pStyle w:val="Prrafodelista"/>
        <w:numPr>
          <w:ilvl w:val="0"/>
          <w:numId w:val="45"/>
        </w:numPr>
      </w:pPr>
      <w:r w:rsidRPr="006E7D6B">
        <w:t xml:space="preserve">Los impulsos </w:t>
      </w:r>
      <w:r w:rsidRPr="006E7D6B">
        <w:rPr>
          <w:rFonts w:ascii="Cambria" w:hAnsi="Cambria" w:cs="Cambria"/>
        </w:rPr>
        <w:t>θ</w:t>
      </w:r>
      <w:r w:rsidRPr="006E7D6B">
        <w:rPr>
          <w:vertAlign w:val="subscript"/>
        </w:rPr>
        <w:t>0</w:t>
      </w:r>
      <w:r w:rsidRPr="006E7D6B">
        <w:t xml:space="preserve">, </w:t>
      </w:r>
      <w:r w:rsidRPr="006E7D6B">
        <w:rPr>
          <w:rFonts w:ascii="Cambria" w:hAnsi="Cambria" w:cs="Cambria"/>
        </w:rPr>
        <w:t>θ</w:t>
      </w:r>
      <w:r w:rsidRPr="006E7D6B">
        <w:rPr>
          <w:vertAlign w:val="subscript"/>
        </w:rPr>
        <w:t>1</w:t>
      </w:r>
      <w:r w:rsidRPr="006E7D6B">
        <w:t xml:space="preserve">, </w:t>
      </w:r>
      <w:r w:rsidRPr="006E7D6B">
        <w:rPr>
          <w:rFonts w:ascii="Cambria" w:hAnsi="Cambria" w:cs="Cambria"/>
        </w:rPr>
        <w:t>θ</w:t>
      </w:r>
      <w:r w:rsidRPr="006E7D6B">
        <w:rPr>
          <w:vertAlign w:val="subscript"/>
        </w:rPr>
        <w:t>2</w:t>
      </w:r>
      <w:r w:rsidRPr="006E7D6B">
        <w:t xml:space="preserve">, </w:t>
      </w:r>
      <w:r w:rsidRPr="006E7D6B">
        <w:rPr>
          <w:rFonts w:ascii="Cambria" w:hAnsi="Cambria" w:cs="Cambria"/>
        </w:rPr>
        <w:t>θ</w:t>
      </w:r>
      <w:r w:rsidRPr="006E7D6B">
        <w:rPr>
          <w:vertAlign w:val="subscript"/>
        </w:rPr>
        <w:t>3</w:t>
      </w:r>
      <w:r w:rsidRPr="006E7D6B">
        <w:t>, sincronizados con las señales de reloj, se producirán cada cuatro batidos.</w:t>
      </w:r>
    </w:p>
    <w:p w14:paraId="5004DAF6" w14:textId="77777777" w:rsidR="00563C4B" w:rsidRDefault="00563C4B" w:rsidP="00563C4B">
      <w:pPr>
        <w:pStyle w:val="Prrafodelista"/>
        <w:numPr>
          <w:ilvl w:val="0"/>
          <w:numId w:val="0"/>
        </w:numPr>
        <w:ind w:left="720"/>
      </w:pPr>
    </w:p>
    <w:p w14:paraId="5B19EE58" w14:textId="77777777" w:rsidR="007B0199" w:rsidRDefault="007B0199" w:rsidP="007B0199">
      <w:pPr>
        <w:rPr>
          <w:lang w:val="es-AR"/>
        </w:rPr>
      </w:pPr>
      <w:r w:rsidRPr="006D681E">
        <w:rPr>
          <w:lang w:val="es-AR"/>
        </w:rPr>
        <w:t>El cronograma del distribuidor de 4 fases de arriba es el siguiente:</w:t>
      </w:r>
    </w:p>
    <w:p w14:paraId="0CD992FE" w14:textId="7DA02400" w:rsidR="007B0199" w:rsidRDefault="009D093C" w:rsidP="007B0199">
      <w:pPr>
        <w:ind w:left="360"/>
        <w:jc w:val="center"/>
        <w:rPr>
          <w:lang w:val="es-AR"/>
        </w:rPr>
      </w:pPr>
      <w:r w:rsidRPr="009D093C">
        <w:rPr>
          <w:noProof/>
          <w:lang w:val="es-AR"/>
        </w:rPr>
        <w:lastRenderedPageBreak/>
        <w:drawing>
          <wp:inline distT="0" distB="0" distL="0" distR="0" wp14:anchorId="03921CE6" wp14:editId="5565A028">
            <wp:extent cx="6858000" cy="3185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185795"/>
                    </a:xfrm>
                    <a:prstGeom prst="rect">
                      <a:avLst/>
                    </a:prstGeom>
                  </pic:spPr>
                </pic:pic>
              </a:graphicData>
            </a:graphic>
          </wp:inline>
        </w:drawing>
      </w:r>
    </w:p>
    <w:p w14:paraId="11E8D8C4" w14:textId="77777777" w:rsidR="007B0199" w:rsidRDefault="007B0199" w:rsidP="007B0199">
      <w:pPr>
        <w:rPr>
          <w:lang w:val="es-AR"/>
        </w:rPr>
      </w:pPr>
      <w:r w:rsidRPr="006D681E">
        <w:rPr>
          <w:lang w:val="es-AR"/>
        </w:rPr>
        <w:t xml:space="preserve">En el caso de </w:t>
      </w:r>
      <w:proofErr w:type="spellStart"/>
      <w:r w:rsidRPr="006D681E">
        <w:rPr>
          <w:lang w:val="es-AR"/>
        </w:rPr>
        <w:t>Abacus</w:t>
      </w:r>
      <w:proofErr w:type="spellEnd"/>
      <w:r w:rsidRPr="006D681E">
        <w:rPr>
          <w:lang w:val="es-AR"/>
        </w:rPr>
        <w:t>, como el ciclo de memoria equivale a dos batidos de reloj, empleamos un distribuidor</w:t>
      </w:r>
      <w:r>
        <w:rPr>
          <w:lang w:val="es-AR"/>
        </w:rPr>
        <w:t xml:space="preserve"> </w:t>
      </w:r>
      <w:r w:rsidRPr="006D681E">
        <w:rPr>
          <w:lang w:val="es-AR"/>
        </w:rPr>
        <w:t>de dos fases, cuyo cronograma es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4545"/>
      </w:tblGrid>
      <w:tr w:rsidR="007B0199" w:rsidRPr="00F84027" w14:paraId="508833B1" w14:textId="77777777" w:rsidTr="00826CBA">
        <w:tc>
          <w:tcPr>
            <w:tcW w:w="5395" w:type="dxa"/>
          </w:tcPr>
          <w:p w14:paraId="2CD09D6A" w14:textId="065335AD" w:rsidR="007B0199" w:rsidRDefault="00603E4B" w:rsidP="00826CBA">
            <w:pPr>
              <w:rPr>
                <w:lang w:val="es-AR"/>
              </w:rPr>
            </w:pPr>
            <w:r w:rsidRPr="00603E4B">
              <w:rPr>
                <w:noProof/>
                <w:lang w:val="es-AR"/>
              </w:rPr>
              <w:drawing>
                <wp:inline distT="0" distB="0" distL="0" distR="0" wp14:anchorId="413ED2F0" wp14:editId="76F6AB21">
                  <wp:extent cx="3834993" cy="16649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6870" cy="1674446"/>
                          </a:xfrm>
                          <a:prstGeom prst="rect">
                            <a:avLst/>
                          </a:prstGeom>
                        </pic:spPr>
                      </pic:pic>
                    </a:graphicData>
                  </a:graphic>
                </wp:inline>
              </w:drawing>
            </w:r>
          </w:p>
        </w:tc>
        <w:tc>
          <w:tcPr>
            <w:tcW w:w="5395" w:type="dxa"/>
          </w:tcPr>
          <w:p w14:paraId="5A33A68D" w14:textId="58D722A7" w:rsidR="007B0199" w:rsidRPr="00872D10" w:rsidRDefault="007B0199" w:rsidP="00826CBA">
            <w:pPr>
              <w:jc w:val="both"/>
              <w:rPr>
                <w:lang w:val="es-AR"/>
              </w:rPr>
            </w:pPr>
            <w:r w:rsidRPr="00872D10">
              <w:rPr>
                <w:lang w:val="es-AR"/>
              </w:rPr>
              <w:t xml:space="preserve">El distribuidor de 2 fases de </w:t>
            </w:r>
            <w:proofErr w:type="spellStart"/>
            <w:r w:rsidRPr="00872D10">
              <w:rPr>
                <w:lang w:val="es-AR"/>
              </w:rPr>
              <w:t>Abacus</w:t>
            </w:r>
            <w:proofErr w:type="spellEnd"/>
            <w:r w:rsidRPr="00872D10">
              <w:rPr>
                <w:lang w:val="es-AR"/>
              </w:rPr>
              <w:t xml:space="preserve"> me permite</w:t>
            </w:r>
            <w:r>
              <w:rPr>
                <w:lang w:val="es-AR"/>
              </w:rPr>
              <w:t xml:space="preserve"> </w:t>
            </w:r>
            <w:r w:rsidRPr="00872D10">
              <w:rPr>
                <w:lang w:val="es-AR"/>
              </w:rPr>
              <w:t xml:space="preserve">ubicarme temporalmente en </w:t>
            </w:r>
            <w:r w:rsidRPr="00872D10">
              <w:rPr>
                <w:b/>
                <w:bCs/>
                <w:lang w:val="es-AR"/>
              </w:rPr>
              <w:t>1 solo ciclo de memoria</w:t>
            </w:r>
            <w:r w:rsidRPr="00872D10">
              <w:rPr>
                <w:lang w:val="es-AR"/>
              </w:rPr>
              <w:t>, ya que en el siguiente se repiten las</w:t>
            </w:r>
            <w:r>
              <w:rPr>
                <w:lang w:val="es-AR"/>
              </w:rPr>
              <w:t xml:space="preserve"> </w:t>
            </w:r>
            <w:r w:rsidRPr="00872D10">
              <w:rPr>
                <w:lang w:val="es-AR"/>
              </w:rPr>
              <w:t xml:space="preserve">señales </w:t>
            </w:r>
            <w:r w:rsidRPr="00872D10">
              <w:rPr>
                <w:rFonts w:ascii="Cambria" w:hAnsi="Cambria" w:cs="Cambria"/>
                <w:lang w:val="es-AR"/>
              </w:rPr>
              <w:t>θ</w:t>
            </w:r>
            <w:r w:rsidRPr="00872D10">
              <w:rPr>
                <w:vertAlign w:val="subscript"/>
                <w:lang w:val="es-AR"/>
              </w:rPr>
              <w:t>0</w:t>
            </w:r>
            <w:r w:rsidRPr="00872D10">
              <w:rPr>
                <w:lang w:val="es-AR"/>
              </w:rPr>
              <w:t xml:space="preserve">, </w:t>
            </w:r>
            <w:r w:rsidRPr="00872D10">
              <w:rPr>
                <w:rFonts w:ascii="Cambria" w:hAnsi="Cambria" w:cs="Cambria"/>
                <w:lang w:val="es-AR"/>
              </w:rPr>
              <w:t>Θ</w:t>
            </w:r>
            <w:r w:rsidRPr="00872D10">
              <w:rPr>
                <w:vertAlign w:val="subscript"/>
                <w:lang w:val="es-AR"/>
              </w:rPr>
              <w:t>0</w:t>
            </w:r>
            <w:r w:rsidRPr="00872D10">
              <w:rPr>
                <w:lang w:val="es-AR"/>
              </w:rPr>
              <w:t xml:space="preserve">, </w:t>
            </w:r>
            <w:r w:rsidRPr="00872D10">
              <w:rPr>
                <w:rFonts w:ascii="Cambria" w:hAnsi="Cambria" w:cs="Cambria"/>
                <w:lang w:val="es-AR"/>
              </w:rPr>
              <w:t>θ</w:t>
            </w:r>
            <w:r w:rsidRPr="00872D10">
              <w:rPr>
                <w:vertAlign w:val="subscript"/>
                <w:lang w:val="es-AR"/>
              </w:rPr>
              <w:t>1</w:t>
            </w:r>
            <w:r w:rsidRPr="00872D10">
              <w:rPr>
                <w:lang w:val="es-AR"/>
              </w:rPr>
              <w:t xml:space="preserve">, </w:t>
            </w:r>
            <w:r w:rsidRPr="00872D10">
              <w:rPr>
                <w:rFonts w:ascii="Cambria" w:hAnsi="Cambria" w:cs="Cambria"/>
                <w:lang w:val="es-AR"/>
              </w:rPr>
              <w:t>Θ</w:t>
            </w:r>
            <w:r w:rsidRPr="00872D10">
              <w:rPr>
                <w:vertAlign w:val="subscript"/>
                <w:lang w:val="es-AR"/>
              </w:rPr>
              <w:t>1</w:t>
            </w:r>
            <w:r w:rsidRPr="00872D10">
              <w:rPr>
                <w:lang w:val="es-AR"/>
              </w:rPr>
              <w:t>, pero no me dice si estoy</w:t>
            </w:r>
            <w:r>
              <w:rPr>
                <w:lang w:val="es-AR"/>
              </w:rPr>
              <w:t xml:space="preserve"> </w:t>
            </w:r>
            <w:r w:rsidRPr="00872D10">
              <w:rPr>
                <w:lang w:val="es-AR"/>
              </w:rPr>
              <w:t>en</w:t>
            </w:r>
            <w:r>
              <w:rPr>
                <w:lang w:val="es-AR"/>
              </w:rPr>
              <w:t xml:space="preserve"> </w:t>
            </w:r>
            <w:r w:rsidRPr="00872D10">
              <w:rPr>
                <w:lang w:val="es-AR"/>
              </w:rPr>
              <w:t>ciclo de instrucción o de operando. Lo que</w:t>
            </w:r>
            <w:r>
              <w:rPr>
                <w:lang w:val="es-AR"/>
              </w:rPr>
              <w:t xml:space="preserve"> </w:t>
            </w:r>
            <w:r w:rsidRPr="00872D10">
              <w:rPr>
                <w:lang w:val="es-AR"/>
              </w:rPr>
              <w:t>me</w:t>
            </w:r>
            <w:r>
              <w:rPr>
                <w:lang w:val="es-AR"/>
              </w:rPr>
              <w:t xml:space="preserve"> </w:t>
            </w:r>
            <w:r w:rsidRPr="00872D10">
              <w:rPr>
                <w:lang w:val="es-AR"/>
              </w:rPr>
              <w:t>indica en cuál de los dos estoy serán los</w:t>
            </w:r>
            <w:r>
              <w:rPr>
                <w:lang w:val="es-AR"/>
              </w:rPr>
              <w:t xml:space="preserve"> </w:t>
            </w:r>
            <w:r w:rsidRPr="00872D10">
              <w:rPr>
                <w:b/>
                <w:bCs/>
                <w:lang w:val="es-AR"/>
              </w:rPr>
              <w:t>biestables de estado</w:t>
            </w:r>
            <w:r w:rsidRPr="00872D10">
              <w:rPr>
                <w:lang w:val="es-AR"/>
              </w:rPr>
              <w:t xml:space="preserve"> (I </w:t>
            </w:r>
            <w:r w:rsidR="003067EE">
              <w:rPr>
                <w:lang w:val="es-AR"/>
              </w:rPr>
              <w:t xml:space="preserve">de </w:t>
            </w:r>
            <w:r w:rsidR="003067EE">
              <w:rPr>
                <w:i/>
                <w:iCs/>
                <w:lang w:val="es-AR"/>
              </w:rPr>
              <w:t xml:space="preserve">instrucción </w:t>
            </w:r>
            <w:r w:rsidRPr="00872D10">
              <w:rPr>
                <w:lang w:val="es-AR"/>
              </w:rPr>
              <w:t>y O</w:t>
            </w:r>
            <w:r w:rsidR="003067EE">
              <w:rPr>
                <w:lang w:val="es-AR"/>
              </w:rPr>
              <w:t xml:space="preserve"> de </w:t>
            </w:r>
            <w:r w:rsidR="003067EE">
              <w:rPr>
                <w:i/>
                <w:iCs/>
                <w:lang w:val="es-AR"/>
              </w:rPr>
              <w:t>operando</w:t>
            </w:r>
            <w:r w:rsidRPr="00872D10">
              <w:rPr>
                <w:lang w:val="es-AR"/>
              </w:rPr>
              <w:t>), como se ve más</w:t>
            </w:r>
            <w:r>
              <w:rPr>
                <w:lang w:val="es-AR"/>
              </w:rPr>
              <w:t xml:space="preserve"> </w:t>
            </w:r>
            <w:r w:rsidRPr="00872D10">
              <w:rPr>
                <w:lang w:val="es-AR"/>
              </w:rPr>
              <w:t>adelante.</w:t>
            </w:r>
          </w:p>
          <w:p w14:paraId="0A894E29" w14:textId="77777777" w:rsidR="007B0199" w:rsidRDefault="007B0199" w:rsidP="00826CBA">
            <w:pPr>
              <w:jc w:val="both"/>
              <w:rPr>
                <w:lang w:val="es-AR"/>
              </w:rPr>
            </w:pPr>
            <w:r w:rsidRPr="00872D10">
              <w:rPr>
                <w:lang w:val="es-AR"/>
              </w:rPr>
              <w:t xml:space="preserve">El distribuidor de 4 fases de arriba </w:t>
            </w:r>
            <w:r w:rsidRPr="00872D10">
              <w:rPr>
                <w:b/>
                <w:bCs/>
                <w:lang w:val="es-AR"/>
              </w:rPr>
              <w:t>no necesitaría</w:t>
            </w:r>
            <w:r>
              <w:rPr>
                <w:lang w:val="es-AR"/>
              </w:rPr>
              <w:t xml:space="preserve"> </w:t>
            </w:r>
            <w:r w:rsidRPr="00872D10">
              <w:rPr>
                <w:lang w:val="es-AR"/>
              </w:rPr>
              <w:t>de dichos biestables.</w:t>
            </w:r>
          </w:p>
        </w:tc>
      </w:tr>
    </w:tbl>
    <w:p w14:paraId="1433DB01" w14:textId="77777777" w:rsidR="007B0199" w:rsidRDefault="007B0199" w:rsidP="007B0199">
      <w:pPr>
        <w:rPr>
          <w:lang w:val="es-AR"/>
        </w:rPr>
      </w:pPr>
    </w:p>
    <w:p w14:paraId="2CE5611C" w14:textId="77777777" w:rsidR="009B1E23" w:rsidRDefault="00DA0551" w:rsidP="00563C4B">
      <w:pPr>
        <w:pStyle w:val="Prrafodelista"/>
        <w:numPr>
          <w:ilvl w:val="0"/>
          <w:numId w:val="0"/>
        </w:numPr>
        <w:ind w:left="720"/>
        <w:rPr>
          <w:b/>
          <w:bCs/>
        </w:rPr>
      </w:pPr>
      <w:r>
        <w:rPr>
          <w:b/>
          <w:bCs/>
        </w:rPr>
        <w:t xml:space="preserve">Relación </w:t>
      </w:r>
      <w:r w:rsidR="00563C4B">
        <w:rPr>
          <w:b/>
          <w:bCs/>
        </w:rPr>
        <w:t>DF</w:t>
      </w:r>
      <w:r>
        <w:rPr>
          <w:b/>
          <w:bCs/>
        </w:rPr>
        <w:t xml:space="preserve"> y </w:t>
      </w:r>
      <w:proofErr w:type="gramStart"/>
      <w:r>
        <w:rPr>
          <w:b/>
          <w:bCs/>
        </w:rPr>
        <w:t xml:space="preserve">secuenciador </w:t>
      </w:r>
      <w:r w:rsidR="00563C4B">
        <w:rPr>
          <w:b/>
          <w:bCs/>
        </w:rPr>
        <w:t xml:space="preserve"> </w:t>
      </w:r>
      <w:r w:rsidR="00563C4B" w:rsidRPr="00563C4B">
        <w:rPr>
          <w:rFonts w:ascii="Wingdings" w:eastAsia="Wingdings" w:hAnsi="Wingdings" w:cs="Wingdings"/>
          <w:b/>
        </w:rPr>
        <w:t>à</w:t>
      </w:r>
      <w:proofErr w:type="gramEnd"/>
      <w:r w:rsidR="00563C4B">
        <w:rPr>
          <w:b/>
          <w:bCs/>
        </w:rPr>
        <w:t xml:space="preserve"> Genera</w:t>
      </w:r>
      <w:r w:rsidR="00283DDC">
        <w:rPr>
          <w:b/>
          <w:bCs/>
        </w:rPr>
        <w:t xml:space="preserve"> una </w:t>
      </w:r>
      <w:r w:rsidR="009B1E23">
        <w:rPr>
          <w:b/>
          <w:bCs/>
        </w:rPr>
        <w:t xml:space="preserve">única </w:t>
      </w:r>
      <w:r w:rsidR="00283DDC">
        <w:rPr>
          <w:b/>
          <w:bCs/>
        </w:rPr>
        <w:t xml:space="preserve">pareja de señales </w:t>
      </w:r>
      <w:proofErr w:type="spellStart"/>
      <w:r w:rsidR="00FF3251">
        <w:rPr>
          <w:b/>
          <w:bCs/>
        </w:rPr>
        <w:t>impulsionales</w:t>
      </w:r>
      <w:proofErr w:type="spellEnd"/>
      <w:r w:rsidR="00283DDC">
        <w:rPr>
          <w:b/>
          <w:bCs/>
        </w:rPr>
        <w:t xml:space="preserve"> y de nivel para cada fase</w:t>
      </w:r>
      <w:r w:rsidR="00931BDC">
        <w:rPr>
          <w:b/>
          <w:bCs/>
        </w:rPr>
        <w:t xml:space="preserve"> necesaria y definida</w:t>
      </w:r>
      <w:r w:rsidR="00283DDC">
        <w:rPr>
          <w:b/>
          <w:bCs/>
        </w:rPr>
        <w:t xml:space="preserve"> de las instrucciones de maquina</w:t>
      </w:r>
      <w:r w:rsidR="004D2DFA">
        <w:rPr>
          <w:b/>
          <w:bCs/>
        </w:rPr>
        <w:t xml:space="preserve"> en sus cronogramas</w:t>
      </w:r>
      <w:r w:rsidR="005864D2">
        <w:rPr>
          <w:b/>
          <w:bCs/>
        </w:rPr>
        <w:t xml:space="preserve">. </w:t>
      </w:r>
    </w:p>
    <w:p w14:paraId="0268D4AC" w14:textId="14FD24BD" w:rsidR="005864D2" w:rsidRPr="003D024F" w:rsidRDefault="005864D2" w:rsidP="003D024F">
      <w:pPr>
        <w:pStyle w:val="Prrafodelista"/>
        <w:numPr>
          <w:ilvl w:val="0"/>
          <w:numId w:val="0"/>
        </w:numPr>
        <w:ind w:left="720"/>
        <w:rPr>
          <w:b/>
          <w:bCs/>
        </w:rPr>
      </w:pPr>
      <w:r>
        <w:rPr>
          <w:b/>
          <w:bCs/>
        </w:rPr>
        <w:t xml:space="preserve">Diseñado para dar soporte al mayor </w:t>
      </w:r>
      <w:proofErr w:type="spellStart"/>
      <w:r>
        <w:rPr>
          <w:b/>
          <w:bCs/>
        </w:rPr>
        <w:t>n°</w:t>
      </w:r>
      <w:proofErr w:type="spellEnd"/>
      <w:r>
        <w:rPr>
          <w:b/>
          <w:bCs/>
        </w:rPr>
        <w:t xml:space="preserve"> de fases requeridos por la arquitectura. Indicando </w:t>
      </w:r>
      <w:r w:rsidR="00FF3251">
        <w:rPr>
          <w:b/>
          <w:bCs/>
        </w:rPr>
        <w:t>así</w:t>
      </w:r>
      <w:r>
        <w:rPr>
          <w:b/>
          <w:bCs/>
        </w:rPr>
        <w:t xml:space="preserve"> en </w:t>
      </w:r>
      <w:proofErr w:type="spellStart"/>
      <w:r>
        <w:rPr>
          <w:b/>
          <w:bCs/>
        </w:rPr>
        <w:t>que</w:t>
      </w:r>
      <w:proofErr w:type="spellEnd"/>
      <w:r>
        <w:rPr>
          <w:b/>
          <w:bCs/>
        </w:rPr>
        <w:t xml:space="preserve"> fase del ciclo se encuentra</w:t>
      </w:r>
      <w:r w:rsidR="00FF3251">
        <w:rPr>
          <w:b/>
          <w:bCs/>
        </w:rPr>
        <w:t>. Es tarea luego del secuenciador derivar estas señales a cada compuerta de gobierno de la ruta de datos en cumplimiento al cronograma de estado de la instrucción en curso.</w:t>
      </w:r>
    </w:p>
    <w:p w14:paraId="622D1E9E" w14:textId="0EBA41C7" w:rsidR="005864D2" w:rsidRDefault="005864D2" w:rsidP="005864D2">
      <w:pPr>
        <w:rPr>
          <w:b/>
          <w:bCs/>
          <w:lang w:val="es-419"/>
        </w:rPr>
      </w:pPr>
      <w:r w:rsidRPr="005864D2">
        <w:rPr>
          <w:b/>
          <w:bCs/>
          <w:lang w:val="es-419"/>
        </w:rPr>
        <w:t>S</w:t>
      </w:r>
      <w:r>
        <w:rPr>
          <w:b/>
          <w:bCs/>
          <w:lang w:val="es-419"/>
        </w:rPr>
        <w:t xml:space="preserve">eñales de impulso </w:t>
      </w:r>
      <w:r w:rsidRPr="005864D2">
        <w:rPr>
          <w:rFonts w:ascii="Wingdings" w:eastAsia="Wingdings" w:hAnsi="Wingdings" w:cs="Wingdings"/>
          <w:b/>
          <w:lang w:val="es-419"/>
        </w:rPr>
        <w:t>à</w:t>
      </w:r>
      <w:r>
        <w:rPr>
          <w:b/>
          <w:bCs/>
          <w:lang w:val="es-419"/>
        </w:rPr>
        <w:t xml:space="preserve"> tita</w:t>
      </w:r>
    </w:p>
    <w:p w14:paraId="5E23E83E" w14:textId="3CF178B3" w:rsidR="005864D2" w:rsidRPr="005864D2" w:rsidRDefault="005864D2" w:rsidP="005864D2">
      <w:pPr>
        <w:rPr>
          <w:b/>
          <w:bCs/>
          <w:lang w:val="es-419"/>
        </w:rPr>
      </w:pPr>
      <w:r>
        <w:rPr>
          <w:b/>
          <w:bCs/>
          <w:lang w:val="es-419"/>
        </w:rPr>
        <w:t xml:space="preserve">Señales de nivel </w:t>
      </w:r>
      <w:r w:rsidRPr="005864D2">
        <w:rPr>
          <w:rFonts w:ascii="Wingdings" w:eastAsia="Wingdings" w:hAnsi="Wingdings" w:cs="Wingdings"/>
          <w:b/>
          <w:lang w:val="es-419"/>
        </w:rPr>
        <w:t>à</w:t>
      </w:r>
      <w:r>
        <w:rPr>
          <w:b/>
          <w:bCs/>
          <w:lang w:val="es-419"/>
        </w:rPr>
        <w:t xml:space="preserve"> phi</w:t>
      </w:r>
    </w:p>
    <w:p w14:paraId="05BCC8C2" w14:textId="4CE08C90" w:rsidR="00563C4B" w:rsidRDefault="00563C4B" w:rsidP="007B0199">
      <w:pPr>
        <w:rPr>
          <w:b/>
          <w:bCs/>
          <w:lang w:val="es-AR"/>
        </w:rPr>
      </w:pPr>
      <w:r>
        <w:rPr>
          <w:b/>
          <w:bCs/>
          <w:lang w:val="es-AR"/>
        </w:rPr>
        <w:t xml:space="preserve"> </w:t>
      </w:r>
    </w:p>
    <w:p w14:paraId="3214F878" w14:textId="77777777" w:rsidR="003D024F" w:rsidRDefault="003D024F" w:rsidP="007B0199">
      <w:pPr>
        <w:rPr>
          <w:b/>
          <w:bCs/>
          <w:lang w:val="es-AR"/>
        </w:rPr>
      </w:pPr>
    </w:p>
    <w:p w14:paraId="246576B4" w14:textId="6619C58E" w:rsidR="007B0199" w:rsidRPr="00451361" w:rsidRDefault="007B0199" w:rsidP="00D81A4B">
      <w:pPr>
        <w:pStyle w:val="Ttulo4"/>
      </w:pPr>
      <w:r>
        <w:t>Decodificación de la instrucción</w:t>
      </w:r>
    </w:p>
    <w:p w14:paraId="638799DA" w14:textId="77777777" w:rsidR="007B0199" w:rsidRPr="00451361" w:rsidRDefault="007B0199" w:rsidP="007B0199">
      <w:pPr>
        <w:rPr>
          <w:lang w:val="es-AR"/>
        </w:rPr>
      </w:pPr>
      <w:r w:rsidRPr="00451361">
        <w:rPr>
          <w:lang w:val="es-AR"/>
        </w:rPr>
        <w:lastRenderedPageBreak/>
        <w:t>La instrucción consta de diferentes campos de información que son de interés para el secuenciador, como</w:t>
      </w:r>
      <w:r>
        <w:rPr>
          <w:lang w:val="es-AR"/>
        </w:rPr>
        <w:t xml:space="preserve"> </w:t>
      </w:r>
      <w:r w:rsidRPr="00451361">
        <w:rPr>
          <w:lang w:val="es-AR"/>
        </w:rPr>
        <w:t>son el código de operación, las condiciones de direccionamiento, la dirección de registros o de unidades</w:t>
      </w:r>
      <w:r>
        <w:rPr>
          <w:lang w:val="es-AR"/>
        </w:rPr>
        <w:t xml:space="preserve"> </w:t>
      </w:r>
      <w:r w:rsidRPr="00451361">
        <w:rPr>
          <w:lang w:val="es-AR"/>
        </w:rPr>
        <w:t>periféricas, etc. Algunos campos, como el CO deben ser decodificados, aunque otros ya se presentan en esa</w:t>
      </w:r>
      <w:r>
        <w:rPr>
          <w:lang w:val="es-AR"/>
        </w:rPr>
        <w:t xml:space="preserve"> </w:t>
      </w:r>
      <w:r w:rsidRPr="00451361">
        <w:rPr>
          <w:lang w:val="es-AR"/>
        </w:rPr>
        <w:t>forma, como por ejemplo las condiciones de direccionamiento cuando cada bit tiene su significado.</w:t>
      </w:r>
    </w:p>
    <w:p w14:paraId="64261E74" w14:textId="77777777" w:rsidR="007B0199" w:rsidRDefault="007B0199" w:rsidP="007B0199">
      <w:pPr>
        <w:rPr>
          <w:lang w:val="es-AR"/>
        </w:rPr>
      </w:pPr>
      <w:r w:rsidRPr="00451361">
        <w:rPr>
          <w:lang w:val="es-AR"/>
        </w:rPr>
        <w:t>El decodificador de la instrucción se encarga de realizar la decodificación del CO. Para esto puede usarse</w:t>
      </w:r>
      <w:r>
        <w:rPr>
          <w:lang w:val="es-AR"/>
        </w:rPr>
        <w:t xml:space="preserve"> </w:t>
      </w:r>
      <w:r w:rsidRPr="00451361">
        <w:rPr>
          <w:lang w:val="es-AR"/>
        </w:rPr>
        <w:t xml:space="preserve">una matriz de diodos o de transistores. Por ejemplo, para </w:t>
      </w:r>
      <w:proofErr w:type="spellStart"/>
      <w:r w:rsidRPr="00451361">
        <w:rPr>
          <w:lang w:val="es-AR"/>
        </w:rPr>
        <w:t>Abacus</w:t>
      </w:r>
      <w:proofErr w:type="spellEnd"/>
      <w:r w:rsidRPr="00451361">
        <w:rPr>
          <w:lang w:val="es-AR"/>
        </w:rPr>
        <w:t>, dotado de las operaciones indicadas en la</w:t>
      </w:r>
      <w:r>
        <w:rPr>
          <w:lang w:val="es-AR"/>
        </w:rPr>
        <w:t xml:space="preserve"> </w:t>
      </w:r>
      <w:r w:rsidRPr="00451361">
        <w:rPr>
          <w:lang w:val="es-AR"/>
        </w:rPr>
        <w:t>siguiente tabla y capaz de direccionamiento indirecto, se necesitaría el decodificador de la siguiente figura:</w:t>
      </w:r>
    </w:p>
    <w:p w14:paraId="256B3550" w14:textId="28E3DC5A" w:rsidR="007B0199" w:rsidRDefault="003649D6" w:rsidP="007B0199">
      <w:pPr>
        <w:jc w:val="center"/>
        <w:rPr>
          <w:lang w:val="es-AR"/>
        </w:rPr>
      </w:pPr>
      <w:r w:rsidRPr="003649D6">
        <w:rPr>
          <w:noProof/>
          <w:lang w:val="es-AR"/>
        </w:rPr>
        <w:drawing>
          <wp:inline distT="0" distB="0" distL="0" distR="0" wp14:anchorId="48892C35" wp14:editId="488E0B96">
            <wp:extent cx="6858000" cy="3011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011170"/>
                    </a:xfrm>
                    <a:prstGeom prst="rect">
                      <a:avLst/>
                    </a:prstGeom>
                  </pic:spPr>
                </pic:pic>
              </a:graphicData>
            </a:graphic>
          </wp:inline>
        </w:drawing>
      </w:r>
    </w:p>
    <w:p w14:paraId="1CE90A7E" w14:textId="2EF4A407" w:rsidR="007B0199" w:rsidRDefault="0002224E" w:rsidP="007B0199">
      <w:pPr>
        <w:jc w:val="center"/>
        <w:rPr>
          <w:lang w:val="es-AR"/>
        </w:rPr>
      </w:pPr>
      <w:r w:rsidRPr="0002224E">
        <w:rPr>
          <w:noProof/>
          <w:lang w:val="es-AR"/>
        </w:rPr>
        <w:drawing>
          <wp:inline distT="0" distB="0" distL="0" distR="0" wp14:anchorId="7A457296" wp14:editId="6B23F34F">
            <wp:extent cx="4342171" cy="18192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3116" cy="1840620"/>
                    </a:xfrm>
                    <a:prstGeom prst="rect">
                      <a:avLst/>
                    </a:prstGeom>
                  </pic:spPr>
                </pic:pic>
              </a:graphicData>
            </a:graphic>
          </wp:inline>
        </w:drawing>
      </w:r>
    </w:p>
    <w:p w14:paraId="334441BE" w14:textId="77777777" w:rsidR="007B0199" w:rsidRDefault="007B0199" w:rsidP="007B0199">
      <w:pPr>
        <w:rPr>
          <w:lang w:val="es-AR"/>
        </w:rPr>
      </w:pPr>
    </w:p>
    <w:p w14:paraId="5C9AD1D1" w14:textId="77777777" w:rsidR="007B0199" w:rsidRDefault="007B0199" w:rsidP="007B0199">
      <w:pPr>
        <w:rPr>
          <w:lang w:val="es-AR"/>
        </w:rPr>
      </w:pPr>
      <w:r w:rsidRPr="00A35069">
        <w:rPr>
          <w:lang w:val="es-AR"/>
        </w:rPr>
        <w:t>Las señales salidas de la matriz permanecen posicionadas todo el tiempo que la instrucción se encuentra en</w:t>
      </w:r>
      <w:r>
        <w:rPr>
          <w:lang w:val="es-AR"/>
        </w:rPr>
        <w:t xml:space="preserve"> </w:t>
      </w:r>
      <w:r w:rsidRPr="00A35069">
        <w:rPr>
          <w:lang w:val="es-AR"/>
        </w:rPr>
        <w:t>el registro de instrucción.</w:t>
      </w:r>
    </w:p>
    <w:p w14:paraId="3A7016D1" w14:textId="77777777" w:rsidR="007B0199" w:rsidRDefault="007B0199" w:rsidP="00D81A4B">
      <w:pPr>
        <w:pStyle w:val="Ttulo3"/>
      </w:pPr>
      <w:r>
        <w:t>Biestables de estado</w:t>
      </w:r>
    </w:p>
    <w:p w14:paraId="79282C3C" w14:textId="2F816839" w:rsidR="007B0199" w:rsidRDefault="007B0199" w:rsidP="007B0199">
      <w:pPr>
        <w:rPr>
          <w:lang w:val="es-AR"/>
        </w:rPr>
      </w:pPr>
      <w:r w:rsidRPr="00A35069">
        <w:rPr>
          <w:lang w:val="es-AR"/>
        </w:rPr>
        <w:t>Los hay de dos clases:</w:t>
      </w:r>
    </w:p>
    <w:p w14:paraId="128826B4" w14:textId="4E4155C7" w:rsidR="00E55EAC" w:rsidRPr="00A35069" w:rsidRDefault="00E55EAC" w:rsidP="007B0199">
      <w:pPr>
        <w:rPr>
          <w:lang w:val="es-AR"/>
        </w:rPr>
      </w:pPr>
      <w:r w:rsidRPr="00E55EAC">
        <w:rPr>
          <w:noProof/>
          <w:lang w:val="es-AR"/>
        </w:rPr>
        <w:lastRenderedPageBreak/>
        <w:drawing>
          <wp:inline distT="0" distB="0" distL="0" distR="0" wp14:anchorId="3B84A0D7" wp14:editId="40D17780">
            <wp:extent cx="6858000" cy="1471295"/>
            <wp:effectExtent l="0" t="0" r="0" b="0"/>
            <wp:docPr id="1810491334" name="Picture 18104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471295"/>
                    </a:xfrm>
                    <a:prstGeom prst="rect">
                      <a:avLst/>
                    </a:prstGeom>
                  </pic:spPr>
                </pic:pic>
              </a:graphicData>
            </a:graphic>
          </wp:inline>
        </w:drawing>
      </w:r>
    </w:p>
    <w:p w14:paraId="1535F19C" w14:textId="77777777" w:rsidR="007B0199" w:rsidRPr="00A35069" w:rsidRDefault="007B0199" w:rsidP="007B0199">
      <w:pPr>
        <w:pStyle w:val="Prrafodelista"/>
        <w:numPr>
          <w:ilvl w:val="1"/>
          <w:numId w:val="46"/>
        </w:numPr>
        <w:rPr>
          <w:lang w:val="es-AR"/>
        </w:rPr>
      </w:pPr>
      <w:r w:rsidRPr="00A35069">
        <w:rPr>
          <w:lang w:val="es-AR"/>
        </w:rPr>
        <w:t>Los primeros memorizan el estado de la máquina. Son posicionados por las instrucciones y los resultados de operaciones, o también por acontecimientos exteriores, petición de ciclo de memoria, interrupción, etc. Sus salidas figuran entre las informaciones de entrada al secuenciador.</w:t>
      </w:r>
    </w:p>
    <w:p w14:paraId="5182B23B" w14:textId="77777777" w:rsidR="007B0199" w:rsidRDefault="007B0199" w:rsidP="007B0199">
      <w:pPr>
        <w:pStyle w:val="Prrafodelista"/>
        <w:numPr>
          <w:ilvl w:val="1"/>
          <w:numId w:val="46"/>
        </w:numPr>
        <w:rPr>
          <w:lang w:val="es-AR"/>
        </w:rPr>
      </w:pPr>
      <w:r w:rsidRPr="00A35069">
        <w:rPr>
          <w:lang w:val="es-AR"/>
        </w:rPr>
        <w:t>Los segundos constituyen parte integrante del secuenciador. Es éste quien los posiciona y quien utiliza su salida. Esencialmente sirven de marcas temporales. En cierto modo, los biestables del distribuidor de fases podrían incluirse dentro de esta categoría.</w:t>
      </w:r>
    </w:p>
    <w:p w14:paraId="1DFC62FE" w14:textId="77777777" w:rsidR="007B0199" w:rsidRDefault="007B0199" w:rsidP="007B0199">
      <w:pPr>
        <w:rPr>
          <w:lang w:val="es-AR"/>
        </w:rPr>
      </w:pPr>
      <w:proofErr w:type="spellStart"/>
      <w:r w:rsidRPr="00A35069">
        <w:rPr>
          <w:lang w:val="es-AR"/>
        </w:rPr>
        <w:t>Abacus</w:t>
      </w:r>
      <w:proofErr w:type="spellEnd"/>
      <w:r w:rsidRPr="00A35069">
        <w:rPr>
          <w:lang w:val="es-AR"/>
        </w:rPr>
        <w:t xml:space="preserve"> consta de los cuatro biestables representados en la siguiente figura:</w:t>
      </w:r>
    </w:p>
    <w:p w14:paraId="75CB7CA5" w14:textId="56D5E080" w:rsidR="00B15C02" w:rsidRDefault="00B15C02" w:rsidP="00AF23C6">
      <w:pPr>
        <w:pStyle w:val="Ttulo3"/>
      </w:pPr>
    </w:p>
    <w:p w14:paraId="345CF6D4" w14:textId="7883DD3E" w:rsidR="00536098" w:rsidRDefault="00536098" w:rsidP="00D81A4B">
      <w:pPr>
        <w:pStyle w:val="Ttulo3"/>
      </w:pPr>
      <w:r>
        <w:t xml:space="preserve">Ecuaciones Lógicas </w:t>
      </w:r>
      <w:r w:rsidR="006A5FDE">
        <w:t xml:space="preserve">y Cronogramas </w:t>
      </w:r>
    </w:p>
    <w:p w14:paraId="216C9EBC" w14:textId="4D49E7F1" w:rsidR="006A5FDE" w:rsidRPr="00C40654" w:rsidRDefault="001450E7" w:rsidP="007B0199">
      <w:pPr>
        <w:rPr>
          <w:lang w:val="es-AR"/>
        </w:rPr>
      </w:pPr>
      <w:r w:rsidRPr="00C40654">
        <w:rPr>
          <w:lang w:val="es-AR"/>
        </w:rPr>
        <w:t>En los cronogramas se define instrucción por instrucción las microórdenes a ejecutar en cada momento para materializar a dicha instrucción.</w:t>
      </w:r>
    </w:p>
    <w:p w14:paraId="39D4D099" w14:textId="52018449" w:rsidR="00536098" w:rsidRPr="00C40654" w:rsidRDefault="00483BF6" w:rsidP="007B0199">
      <w:pPr>
        <w:rPr>
          <w:lang w:val="es-AR"/>
        </w:rPr>
      </w:pPr>
      <w:r w:rsidRPr="00C40654">
        <w:rPr>
          <w:lang w:val="es-AR"/>
        </w:rPr>
        <w:t>Luego para las ecuaciones lógicas</w:t>
      </w:r>
      <w:r w:rsidR="00294F97" w:rsidRPr="00C40654">
        <w:rPr>
          <w:lang w:val="es-AR"/>
        </w:rPr>
        <w:t xml:space="preserve">, tomamos una a una cada </w:t>
      </w:r>
      <w:proofErr w:type="spellStart"/>
      <w:r w:rsidR="00294F97" w:rsidRPr="00C40654">
        <w:rPr>
          <w:lang w:val="es-AR"/>
        </w:rPr>
        <w:t>microorden</w:t>
      </w:r>
      <w:proofErr w:type="spellEnd"/>
      <w:r w:rsidR="00294F97" w:rsidRPr="00C40654">
        <w:rPr>
          <w:lang w:val="es-AR"/>
        </w:rPr>
        <w:t xml:space="preserve">, buscando las eventualidades </w:t>
      </w:r>
      <w:r w:rsidR="009355A9" w:rsidRPr="00C40654">
        <w:rPr>
          <w:lang w:val="es-AR"/>
        </w:rPr>
        <w:t xml:space="preserve">en las que debe ser activadas, mirando los cronogramas de todas las instrucciones. </w:t>
      </w:r>
      <w:r w:rsidR="00767592" w:rsidRPr="00C40654">
        <w:rPr>
          <w:lang w:val="es-AR"/>
        </w:rPr>
        <w:t xml:space="preserve">A partir de esto se deduce una expresión lógica </w:t>
      </w:r>
      <w:r w:rsidR="003477EA" w:rsidRPr="00C40654">
        <w:rPr>
          <w:lang w:val="es-AR"/>
        </w:rPr>
        <w:t>que relaciona estas eventualidades, que no son otra cosa que entradas del secuenciador.</w:t>
      </w:r>
    </w:p>
    <w:p w14:paraId="05E97F94" w14:textId="6E7ACFD4" w:rsidR="007B0199" w:rsidRDefault="007B0199" w:rsidP="007B0199">
      <w:pPr>
        <w:rPr>
          <w:b/>
          <w:bCs/>
          <w:lang w:val="es-AR"/>
        </w:rPr>
      </w:pPr>
      <w:r>
        <w:rPr>
          <w:b/>
          <w:bCs/>
          <w:lang w:val="es-AR"/>
        </w:rPr>
        <w:t>Trazado de cronogramas</w:t>
      </w:r>
    </w:p>
    <w:p w14:paraId="69CFF8DA" w14:textId="77777777" w:rsidR="007B0199" w:rsidRDefault="007B0199" w:rsidP="007B0199">
      <w:pPr>
        <w:rPr>
          <w:lang w:val="es-AR"/>
        </w:rPr>
      </w:pPr>
      <w:r w:rsidRPr="0042387A">
        <w:rPr>
          <w:lang w:val="es-AR"/>
        </w:rPr>
        <w:t xml:space="preserve">Hasta acá, solamente definimos las informaciones de </w:t>
      </w:r>
      <w:r w:rsidRPr="0042387A">
        <w:rPr>
          <w:b/>
          <w:bCs/>
          <w:lang w:val="es-AR"/>
        </w:rPr>
        <w:t>ENTRADA</w:t>
      </w:r>
      <w:r w:rsidRPr="0042387A">
        <w:rPr>
          <w:lang w:val="es-AR"/>
        </w:rPr>
        <w:t xml:space="preserve"> al secuenciador (biestables de estado,</w:t>
      </w:r>
      <w:r>
        <w:rPr>
          <w:lang w:val="es-AR"/>
        </w:rPr>
        <w:t xml:space="preserve"> </w:t>
      </w:r>
      <w:r w:rsidRPr="0042387A">
        <w:rPr>
          <w:lang w:val="es-AR"/>
        </w:rPr>
        <w:t>señales del distribuidor de fases, código de operación decodificado + bit de indirección).</w:t>
      </w:r>
    </w:p>
    <w:p w14:paraId="6A8AA3DA" w14:textId="79CAFCCE" w:rsidR="007B0199" w:rsidRDefault="007B0199" w:rsidP="007B0199">
      <w:pPr>
        <w:jc w:val="center"/>
        <w:rPr>
          <w:lang w:val="es-AR"/>
        </w:rPr>
      </w:pPr>
    </w:p>
    <w:p w14:paraId="63BCC82C" w14:textId="49F8BF99" w:rsidR="007B0199" w:rsidRPr="0042387A" w:rsidRDefault="007B0199" w:rsidP="007B0199">
      <w:pPr>
        <w:rPr>
          <w:lang w:val="es-AR"/>
        </w:rPr>
      </w:pPr>
      <w:r w:rsidRPr="0042387A">
        <w:rPr>
          <w:lang w:val="es-AR"/>
        </w:rPr>
        <w:t xml:space="preserve">Ahora debemos tratar las </w:t>
      </w:r>
      <w:r w:rsidRPr="00450EE8">
        <w:rPr>
          <w:b/>
          <w:bCs/>
          <w:lang w:val="es-AR"/>
        </w:rPr>
        <w:t>SALIDAS</w:t>
      </w:r>
      <w:r w:rsidR="00450EE8">
        <w:rPr>
          <w:lang w:val="es-AR"/>
        </w:rPr>
        <w:t xml:space="preserve"> del secuenciador</w:t>
      </w:r>
      <w:r w:rsidRPr="0042387A">
        <w:rPr>
          <w:lang w:val="es-AR"/>
        </w:rPr>
        <w:t>, que son las microórdenes (SRM, ENI, ENS, etc.)</w:t>
      </w:r>
    </w:p>
    <w:p w14:paraId="5C5821FD" w14:textId="77777777" w:rsidR="007B0199" w:rsidRPr="0042387A" w:rsidRDefault="007B0199" w:rsidP="00F8671D">
      <w:pPr>
        <w:pStyle w:val="Prrafodelista"/>
        <w:numPr>
          <w:ilvl w:val="0"/>
          <w:numId w:val="48"/>
        </w:numPr>
        <w:rPr>
          <w:lang w:val="es-AR"/>
        </w:rPr>
      </w:pPr>
      <w:r w:rsidRPr="0042387A">
        <w:rPr>
          <w:lang w:val="es-AR"/>
        </w:rPr>
        <w:t xml:space="preserve">Una </w:t>
      </w:r>
      <w:r w:rsidRPr="00F960F6">
        <w:rPr>
          <w:b/>
          <w:lang w:val="es-AR"/>
        </w:rPr>
        <w:t>primera etapa</w:t>
      </w:r>
      <w:r w:rsidRPr="0042387A">
        <w:rPr>
          <w:lang w:val="es-AR"/>
        </w:rPr>
        <w:t xml:space="preserve"> consiste en trazar el cronograma de cada instrucción, y de este cronograma se</w:t>
      </w:r>
      <w:r>
        <w:rPr>
          <w:lang w:val="es-AR"/>
        </w:rPr>
        <w:t xml:space="preserve"> </w:t>
      </w:r>
      <w:r w:rsidRPr="0042387A">
        <w:rPr>
          <w:lang w:val="es-AR"/>
        </w:rPr>
        <w:t>deducir las microórdenes que deben activarse a cada batido de reloj. Esto nos ayuda a ver las</w:t>
      </w:r>
      <w:r>
        <w:rPr>
          <w:lang w:val="es-AR"/>
        </w:rPr>
        <w:t xml:space="preserve"> </w:t>
      </w:r>
      <w:r w:rsidRPr="0042387A">
        <w:rPr>
          <w:lang w:val="es-AR"/>
        </w:rPr>
        <w:t>microórdenes que deben activarse y en qué momento.</w:t>
      </w:r>
    </w:p>
    <w:p w14:paraId="3C1CD73A" w14:textId="1DD050F5" w:rsidR="007B0199" w:rsidRDefault="007B0199" w:rsidP="00F8671D">
      <w:pPr>
        <w:pStyle w:val="Prrafodelista"/>
        <w:numPr>
          <w:ilvl w:val="0"/>
          <w:numId w:val="48"/>
        </w:numPr>
        <w:rPr>
          <w:lang w:val="es-AR"/>
        </w:rPr>
      </w:pPr>
      <w:r w:rsidRPr="0042387A">
        <w:rPr>
          <w:lang w:val="es-AR"/>
        </w:rPr>
        <w:t xml:space="preserve">Una </w:t>
      </w:r>
      <w:r w:rsidRPr="00F960F6">
        <w:rPr>
          <w:b/>
          <w:lang w:val="es-AR"/>
        </w:rPr>
        <w:t>segunda etapa</w:t>
      </w:r>
      <w:r w:rsidRPr="0042387A">
        <w:rPr>
          <w:lang w:val="es-AR"/>
        </w:rPr>
        <w:t xml:space="preserve"> consiste en relacionar la generación de las microórdenes de los cronogramas</w:t>
      </w:r>
      <w:r>
        <w:rPr>
          <w:lang w:val="es-AR"/>
        </w:rPr>
        <w:t xml:space="preserve"> </w:t>
      </w:r>
      <w:r w:rsidRPr="0042387A">
        <w:rPr>
          <w:lang w:val="es-AR"/>
        </w:rPr>
        <w:t xml:space="preserve">anteriores, no sólo con los batidos de reloj, sino también con las distintas informaciones de entrada </w:t>
      </w:r>
      <w:r w:rsidRPr="00F960F6">
        <w:rPr>
          <w:lang w:val="es-AR"/>
        </w:rPr>
        <w:t>y</w:t>
      </w:r>
      <w:r w:rsidR="00F253F5">
        <w:rPr>
          <w:lang w:val="es-AR"/>
        </w:rPr>
        <w:t xml:space="preserve"> </w:t>
      </w:r>
      <w:r w:rsidRPr="00F960F6">
        <w:rPr>
          <w:lang w:val="es-AR"/>
        </w:rPr>
        <w:t>estado</w:t>
      </w:r>
      <w:r w:rsidRPr="0042387A">
        <w:rPr>
          <w:lang w:val="es-AR"/>
        </w:rPr>
        <w:t xml:space="preserve"> del secuenciador, dando lugar a las ecuaciones lógicas de la máquina, cuyos circuitos asociados</w:t>
      </w:r>
      <w:r>
        <w:rPr>
          <w:lang w:val="es-AR"/>
        </w:rPr>
        <w:t xml:space="preserve"> </w:t>
      </w:r>
      <w:r w:rsidRPr="0042387A">
        <w:rPr>
          <w:lang w:val="es-AR"/>
        </w:rPr>
        <w:t>definen completamente el secuenciador.</w:t>
      </w:r>
    </w:p>
    <w:p w14:paraId="3979B0A0" w14:textId="77777777" w:rsidR="007B0199" w:rsidRPr="00F960F6" w:rsidRDefault="007B0199" w:rsidP="007B0199">
      <w:pPr>
        <w:rPr>
          <w:lang w:val="es-AR"/>
        </w:rPr>
      </w:pPr>
      <w:r w:rsidRPr="00F960F6">
        <w:rPr>
          <w:lang w:val="es-AR"/>
        </w:rPr>
        <w:t xml:space="preserve">En lo siguiente hacemos lo anterior tomando como ejemplo a </w:t>
      </w:r>
      <w:proofErr w:type="spellStart"/>
      <w:r w:rsidRPr="00F960F6">
        <w:rPr>
          <w:lang w:val="es-AR"/>
        </w:rPr>
        <w:t>Abacus</w:t>
      </w:r>
      <w:proofErr w:type="spellEnd"/>
      <w:r w:rsidRPr="00F960F6">
        <w:rPr>
          <w:lang w:val="es-AR"/>
        </w:rPr>
        <w:t>, que está provisto de un distribuidor</w:t>
      </w:r>
      <w:r>
        <w:rPr>
          <w:lang w:val="es-AR"/>
        </w:rPr>
        <w:t xml:space="preserve"> </w:t>
      </w:r>
      <w:r w:rsidRPr="00F960F6">
        <w:rPr>
          <w:lang w:val="es-AR"/>
        </w:rPr>
        <w:t>de 2 fases, del decodificador de instrucciones y los biestables de estado definidos anteriormente. Se</w:t>
      </w:r>
      <w:r>
        <w:rPr>
          <w:lang w:val="es-AR"/>
        </w:rPr>
        <w:t xml:space="preserve"> </w:t>
      </w:r>
      <w:r w:rsidRPr="00F960F6">
        <w:rPr>
          <w:lang w:val="es-AR"/>
        </w:rPr>
        <w:t>supondrá que el funcionamiento del reloj está condicionado por la señal de detención-marcha, y que la</w:t>
      </w:r>
      <w:r>
        <w:rPr>
          <w:lang w:val="es-AR"/>
        </w:rPr>
        <w:t xml:space="preserve"> </w:t>
      </w:r>
      <w:r w:rsidRPr="00F960F6">
        <w:rPr>
          <w:lang w:val="es-AR"/>
        </w:rPr>
        <w:t>puesta en marcha inicializa el distribuidor de fases.</w:t>
      </w:r>
    </w:p>
    <w:p w14:paraId="0C79BAD4" w14:textId="77777777" w:rsidR="007B0199" w:rsidRPr="00F960F6" w:rsidRDefault="007B0199" w:rsidP="007B0199">
      <w:pPr>
        <w:rPr>
          <w:lang w:val="es-AR"/>
        </w:rPr>
      </w:pPr>
      <w:r w:rsidRPr="00F960F6">
        <w:rPr>
          <w:lang w:val="es-AR"/>
        </w:rPr>
        <w:t xml:space="preserve">El objetivo final es obtener las ecuaciones lógicas del secuenciador, </w:t>
      </w:r>
      <w:proofErr w:type="gramStart"/>
      <w:r w:rsidRPr="00F960F6">
        <w:rPr>
          <w:lang w:val="es-AR"/>
        </w:rPr>
        <w:t>que</w:t>
      </w:r>
      <w:proofErr w:type="gramEnd"/>
      <w:r w:rsidRPr="00F960F6">
        <w:rPr>
          <w:lang w:val="es-AR"/>
        </w:rPr>
        <w:t xml:space="preserve"> por cada </w:t>
      </w:r>
      <w:proofErr w:type="spellStart"/>
      <w:r w:rsidRPr="00F960F6">
        <w:rPr>
          <w:lang w:val="es-AR"/>
        </w:rPr>
        <w:t>microórden</w:t>
      </w:r>
      <w:proofErr w:type="spellEnd"/>
      <w:r w:rsidRPr="00F960F6">
        <w:rPr>
          <w:lang w:val="es-AR"/>
        </w:rPr>
        <w:t xml:space="preserve"> de la ruta de</w:t>
      </w:r>
      <w:r>
        <w:rPr>
          <w:lang w:val="es-AR"/>
        </w:rPr>
        <w:t xml:space="preserve"> </w:t>
      </w:r>
      <w:r w:rsidRPr="00F960F6">
        <w:rPr>
          <w:lang w:val="es-AR"/>
        </w:rPr>
        <w:t>datos, definen la combinación de entradas: bits de estado (I, O, AN y AP), CO decodificados (sum, sus, and,</w:t>
      </w:r>
      <w:r>
        <w:rPr>
          <w:lang w:val="es-AR"/>
        </w:rPr>
        <w:t xml:space="preserve"> </w:t>
      </w:r>
      <w:proofErr w:type="spellStart"/>
      <w:r w:rsidRPr="00F960F6">
        <w:rPr>
          <w:lang w:val="es-AR"/>
        </w:rPr>
        <w:t>or</w:t>
      </w:r>
      <w:proofErr w:type="spellEnd"/>
      <w:r w:rsidRPr="00F960F6">
        <w:rPr>
          <w:lang w:val="es-AR"/>
        </w:rPr>
        <w:t xml:space="preserve">, </w:t>
      </w:r>
      <w:proofErr w:type="spellStart"/>
      <w:r w:rsidRPr="00F960F6">
        <w:rPr>
          <w:lang w:val="es-AR"/>
        </w:rPr>
        <w:lastRenderedPageBreak/>
        <w:t>alm</w:t>
      </w:r>
      <w:proofErr w:type="spellEnd"/>
      <w:r w:rsidRPr="00F960F6">
        <w:rPr>
          <w:lang w:val="es-AR"/>
        </w:rPr>
        <w:t xml:space="preserve">, </w:t>
      </w:r>
      <w:proofErr w:type="spellStart"/>
      <w:r w:rsidRPr="00F960F6">
        <w:rPr>
          <w:lang w:val="es-AR"/>
        </w:rPr>
        <w:t>sap</w:t>
      </w:r>
      <w:proofErr w:type="spellEnd"/>
      <w:r w:rsidRPr="00F960F6">
        <w:rPr>
          <w:lang w:val="es-AR"/>
        </w:rPr>
        <w:t xml:space="preserve">, </w:t>
      </w:r>
      <w:proofErr w:type="spellStart"/>
      <w:r w:rsidRPr="00F960F6">
        <w:rPr>
          <w:lang w:val="es-AR"/>
        </w:rPr>
        <w:t>sai</w:t>
      </w:r>
      <w:proofErr w:type="spellEnd"/>
      <w:r w:rsidRPr="00F960F6">
        <w:rPr>
          <w:lang w:val="es-AR"/>
        </w:rPr>
        <w:t xml:space="preserve">, </w:t>
      </w:r>
      <w:proofErr w:type="spellStart"/>
      <w:r w:rsidRPr="00F960F6">
        <w:rPr>
          <w:lang w:val="es-AR"/>
        </w:rPr>
        <w:t>pac</w:t>
      </w:r>
      <w:proofErr w:type="spellEnd"/>
      <w:r w:rsidRPr="00F960F6">
        <w:rPr>
          <w:lang w:val="es-AR"/>
        </w:rPr>
        <w:t>) más bit de indirección, y señales del distribuidor de fases (</w:t>
      </w:r>
      <w:r w:rsidRPr="00F960F6">
        <w:rPr>
          <w:rFonts w:ascii="Cambria" w:hAnsi="Cambria" w:cs="Cambria"/>
          <w:lang w:val="es-AR"/>
        </w:rPr>
        <w:t>θ</w:t>
      </w:r>
      <w:r w:rsidRPr="00F960F6">
        <w:rPr>
          <w:lang w:val="es-AR"/>
        </w:rPr>
        <w:t xml:space="preserve">0, </w:t>
      </w:r>
      <w:r w:rsidRPr="00F960F6">
        <w:rPr>
          <w:rFonts w:ascii="Cambria" w:hAnsi="Cambria" w:cs="Cambria"/>
          <w:lang w:val="es-AR"/>
        </w:rPr>
        <w:t>Θ</w:t>
      </w:r>
      <w:r w:rsidRPr="00F960F6">
        <w:rPr>
          <w:lang w:val="es-AR"/>
        </w:rPr>
        <w:t xml:space="preserve">0, </w:t>
      </w:r>
      <w:r w:rsidRPr="00F960F6">
        <w:rPr>
          <w:rFonts w:ascii="Cambria" w:hAnsi="Cambria" w:cs="Cambria"/>
          <w:lang w:val="es-AR"/>
        </w:rPr>
        <w:t>θ</w:t>
      </w:r>
      <w:r w:rsidRPr="00F960F6">
        <w:rPr>
          <w:lang w:val="es-AR"/>
        </w:rPr>
        <w:t xml:space="preserve">1, </w:t>
      </w:r>
      <w:r w:rsidRPr="00F960F6">
        <w:rPr>
          <w:rFonts w:ascii="Cambria" w:hAnsi="Cambria" w:cs="Cambria"/>
          <w:lang w:val="es-AR"/>
        </w:rPr>
        <w:t>Θ</w:t>
      </w:r>
      <w:r w:rsidRPr="00F960F6">
        <w:rPr>
          <w:lang w:val="es-AR"/>
        </w:rPr>
        <w:t>1) que debe</w:t>
      </w:r>
      <w:r>
        <w:rPr>
          <w:lang w:val="es-AR"/>
        </w:rPr>
        <w:t xml:space="preserve"> </w:t>
      </w:r>
      <w:r w:rsidRPr="00F960F6">
        <w:rPr>
          <w:lang w:val="es-AR"/>
        </w:rPr>
        <w:t xml:space="preserve">cumplirse para activar esa </w:t>
      </w:r>
      <w:proofErr w:type="spellStart"/>
      <w:r w:rsidRPr="00F960F6">
        <w:rPr>
          <w:lang w:val="es-AR"/>
        </w:rPr>
        <w:t>microórden</w:t>
      </w:r>
      <w:proofErr w:type="spellEnd"/>
      <w:r w:rsidRPr="00F960F6">
        <w:rPr>
          <w:lang w:val="es-AR"/>
        </w:rPr>
        <w:t>.</w:t>
      </w:r>
    </w:p>
    <w:p w14:paraId="01D74E27" w14:textId="0304B28F" w:rsidR="007B0199" w:rsidRDefault="007B0199" w:rsidP="007B0199">
      <w:pPr>
        <w:rPr>
          <w:lang w:val="es-AR"/>
        </w:rPr>
      </w:pPr>
    </w:p>
    <w:p w14:paraId="7BE08342" w14:textId="77777777" w:rsidR="00F01BEF" w:rsidRDefault="00F01BEF" w:rsidP="00655848">
      <w:pPr>
        <w:rPr>
          <w:b/>
          <w:bCs/>
          <w:noProof/>
          <w:lang w:val="es-419"/>
        </w:rPr>
      </w:pPr>
    </w:p>
    <w:p w14:paraId="1865AF08" w14:textId="77777777" w:rsidR="00F01BEF" w:rsidRDefault="00F01BEF" w:rsidP="00655848">
      <w:pPr>
        <w:rPr>
          <w:b/>
          <w:bCs/>
          <w:noProof/>
          <w:lang w:val="es-419"/>
        </w:rPr>
      </w:pPr>
    </w:p>
    <w:p w14:paraId="4B07AE41" w14:textId="77777777" w:rsidR="00F01BEF" w:rsidRDefault="00F01BEF" w:rsidP="00655848">
      <w:pPr>
        <w:rPr>
          <w:b/>
          <w:bCs/>
          <w:noProof/>
          <w:lang w:val="es-419"/>
        </w:rPr>
      </w:pPr>
    </w:p>
    <w:p w14:paraId="351D9716" w14:textId="77777777" w:rsidR="00F01BEF" w:rsidRDefault="00F01BEF" w:rsidP="00655848">
      <w:pPr>
        <w:rPr>
          <w:b/>
          <w:bCs/>
          <w:noProof/>
          <w:lang w:val="es-419"/>
        </w:rPr>
      </w:pPr>
    </w:p>
    <w:p w14:paraId="0AE88C70" w14:textId="77777777" w:rsidR="00F01BEF" w:rsidRDefault="00F01BEF" w:rsidP="00655848">
      <w:pPr>
        <w:rPr>
          <w:b/>
          <w:bCs/>
          <w:noProof/>
          <w:lang w:val="es-419"/>
        </w:rPr>
      </w:pPr>
    </w:p>
    <w:p w14:paraId="06CA4FF6" w14:textId="77777777" w:rsidR="00F01BEF" w:rsidRDefault="00F01BEF" w:rsidP="00655848">
      <w:pPr>
        <w:rPr>
          <w:b/>
          <w:bCs/>
          <w:noProof/>
          <w:lang w:val="es-419"/>
        </w:rPr>
      </w:pPr>
    </w:p>
    <w:p w14:paraId="3E25F917" w14:textId="51C09207" w:rsidR="007B0199" w:rsidRPr="00F01BEF" w:rsidRDefault="00655848" w:rsidP="00655848">
      <w:pPr>
        <w:rPr>
          <w:b/>
          <w:bCs/>
          <w:noProof/>
        </w:rPr>
      </w:pPr>
      <w:r w:rsidRPr="00F01BEF">
        <w:rPr>
          <w:b/>
          <w:bCs/>
          <w:noProof/>
        </w:rPr>
        <w:t>CRONOGRAMA SUM/SUS/AND/OR</w:t>
      </w:r>
    </w:p>
    <w:p w14:paraId="2ED31C56" w14:textId="3171351F" w:rsidR="00655848" w:rsidRDefault="003F179B" w:rsidP="00655848">
      <w:pPr>
        <w:rPr>
          <w:b/>
          <w:bCs/>
          <w:noProof/>
          <w:lang w:val="es-419"/>
        </w:rPr>
      </w:pPr>
      <w:r>
        <w:rPr>
          <w:b/>
          <w:bCs/>
          <w:noProof/>
          <w:lang w:val="es-419"/>
        </w:rPr>
        <w:lastRenderedPageBreak/>
        <w:drawing>
          <wp:inline distT="0" distB="0" distL="0" distR="0" wp14:anchorId="15689543" wp14:editId="62CE853C">
            <wp:extent cx="5755647" cy="8265814"/>
            <wp:effectExtent l="0" t="0" r="0" b="190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3996" cy="8277804"/>
                    </a:xfrm>
                    <a:prstGeom prst="rect">
                      <a:avLst/>
                    </a:prstGeom>
                  </pic:spPr>
                </pic:pic>
              </a:graphicData>
            </a:graphic>
          </wp:inline>
        </w:drawing>
      </w:r>
    </w:p>
    <w:p w14:paraId="79D10A4D" w14:textId="77777777" w:rsidR="00F01BEF" w:rsidRDefault="00F01BEF" w:rsidP="00655848">
      <w:pPr>
        <w:rPr>
          <w:b/>
          <w:bCs/>
          <w:noProof/>
          <w:lang w:val="es-419"/>
        </w:rPr>
      </w:pPr>
    </w:p>
    <w:p w14:paraId="3BA73011" w14:textId="27DA3932" w:rsidR="00655848" w:rsidRDefault="00655848" w:rsidP="00655848">
      <w:pPr>
        <w:rPr>
          <w:b/>
          <w:bCs/>
          <w:noProof/>
          <w:lang w:val="es-419"/>
        </w:rPr>
      </w:pPr>
      <w:r>
        <w:rPr>
          <w:b/>
          <w:bCs/>
          <w:noProof/>
          <w:lang w:val="es-419"/>
        </w:rPr>
        <w:t>CRONOGRAMA DE ALMACENAMIENTO</w:t>
      </w:r>
    </w:p>
    <w:p w14:paraId="0A5D2A4A" w14:textId="6CFDC9C7" w:rsidR="003F179B" w:rsidRPr="00655848" w:rsidRDefault="003F179B" w:rsidP="00655848">
      <w:pPr>
        <w:rPr>
          <w:b/>
          <w:bCs/>
          <w:lang w:val="es-419"/>
        </w:rPr>
      </w:pPr>
      <w:r>
        <w:rPr>
          <w:b/>
          <w:bCs/>
          <w:noProof/>
          <w:lang w:val="es-419"/>
        </w:rPr>
        <w:lastRenderedPageBreak/>
        <w:drawing>
          <wp:inline distT="0" distB="0" distL="0" distR="0" wp14:anchorId="5F32D6D2" wp14:editId="6EC7FD6A">
            <wp:extent cx="5642658" cy="8002981"/>
            <wp:effectExtent l="0" t="0" r="0" b="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656840" cy="8023095"/>
                    </a:xfrm>
                    <a:prstGeom prst="rect">
                      <a:avLst/>
                    </a:prstGeom>
                  </pic:spPr>
                </pic:pic>
              </a:graphicData>
            </a:graphic>
          </wp:inline>
        </w:drawing>
      </w:r>
    </w:p>
    <w:p w14:paraId="71D14092" w14:textId="19128AE6" w:rsidR="001045F3" w:rsidRDefault="001045F3" w:rsidP="001045F3">
      <w:pPr>
        <w:rPr>
          <w:lang w:val="es-AR"/>
        </w:rPr>
      </w:pPr>
      <w:r>
        <w:rPr>
          <w:lang w:val="es-AR"/>
        </w:rPr>
        <w:t>Las instrucciones sum/sus/and/</w:t>
      </w:r>
      <w:proofErr w:type="spellStart"/>
      <w:r>
        <w:rPr>
          <w:lang w:val="es-AR"/>
        </w:rPr>
        <w:t>or</w:t>
      </w:r>
      <w:proofErr w:type="spellEnd"/>
      <w:r>
        <w:rPr>
          <w:lang w:val="es-AR"/>
        </w:rPr>
        <w:t xml:space="preserve"> realizan estas operaciones entre el contenido del </w:t>
      </w:r>
      <w:r w:rsidR="00C457EF">
        <w:rPr>
          <w:lang w:val="es-AR"/>
        </w:rPr>
        <w:t xml:space="preserve">acumulador y el operando que se encuentra alojado en memoria </w:t>
      </w:r>
      <w:r w:rsidR="00A1761D">
        <w:rPr>
          <w:lang w:val="es-AR"/>
        </w:rPr>
        <w:t xml:space="preserve">en la dirección del campo DIR </w:t>
      </w:r>
      <w:r w:rsidR="001C3C4D">
        <w:rPr>
          <w:lang w:val="es-AR"/>
        </w:rPr>
        <w:t>de la instrucción.</w:t>
      </w:r>
    </w:p>
    <w:p w14:paraId="0F753599" w14:textId="5B7D5275" w:rsidR="00BF6B4B" w:rsidRPr="00C94EB9" w:rsidRDefault="001045F3" w:rsidP="001045F3">
      <w:pPr>
        <w:rPr>
          <w:lang w:val="es-AR"/>
        </w:rPr>
      </w:pPr>
      <w:r>
        <w:rPr>
          <w:lang w:val="es-AR"/>
        </w:rPr>
        <w:lastRenderedPageBreak/>
        <w:t xml:space="preserve">La instrucción de almacenamiento almacena el contenido del acumulador en la dirección de memoria indicada por el campo DIR de la </w:t>
      </w:r>
      <w:proofErr w:type="spellStart"/>
      <w:r>
        <w:rPr>
          <w:lang w:val="es-AR"/>
        </w:rPr>
        <w:t>instruccion</w:t>
      </w:r>
      <w:proofErr w:type="spellEnd"/>
    </w:p>
    <w:p w14:paraId="03712A91" w14:textId="3C75D711" w:rsidR="00505BAA" w:rsidRPr="00094202" w:rsidRDefault="00DA768B">
      <w:pPr>
        <w:rPr>
          <w:lang w:val="es-419"/>
        </w:rPr>
      </w:pPr>
      <w:r w:rsidRPr="00094202">
        <w:rPr>
          <w:lang w:val="es-419"/>
        </w:rPr>
        <w:t>**</w:t>
      </w:r>
    </w:p>
    <w:p w14:paraId="5F3BC02A" w14:textId="660C6A68" w:rsidR="00BF6B4B" w:rsidRPr="00094202" w:rsidRDefault="00BF6B4B">
      <w:pPr>
        <w:rPr>
          <w:lang w:val="es-419"/>
        </w:rPr>
      </w:pPr>
    </w:p>
    <w:p w14:paraId="51016395" w14:textId="14EBC473" w:rsidR="005D1A9A" w:rsidRPr="005D1A9A" w:rsidRDefault="005D1A9A" w:rsidP="005D1A9A">
      <w:pPr>
        <w:pBdr>
          <w:top w:val="single" w:sz="4" w:space="1" w:color="auto"/>
          <w:left w:val="single" w:sz="4" w:space="4" w:color="auto"/>
          <w:bottom w:val="single" w:sz="4" w:space="1" w:color="auto"/>
          <w:right w:val="single" w:sz="4" w:space="4" w:color="auto"/>
        </w:pBdr>
        <w:rPr>
          <w:lang w:val="es-AR"/>
        </w:rPr>
      </w:pPr>
      <w:r w:rsidRPr="005D1A9A">
        <w:rPr>
          <w:b/>
          <w:bCs/>
          <w:lang w:val="es-AR"/>
        </w:rPr>
        <w:t>Observación (</w:t>
      </w:r>
      <w:proofErr w:type="spellStart"/>
      <w:r w:rsidRPr="005D1A9A">
        <w:rPr>
          <w:b/>
          <w:bCs/>
          <w:lang w:val="es-AR"/>
        </w:rPr>
        <w:t>Meinadier</w:t>
      </w:r>
      <w:proofErr w:type="spellEnd"/>
      <w:r w:rsidRPr="005D1A9A">
        <w:rPr>
          <w:b/>
          <w:bCs/>
          <w:lang w:val="es-AR"/>
        </w:rPr>
        <w:t xml:space="preserve"> </w:t>
      </w:r>
      <w:proofErr w:type="spellStart"/>
      <w:r w:rsidRPr="005D1A9A">
        <w:rPr>
          <w:b/>
          <w:bCs/>
          <w:lang w:val="es-AR"/>
        </w:rPr>
        <w:t>pag</w:t>
      </w:r>
      <w:proofErr w:type="spellEnd"/>
      <w:r w:rsidRPr="005D1A9A">
        <w:rPr>
          <w:b/>
          <w:bCs/>
          <w:lang w:val="es-AR"/>
        </w:rPr>
        <w:t xml:space="preserve"> 178):</w:t>
      </w:r>
      <w:r w:rsidRPr="005D1A9A">
        <w:rPr>
          <w:lang w:val="es-AR"/>
        </w:rPr>
        <w:t xml:space="preserve"> debemos observar que en todas las</w:t>
      </w:r>
      <w:r>
        <w:rPr>
          <w:lang w:val="es-AR"/>
        </w:rPr>
        <w:t xml:space="preserve"> </w:t>
      </w:r>
      <w:r w:rsidRPr="005D1A9A">
        <w:rPr>
          <w:lang w:val="es-AR"/>
        </w:rPr>
        <w:t xml:space="preserve">instrucciones se incrementa </w:t>
      </w:r>
      <w:r w:rsidRPr="00FB323C">
        <w:rPr>
          <w:b/>
          <w:lang w:val="es-AR"/>
        </w:rPr>
        <w:t>sistemáticamente</w:t>
      </w:r>
      <w:r w:rsidRPr="005D1A9A">
        <w:rPr>
          <w:lang w:val="es-AR"/>
        </w:rPr>
        <w:t xml:space="preserve"> el contador ordinal cuando estamos en ciclo de instrucción en el instante </w:t>
      </w:r>
      <w:r>
        <w:t>θ</w:t>
      </w:r>
      <w:r w:rsidRPr="005D1A9A">
        <w:rPr>
          <w:vertAlign w:val="subscript"/>
          <w:lang w:val="es-AR"/>
        </w:rPr>
        <w:t>1</w:t>
      </w:r>
      <w:r w:rsidRPr="005D1A9A">
        <w:rPr>
          <w:lang w:val="es-AR"/>
        </w:rPr>
        <w:t xml:space="preserve"> (que se traduce en la</w:t>
      </w:r>
      <w:r>
        <w:rPr>
          <w:lang w:val="es-AR"/>
        </w:rPr>
        <w:t xml:space="preserve"> </w:t>
      </w:r>
      <w:r w:rsidRPr="005D1A9A">
        <w:rPr>
          <w:lang w:val="es-AR"/>
        </w:rPr>
        <w:t xml:space="preserve">ecuación lógica INCP = I . </w:t>
      </w:r>
      <w:r>
        <w:t>θ</w:t>
      </w:r>
      <w:r w:rsidRPr="005D1A9A">
        <w:rPr>
          <w:vertAlign w:val="subscript"/>
          <w:lang w:val="es-AR"/>
        </w:rPr>
        <w:t>1</w:t>
      </w:r>
      <w:r w:rsidRPr="005D1A9A">
        <w:rPr>
          <w:lang w:val="es-AR"/>
        </w:rPr>
        <w:t xml:space="preserve">), </w:t>
      </w:r>
      <w:r w:rsidRPr="00E366F6">
        <w:rPr>
          <w:b/>
          <w:lang w:val="es-AR"/>
        </w:rPr>
        <w:t>incluso</w:t>
      </w:r>
      <w:r w:rsidRPr="005D1A9A">
        <w:rPr>
          <w:lang w:val="es-AR"/>
        </w:rPr>
        <w:t xml:space="preserve"> en el caso de SAP, más arriba, cuando</w:t>
      </w:r>
      <w:r>
        <w:rPr>
          <w:lang w:val="es-AR"/>
        </w:rPr>
        <w:t xml:space="preserve"> </w:t>
      </w:r>
      <w:r w:rsidRPr="005D1A9A">
        <w:rPr>
          <w:lang w:val="es-AR"/>
        </w:rPr>
        <w:t>se cumple (AC)≥ 0 (en ese caso se incrementa P al pedo porque luego la</w:t>
      </w:r>
      <w:r>
        <w:rPr>
          <w:lang w:val="es-AR"/>
        </w:rPr>
        <w:t xml:space="preserve"> </w:t>
      </w:r>
      <w:r w:rsidRPr="005D1A9A">
        <w:rPr>
          <w:lang w:val="es-AR"/>
        </w:rPr>
        <w:t>dirección de la nueva instrucción es reemplazada por la dirección de salto).</w:t>
      </w:r>
    </w:p>
    <w:p w14:paraId="7B291A2A" w14:textId="6D562347" w:rsidR="005D1A9A" w:rsidRPr="005D1A9A" w:rsidRDefault="005D1A9A" w:rsidP="005D1A9A">
      <w:pPr>
        <w:pBdr>
          <w:top w:val="single" w:sz="4" w:space="1" w:color="auto"/>
          <w:left w:val="single" w:sz="4" w:space="4" w:color="auto"/>
          <w:bottom w:val="single" w:sz="4" w:space="1" w:color="auto"/>
          <w:right w:val="single" w:sz="4" w:space="4" w:color="auto"/>
        </w:pBdr>
        <w:rPr>
          <w:lang w:val="es-AR"/>
        </w:rPr>
      </w:pPr>
      <w:r w:rsidRPr="005D1A9A">
        <w:rPr>
          <w:lang w:val="es-AR"/>
        </w:rPr>
        <w:t xml:space="preserve">Lo último pasa porque en </w:t>
      </w:r>
      <w:r>
        <w:t>θ</w:t>
      </w:r>
      <w:r w:rsidRPr="005D1A9A">
        <w:rPr>
          <w:vertAlign w:val="subscript"/>
          <w:lang w:val="es-AR"/>
        </w:rPr>
        <w:t>1</w:t>
      </w:r>
      <w:r w:rsidRPr="005D1A9A">
        <w:rPr>
          <w:lang w:val="es-AR"/>
        </w:rPr>
        <w:t xml:space="preserve"> </w:t>
      </w:r>
      <w:proofErr w:type="spellStart"/>
      <w:r w:rsidRPr="005D1A9A">
        <w:rPr>
          <w:lang w:val="es-AR"/>
        </w:rPr>
        <w:t>aun</w:t>
      </w:r>
      <w:proofErr w:type="spellEnd"/>
      <w:r w:rsidRPr="005D1A9A">
        <w:rPr>
          <w:lang w:val="es-AR"/>
        </w:rPr>
        <w:t xml:space="preserve"> no se sabe si la instrucción se tratará de un</w:t>
      </w:r>
      <w:r>
        <w:rPr>
          <w:lang w:val="es-AR"/>
        </w:rPr>
        <w:t xml:space="preserve"> </w:t>
      </w:r>
      <w:r w:rsidRPr="005D1A9A">
        <w:rPr>
          <w:lang w:val="es-AR"/>
        </w:rPr>
        <w:t>salto, ya que en ese instante recién se muestrea la instrucción presente en el</w:t>
      </w:r>
      <w:r>
        <w:rPr>
          <w:lang w:val="es-AR"/>
        </w:rPr>
        <w:t xml:space="preserve"> </w:t>
      </w:r>
      <w:r w:rsidRPr="005D1A9A">
        <w:rPr>
          <w:lang w:val="es-AR"/>
        </w:rPr>
        <w:t>bus M en el registro de instrucción mediante ENI para decodificarse.</w:t>
      </w:r>
    </w:p>
    <w:p w14:paraId="3EC5FB08" w14:textId="14906240" w:rsidR="00505BAA" w:rsidRDefault="005D1A9A" w:rsidP="005D1A9A">
      <w:pPr>
        <w:pBdr>
          <w:top w:val="single" w:sz="4" w:space="1" w:color="auto"/>
          <w:left w:val="single" w:sz="4" w:space="4" w:color="auto"/>
          <w:bottom w:val="single" w:sz="4" w:space="1" w:color="auto"/>
          <w:right w:val="single" w:sz="4" w:space="4" w:color="auto"/>
        </w:pBdr>
        <w:rPr>
          <w:lang w:val="es-AR"/>
        </w:rPr>
      </w:pPr>
      <w:r w:rsidRPr="005D1A9A">
        <w:rPr>
          <w:lang w:val="es-AR"/>
        </w:rPr>
        <w:t xml:space="preserve">La razón de </w:t>
      </w:r>
      <w:proofErr w:type="spellStart"/>
      <w:r w:rsidRPr="005D1A9A">
        <w:rPr>
          <w:lang w:val="es-AR"/>
        </w:rPr>
        <w:t>Meinadier</w:t>
      </w:r>
      <w:proofErr w:type="spellEnd"/>
      <w:r w:rsidRPr="005D1A9A">
        <w:rPr>
          <w:lang w:val="es-AR"/>
        </w:rPr>
        <w:t xml:space="preserve"> para hacer INCP en ese instante y no más tarde es</w:t>
      </w:r>
      <w:r>
        <w:rPr>
          <w:lang w:val="es-AR"/>
        </w:rPr>
        <w:t xml:space="preserve"> </w:t>
      </w:r>
      <w:r w:rsidRPr="005D1A9A">
        <w:rPr>
          <w:lang w:val="es-AR"/>
        </w:rPr>
        <w:t>porque en las instrucciones de un solo ciclo (como PAC o SAP en el caso que</w:t>
      </w:r>
      <w:r>
        <w:rPr>
          <w:lang w:val="es-AR"/>
        </w:rPr>
        <w:t xml:space="preserve"> </w:t>
      </w:r>
      <w:r w:rsidRPr="005D1A9A">
        <w:rPr>
          <w:lang w:val="es-AR"/>
        </w:rPr>
        <w:t xml:space="preserve">no se salte) sería </w:t>
      </w:r>
      <w:r w:rsidRPr="00E366F6">
        <w:rPr>
          <w:b/>
          <w:lang w:val="es-AR"/>
        </w:rPr>
        <w:t>demasiado tarde</w:t>
      </w:r>
      <w:r w:rsidRPr="005D1A9A">
        <w:rPr>
          <w:lang w:val="es-AR"/>
        </w:rPr>
        <w:t xml:space="preserve"> hacer INCP luego de </w:t>
      </w:r>
      <w:r>
        <w:t>θ</w:t>
      </w:r>
      <w:r w:rsidRPr="00FB323C">
        <w:rPr>
          <w:vertAlign w:val="subscript"/>
          <w:lang w:val="es-AR"/>
        </w:rPr>
        <w:t>1</w:t>
      </w:r>
      <w:r w:rsidRPr="005D1A9A">
        <w:rPr>
          <w:lang w:val="es-AR"/>
        </w:rPr>
        <w:t>, porque SRP,</w:t>
      </w:r>
      <w:r>
        <w:rPr>
          <w:lang w:val="es-AR"/>
        </w:rPr>
        <w:t xml:space="preserve"> </w:t>
      </w:r>
      <w:r w:rsidRPr="005D1A9A">
        <w:rPr>
          <w:lang w:val="es-AR"/>
        </w:rPr>
        <w:t xml:space="preserve">que se ejecuta luego de </w:t>
      </w:r>
      <w:r>
        <w:t>θ</w:t>
      </w:r>
      <w:r w:rsidRPr="00FB323C">
        <w:rPr>
          <w:vertAlign w:val="subscript"/>
          <w:lang w:val="es-AR"/>
        </w:rPr>
        <w:t>1</w:t>
      </w:r>
      <w:r w:rsidRPr="005D1A9A">
        <w:rPr>
          <w:lang w:val="es-AR"/>
        </w:rPr>
        <w:t xml:space="preserve"> en estos casos, llevaría al bus S la dirección de la</w:t>
      </w:r>
      <w:r>
        <w:rPr>
          <w:lang w:val="es-AR"/>
        </w:rPr>
        <w:t xml:space="preserve"> </w:t>
      </w:r>
      <w:r w:rsidRPr="005D1A9A">
        <w:rPr>
          <w:lang w:val="es-AR"/>
        </w:rPr>
        <w:t>instrucción actual, y no de la siguiente. Es decir, pasaría lo siguiente:</w:t>
      </w:r>
    </w:p>
    <w:p w14:paraId="73D435DA" w14:textId="7123BC88" w:rsidR="00F8671D" w:rsidRPr="00F8671D" w:rsidRDefault="00655848" w:rsidP="00655848">
      <w:pPr>
        <w:pBdr>
          <w:top w:val="single" w:sz="4" w:space="1" w:color="auto"/>
          <w:left w:val="single" w:sz="4" w:space="4" w:color="auto"/>
          <w:bottom w:val="single" w:sz="4" w:space="1" w:color="auto"/>
          <w:right w:val="single" w:sz="4" w:space="4" w:color="auto"/>
        </w:pBdr>
        <w:jc w:val="center"/>
        <w:rPr>
          <w:lang w:val="es-AR"/>
        </w:rPr>
      </w:pPr>
      <w:r w:rsidRPr="00655848">
        <w:rPr>
          <w:noProof/>
          <w:lang w:val="es-AR"/>
        </w:rPr>
        <w:drawing>
          <wp:inline distT="0" distB="0" distL="0" distR="0" wp14:anchorId="4027AB3F" wp14:editId="38B3BF5B">
            <wp:extent cx="1730326" cy="252256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47339" cy="2547371"/>
                    </a:xfrm>
                    <a:prstGeom prst="rect">
                      <a:avLst/>
                    </a:prstGeom>
                  </pic:spPr>
                </pic:pic>
              </a:graphicData>
            </a:graphic>
          </wp:inline>
        </w:drawing>
      </w:r>
    </w:p>
    <w:p w14:paraId="2A738E3B" w14:textId="77777777" w:rsidR="002638F1" w:rsidRDefault="002638F1" w:rsidP="00DE645A">
      <w:pPr>
        <w:rPr>
          <w:b/>
          <w:bCs/>
          <w:lang w:val="es-AR"/>
        </w:rPr>
      </w:pPr>
    </w:p>
    <w:p w14:paraId="3BA4D598" w14:textId="77777777" w:rsidR="002638F1" w:rsidRDefault="002638F1" w:rsidP="00DE645A">
      <w:pPr>
        <w:rPr>
          <w:b/>
          <w:bCs/>
          <w:lang w:val="es-AR"/>
        </w:rPr>
      </w:pPr>
    </w:p>
    <w:p w14:paraId="2E2332B2" w14:textId="77777777" w:rsidR="002638F1" w:rsidRDefault="002638F1" w:rsidP="00DE645A">
      <w:pPr>
        <w:rPr>
          <w:b/>
          <w:bCs/>
          <w:lang w:val="es-AR"/>
        </w:rPr>
      </w:pPr>
    </w:p>
    <w:p w14:paraId="591D1FD8" w14:textId="77777777" w:rsidR="002638F1" w:rsidRDefault="002638F1" w:rsidP="00DE645A">
      <w:pPr>
        <w:rPr>
          <w:b/>
          <w:bCs/>
          <w:lang w:val="es-AR"/>
        </w:rPr>
      </w:pPr>
    </w:p>
    <w:p w14:paraId="4DBDE785" w14:textId="77777777" w:rsidR="002638F1" w:rsidRDefault="002638F1" w:rsidP="00DE645A">
      <w:pPr>
        <w:rPr>
          <w:b/>
          <w:bCs/>
          <w:lang w:val="es-AR"/>
        </w:rPr>
      </w:pPr>
    </w:p>
    <w:p w14:paraId="6BB5472A" w14:textId="77777777" w:rsidR="002638F1" w:rsidRDefault="002638F1" w:rsidP="00DE645A">
      <w:pPr>
        <w:rPr>
          <w:b/>
          <w:bCs/>
          <w:lang w:val="es-AR"/>
        </w:rPr>
      </w:pPr>
    </w:p>
    <w:p w14:paraId="2C19D49A" w14:textId="77777777" w:rsidR="002638F1" w:rsidRDefault="002638F1" w:rsidP="00DE645A">
      <w:pPr>
        <w:rPr>
          <w:b/>
          <w:bCs/>
          <w:lang w:val="es-AR"/>
        </w:rPr>
      </w:pPr>
    </w:p>
    <w:p w14:paraId="26ED0354" w14:textId="77777777" w:rsidR="002638F1" w:rsidRDefault="002638F1" w:rsidP="00DE645A">
      <w:pPr>
        <w:rPr>
          <w:b/>
          <w:bCs/>
          <w:lang w:val="es-AR"/>
        </w:rPr>
      </w:pPr>
    </w:p>
    <w:p w14:paraId="7DF6B163" w14:textId="77777777" w:rsidR="002638F1" w:rsidRDefault="002638F1" w:rsidP="00DE645A">
      <w:pPr>
        <w:rPr>
          <w:b/>
          <w:bCs/>
          <w:lang w:val="es-AR"/>
        </w:rPr>
      </w:pPr>
    </w:p>
    <w:p w14:paraId="5F1A4200" w14:textId="7C002C74" w:rsidR="007F3555" w:rsidRDefault="007F3555" w:rsidP="00DE645A">
      <w:pPr>
        <w:rPr>
          <w:b/>
          <w:bCs/>
          <w:lang w:val="es-AR"/>
        </w:rPr>
      </w:pPr>
      <w:r>
        <w:rPr>
          <w:b/>
          <w:bCs/>
          <w:lang w:val="es-AR"/>
        </w:rPr>
        <w:t>CRONOGRAMA SAP (salto si acumulador positivo) y SAI (salto incondicional</w:t>
      </w:r>
    </w:p>
    <w:p w14:paraId="435741FC" w14:textId="2FF53038" w:rsidR="007F3555" w:rsidRDefault="007F3555" w:rsidP="00DE645A">
      <w:pPr>
        <w:rPr>
          <w:b/>
          <w:bCs/>
          <w:lang w:val="es-AR"/>
        </w:rPr>
      </w:pPr>
      <w:r w:rsidRPr="007F3555">
        <w:rPr>
          <w:b/>
          <w:bCs/>
          <w:noProof/>
          <w:lang w:val="es-AR"/>
        </w:rPr>
        <w:lastRenderedPageBreak/>
        <w:drawing>
          <wp:inline distT="0" distB="0" distL="0" distR="0" wp14:anchorId="6C479587" wp14:editId="4BB5B23B">
            <wp:extent cx="7667058" cy="696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670427" cy="6965174"/>
                    </a:xfrm>
                    <a:prstGeom prst="rect">
                      <a:avLst/>
                    </a:prstGeom>
                  </pic:spPr>
                </pic:pic>
              </a:graphicData>
            </a:graphic>
          </wp:inline>
        </w:drawing>
      </w:r>
    </w:p>
    <w:p w14:paraId="4FA3B655" w14:textId="77777777" w:rsidR="007F3555" w:rsidRDefault="007F3555" w:rsidP="007F3555">
      <w:pPr>
        <w:rPr>
          <w:lang w:val="es-AR"/>
        </w:rPr>
      </w:pPr>
      <w:r>
        <w:rPr>
          <w:lang w:val="es-AR"/>
        </w:rPr>
        <w:t>SAP cuando la condición se cumple lo que hace es interrumpir la secuencia normal del programa, la próxima instrucción no será la que indique el contador de programa, sino la dirección indicada en el campo DIR de la instrucción.</w:t>
      </w:r>
    </w:p>
    <w:p w14:paraId="5696C2E1" w14:textId="77777777" w:rsidR="007F3555" w:rsidRDefault="007F3555" w:rsidP="007F3555">
      <w:pPr>
        <w:rPr>
          <w:lang w:val="es-AR"/>
        </w:rPr>
      </w:pPr>
      <w:r>
        <w:rPr>
          <w:lang w:val="es-AR"/>
        </w:rPr>
        <w:t xml:space="preserve">El cronograma para SAP con condición satisfecha es el mismo cronograma que SAI y estos toman un solo ciclo de memoria, es decir dos batidos de </w:t>
      </w:r>
      <w:proofErr w:type="spellStart"/>
      <w:r>
        <w:rPr>
          <w:lang w:val="es-AR"/>
        </w:rPr>
        <w:t>clock</w:t>
      </w:r>
      <w:proofErr w:type="spellEnd"/>
      <w:r>
        <w:rPr>
          <w:lang w:val="es-AR"/>
        </w:rPr>
        <w:t>. Si la condición no se cumple si ocupa los dos ciclos.</w:t>
      </w:r>
    </w:p>
    <w:p w14:paraId="70BF1012" w14:textId="77777777" w:rsidR="007F3555" w:rsidRDefault="007F3555" w:rsidP="007F3555">
      <w:pPr>
        <w:rPr>
          <w:lang w:val="es-AR"/>
        </w:rPr>
      </w:pPr>
      <w:r w:rsidRPr="00DE790E">
        <w:rPr>
          <w:lang w:val="es-AR"/>
        </w:rPr>
        <w:t>En el cronograma, las microórdenes ENS, PACM, ICM, LEC, SRM, ENI, SRD, ENP, INCP y SRP son las que</w:t>
      </w:r>
      <w:r>
        <w:rPr>
          <w:lang w:val="es-AR"/>
        </w:rPr>
        <w:t xml:space="preserve"> </w:t>
      </w:r>
      <w:r w:rsidRPr="00DE790E">
        <w:rPr>
          <w:lang w:val="es-AR"/>
        </w:rPr>
        <w:t>deben activarse para ejecutar la instrucción SAP (de lo que habla la “primera etapa” más arriba).</w:t>
      </w:r>
    </w:p>
    <w:p w14:paraId="244A40C6" w14:textId="77777777" w:rsidR="007F3555" w:rsidRDefault="007F3555" w:rsidP="00DE645A">
      <w:pPr>
        <w:rPr>
          <w:b/>
          <w:bCs/>
          <w:lang w:val="es-AR"/>
        </w:rPr>
      </w:pPr>
    </w:p>
    <w:p w14:paraId="3406854C" w14:textId="56F29F77" w:rsidR="00406260" w:rsidRDefault="00406260" w:rsidP="00DE645A">
      <w:pPr>
        <w:rPr>
          <w:b/>
          <w:bCs/>
          <w:lang w:val="es-AR"/>
        </w:rPr>
      </w:pPr>
      <w:r>
        <w:rPr>
          <w:b/>
          <w:bCs/>
          <w:lang w:val="es-AR"/>
        </w:rPr>
        <w:lastRenderedPageBreak/>
        <w:t>CRONOGRAMA PUESTA A CERO</w:t>
      </w:r>
    </w:p>
    <w:p w14:paraId="34DC7FC8" w14:textId="69B9CA6A" w:rsidR="00406260" w:rsidRDefault="00406260" w:rsidP="00DE645A">
      <w:pPr>
        <w:rPr>
          <w:b/>
          <w:bCs/>
          <w:lang w:val="es-AR"/>
        </w:rPr>
      </w:pPr>
      <w:r w:rsidRPr="00406260">
        <w:rPr>
          <w:b/>
          <w:bCs/>
          <w:noProof/>
          <w:lang w:val="es-AR"/>
        </w:rPr>
        <w:drawing>
          <wp:inline distT="0" distB="0" distL="0" distR="0" wp14:anchorId="6D97F6BF" wp14:editId="79E1E276">
            <wp:extent cx="3896269" cy="54871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6269" cy="5487166"/>
                    </a:xfrm>
                    <a:prstGeom prst="rect">
                      <a:avLst/>
                    </a:prstGeom>
                  </pic:spPr>
                </pic:pic>
              </a:graphicData>
            </a:graphic>
          </wp:inline>
        </w:drawing>
      </w:r>
    </w:p>
    <w:p w14:paraId="179746F6" w14:textId="3E13D0DA" w:rsidR="00406260" w:rsidRPr="00406260" w:rsidRDefault="00CA6083" w:rsidP="00DE645A">
      <w:pPr>
        <w:rPr>
          <w:b/>
          <w:bCs/>
          <w:lang w:val="es-AR"/>
        </w:rPr>
      </w:pPr>
      <w:r w:rsidRPr="00CA6083">
        <w:rPr>
          <w:b/>
          <w:bCs/>
          <w:noProof/>
          <w:lang w:val="es-AR"/>
        </w:rPr>
        <w:drawing>
          <wp:inline distT="0" distB="0" distL="0" distR="0" wp14:anchorId="19400933" wp14:editId="48ADA060">
            <wp:extent cx="6687483" cy="52394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87483" cy="523948"/>
                    </a:xfrm>
                    <a:prstGeom prst="rect">
                      <a:avLst/>
                    </a:prstGeom>
                  </pic:spPr>
                </pic:pic>
              </a:graphicData>
            </a:graphic>
          </wp:inline>
        </w:drawing>
      </w:r>
    </w:p>
    <w:p w14:paraId="7208DC13" w14:textId="5A316542" w:rsidR="006A2222" w:rsidRDefault="006A2222" w:rsidP="00DE645A">
      <w:pPr>
        <w:rPr>
          <w:b/>
          <w:bCs/>
          <w:lang w:val="es-AR"/>
        </w:rPr>
      </w:pPr>
      <w:r>
        <w:rPr>
          <w:b/>
          <w:bCs/>
          <w:lang w:val="es-AR"/>
        </w:rPr>
        <w:t>CRONOGRAMA CICLO INDIRECTO</w:t>
      </w:r>
    </w:p>
    <w:p w14:paraId="422CECB4" w14:textId="5C6E6937" w:rsidR="006A2222" w:rsidRDefault="00542865" w:rsidP="00DE645A">
      <w:pPr>
        <w:rPr>
          <w:b/>
          <w:bCs/>
          <w:lang w:val="es-AR"/>
        </w:rPr>
      </w:pPr>
      <w:r>
        <w:rPr>
          <w:b/>
          <w:bCs/>
          <w:lang w:val="es-AR"/>
        </w:rPr>
        <w:t xml:space="preserve">Es el único que ocupa 3 ciclos de memoria </w:t>
      </w:r>
      <w:r w:rsidRPr="00542865">
        <w:rPr>
          <w:rFonts w:ascii="Wingdings" w:eastAsia="Wingdings" w:hAnsi="Wingdings" w:cs="Wingdings"/>
          <w:b/>
          <w:lang w:val="es-AR"/>
        </w:rPr>
        <w:sym w:font="Wingdings" w:char="F0E0"/>
      </w:r>
      <w:r>
        <w:rPr>
          <w:b/>
          <w:bCs/>
          <w:lang w:val="es-AR"/>
        </w:rPr>
        <w:t xml:space="preserve"> 6 batidos de </w:t>
      </w:r>
      <w:proofErr w:type="spellStart"/>
      <w:r>
        <w:rPr>
          <w:b/>
          <w:bCs/>
          <w:lang w:val="es-AR"/>
        </w:rPr>
        <w:t>clock</w:t>
      </w:r>
      <w:proofErr w:type="spellEnd"/>
    </w:p>
    <w:p w14:paraId="12C7594C" w14:textId="3FF4C7AE" w:rsidR="00542865" w:rsidRDefault="00542865" w:rsidP="00DE645A">
      <w:pPr>
        <w:rPr>
          <w:b/>
          <w:bCs/>
          <w:lang w:val="es-AR"/>
        </w:rPr>
      </w:pPr>
      <w:r>
        <w:rPr>
          <w:b/>
          <w:bCs/>
          <w:lang w:val="es-AR"/>
        </w:rPr>
        <w:t>1er ciclo:</w:t>
      </w:r>
      <w:r w:rsidR="00D43667">
        <w:rPr>
          <w:b/>
          <w:bCs/>
          <w:lang w:val="es-AR"/>
        </w:rPr>
        <w:t xml:space="preserve"> CICLO BUSQUEDA INSTRUCCIÓN – I = 1</w:t>
      </w:r>
      <w:r w:rsidR="00DB5F81">
        <w:rPr>
          <w:b/>
          <w:bCs/>
          <w:lang w:val="es-AR"/>
        </w:rPr>
        <w:t xml:space="preserve"> | O = 0 –</w:t>
      </w:r>
    </w:p>
    <w:p w14:paraId="61CF8B34" w14:textId="77284D7C" w:rsidR="00DB5F81" w:rsidRPr="00CC1892" w:rsidRDefault="00CC1892" w:rsidP="00DE645A">
      <w:pPr>
        <w:rPr>
          <w:lang w:val="es-AR"/>
        </w:rPr>
      </w:pPr>
      <w:r>
        <w:rPr>
          <w:b/>
          <w:bCs/>
          <w:lang w:val="es-AR"/>
        </w:rPr>
        <w:tab/>
      </w:r>
      <w:proofErr w:type="spellStart"/>
      <w:r w:rsidRPr="00CC1892">
        <w:rPr>
          <w:lang w:val="es-AR"/>
        </w:rPr>
        <w:t>D</w:t>
      </w:r>
      <w:r w:rsidR="0025622B">
        <w:rPr>
          <w:lang w:val="es-AR"/>
        </w:rPr>
        <w:t>ir</w:t>
      </w:r>
      <w:proofErr w:type="spellEnd"/>
      <w:r w:rsidR="0025622B">
        <w:rPr>
          <w:lang w:val="es-AR"/>
        </w:rPr>
        <w:t xml:space="preserve"> </w:t>
      </w:r>
      <w:r w:rsidRPr="00CC1892">
        <w:rPr>
          <w:lang w:val="es-AR"/>
        </w:rPr>
        <w:t>a la dirección de la palabra donde esta alojada, no la dirección efectiva sino la dirección del operando</w:t>
      </w:r>
    </w:p>
    <w:p w14:paraId="15E3A4C2" w14:textId="2A5A9FF1" w:rsidR="00542865" w:rsidRDefault="00542865" w:rsidP="00DE645A">
      <w:pPr>
        <w:rPr>
          <w:b/>
          <w:bCs/>
          <w:lang w:val="es-AR"/>
        </w:rPr>
      </w:pPr>
      <w:r>
        <w:rPr>
          <w:b/>
          <w:bCs/>
          <w:lang w:val="es-AR"/>
        </w:rPr>
        <w:t>2do ciclo:</w:t>
      </w:r>
      <w:r w:rsidR="00D43667">
        <w:rPr>
          <w:b/>
          <w:bCs/>
          <w:lang w:val="es-AR"/>
        </w:rPr>
        <w:t xml:space="preserve"> CICLO DE INDIRECCION – I = 0 | O = 0 </w:t>
      </w:r>
      <w:r w:rsidR="00DB5F81">
        <w:rPr>
          <w:b/>
          <w:bCs/>
          <w:lang w:val="es-AR"/>
        </w:rPr>
        <w:t>–</w:t>
      </w:r>
    </w:p>
    <w:p w14:paraId="71B6973F" w14:textId="2D3BB599" w:rsidR="00906151" w:rsidRPr="00906151" w:rsidRDefault="00906151" w:rsidP="00154A39">
      <w:pPr>
        <w:pStyle w:val="Prrafodelista"/>
        <w:numPr>
          <w:ilvl w:val="1"/>
          <w:numId w:val="106"/>
        </w:numPr>
        <w:rPr>
          <w:b/>
          <w:bCs/>
          <w:lang w:val="es-AR"/>
        </w:rPr>
      </w:pPr>
      <w:r w:rsidRPr="00906151">
        <w:rPr>
          <w:b/>
          <w:bCs/>
          <w:lang w:val="es-AR"/>
        </w:rPr>
        <w:t>Se mantiene todo el ciclo la señal IND</w:t>
      </w:r>
    </w:p>
    <w:p w14:paraId="240282F0" w14:textId="5E6951DD" w:rsidR="0079120F" w:rsidRPr="00906151" w:rsidRDefault="00CC1892" w:rsidP="00154A39">
      <w:pPr>
        <w:pStyle w:val="Prrafodelista"/>
        <w:numPr>
          <w:ilvl w:val="1"/>
          <w:numId w:val="106"/>
        </w:numPr>
        <w:rPr>
          <w:b/>
          <w:bCs/>
          <w:lang w:val="es-AR"/>
        </w:rPr>
      </w:pPr>
      <w:r w:rsidRPr="00906151">
        <w:rPr>
          <w:b/>
          <w:bCs/>
          <w:lang w:val="es-AR"/>
        </w:rPr>
        <w:t>A penas se lee la dirección del operando se lo deriva al BUS S</w:t>
      </w:r>
      <w:r w:rsidR="00A0610F" w:rsidRPr="00906151">
        <w:rPr>
          <w:b/>
          <w:bCs/>
          <w:lang w:val="es-AR"/>
        </w:rPr>
        <w:t xml:space="preserve"> (INDIRECCION)</w:t>
      </w:r>
      <w:r w:rsidR="00C80D56" w:rsidRPr="00906151">
        <w:rPr>
          <w:b/>
          <w:bCs/>
          <w:lang w:val="es-AR"/>
        </w:rPr>
        <w:t xml:space="preserve"> - por lo </w:t>
      </w:r>
      <w:proofErr w:type="gramStart"/>
      <w:r w:rsidR="00C80D56" w:rsidRPr="00906151">
        <w:rPr>
          <w:b/>
          <w:bCs/>
          <w:lang w:val="es-AR"/>
        </w:rPr>
        <w:t>tanto</w:t>
      </w:r>
      <w:proofErr w:type="gramEnd"/>
      <w:r w:rsidR="00C80D56" w:rsidRPr="00906151">
        <w:rPr>
          <w:b/>
          <w:bCs/>
          <w:lang w:val="es-AR"/>
        </w:rPr>
        <w:t xml:space="preserve"> en tita4 </w:t>
      </w:r>
      <w:proofErr w:type="spellStart"/>
      <w:r w:rsidR="00C80D56" w:rsidRPr="00906151">
        <w:rPr>
          <w:b/>
          <w:bCs/>
          <w:lang w:val="es-AR"/>
        </w:rPr>
        <w:t>tambien</w:t>
      </w:r>
      <w:proofErr w:type="spellEnd"/>
      <w:r w:rsidR="00C80D56" w:rsidRPr="00906151">
        <w:rPr>
          <w:b/>
          <w:bCs/>
          <w:lang w:val="es-AR"/>
        </w:rPr>
        <w:t xml:space="preserve"> hay ENS – ICM – PACM</w:t>
      </w:r>
    </w:p>
    <w:p w14:paraId="60F8B4BA" w14:textId="62A093B8" w:rsidR="00A0610F" w:rsidRPr="00906151" w:rsidRDefault="00A0610F" w:rsidP="00154A39">
      <w:pPr>
        <w:pStyle w:val="Prrafodelista"/>
        <w:numPr>
          <w:ilvl w:val="1"/>
          <w:numId w:val="106"/>
        </w:numPr>
        <w:rPr>
          <w:b/>
          <w:bCs/>
          <w:lang w:val="es-AR"/>
        </w:rPr>
      </w:pPr>
      <w:r w:rsidRPr="00906151">
        <w:rPr>
          <w:b/>
          <w:bCs/>
          <w:lang w:val="es-AR"/>
        </w:rPr>
        <w:t xml:space="preserve">Se mantiene habilitada la señal SRM </w:t>
      </w:r>
      <w:r w:rsidR="00D77AAF">
        <w:rPr>
          <w:b/>
          <w:bCs/>
          <w:lang w:val="es-AR"/>
        </w:rPr>
        <w:t xml:space="preserve"> (M) </w:t>
      </w:r>
      <w:r w:rsidR="00D77AAF" w:rsidRPr="00D77AAF">
        <w:rPr>
          <w:rFonts w:ascii="Wingdings" w:eastAsia="Wingdings" w:hAnsi="Wingdings" w:cs="Wingdings"/>
          <w:b/>
          <w:lang w:val="es-AR"/>
        </w:rPr>
        <w:sym w:font="Wingdings" w:char="F0E0"/>
      </w:r>
      <w:r w:rsidR="00D77AAF">
        <w:rPr>
          <w:b/>
          <w:bCs/>
          <w:lang w:val="es-AR"/>
        </w:rPr>
        <w:t xml:space="preserve"> I</w:t>
      </w:r>
    </w:p>
    <w:p w14:paraId="24823328" w14:textId="3C9EEB90" w:rsidR="00DB5F81" w:rsidRPr="005D2B6B" w:rsidRDefault="00A0610F" w:rsidP="00154A39">
      <w:pPr>
        <w:pStyle w:val="Prrafodelista"/>
        <w:numPr>
          <w:ilvl w:val="1"/>
          <w:numId w:val="106"/>
        </w:numPr>
        <w:rPr>
          <w:lang w:val="es-AR"/>
        </w:rPr>
      </w:pPr>
      <w:r w:rsidRPr="00906151">
        <w:rPr>
          <w:b/>
          <w:bCs/>
          <w:lang w:val="es-AR"/>
        </w:rPr>
        <w:lastRenderedPageBreak/>
        <w:t>Se usa señal TMS</w:t>
      </w:r>
      <w:r w:rsidR="00C80D56" w:rsidRPr="00906151">
        <w:rPr>
          <w:b/>
          <w:bCs/>
          <w:lang w:val="es-AR"/>
        </w:rPr>
        <w:t xml:space="preserve">, para que la </w:t>
      </w:r>
      <w:proofErr w:type="spellStart"/>
      <w:r w:rsidR="00C80D56" w:rsidRPr="00906151">
        <w:rPr>
          <w:b/>
          <w:bCs/>
          <w:lang w:val="es-AR"/>
        </w:rPr>
        <w:t>info</w:t>
      </w:r>
      <w:proofErr w:type="spellEnd"/>
      <w:r w:rsidR="00C80D56" w:rsidRPr="00906151">
        <w:rPr>
          <w:b/>
          <w:bCs/>
          <w:lang w:val="es-AR"/>
        </w:rPr>
        <w:t xml:space="preserve"> en el BUS M vaya directo al RS</w:t>
      </w:r>
      <w:r w:rsidR="00D77AAF">
        <w:rPr>
          <w:b/>
          <w:bCs/>
          <w:lang w:val="es-AR"/>
        </w:rPr>
        <w:t xml:space="preserve"> </w:t>
      </w:r>
    </w:p>
    <w:p w14:paraId="2FBE2669" w14:textId="07E0A6C0" w:rsidR="00542865" w:rsidRDefault="00542865" w:rsidP="00DE645A">
      <w:pPr>
        <w:rPr>
          <w:b/>
          <w:bCs/>
          <w:lang w:val="es-AR"/>
        </w:rPr>
      </w:pPr>
      <w:r>
        <w:rPr>
          <w:b/>
          <w:bCs/>
          <w:lang w:val="es-AR"/>
        </w:rPr>
        <w:t>3er ciclo:</w:t>
      </w:r>
      <w:r w:rsidR="00F86602">
        <w:rPr>
          <w:b/>
          <w:bCs/>
          <w:lang w:val="es-AR"/>
        </w:rPr>
        <w:t xml:space="preserve"> </w:t>
      </w:r>
      <w:r w:rsidR="00DB5F81">
        <w:rPr>
          <w:b/>
          <w:bCs/>
          <w:lang w:val="es-AR"/>
        </w:rPr>
        <w:t>CICLO BUSQUEDA O ALMACENAMIENTO DE OPERANDO – I = 0 | O = 1 –</w:t>
      </w:r>
    </w:p>
    <w:p w14:paraId="3F9A6582" w14:textId="77777777" w:rsidR="00DB5F81" w:rsidRDefault="00DB5F81" w:rsidP="00DE645A">
      <w:pPr>
        <w:rPr>
          <w:b/>
          <w:bCs/>
          <w:lang w:val="es-AR"/>
        </w:rPr>
      </w:pPr>
    </w:p>
    <w:p w14:paraId="2DD3AAE6" w14:textId="1A02A1E0" w:rsidR="00C249F6" w:rsidRPr="00C249F6" w:rsidRDefault="00C249F6" w:rsidP="00DE645A">
      <w:pPr>
        <w:rPr>
          <w:b/>
          <w:bCs/>
          <w:lang w:val="es-AR"/>
        </w:rPr>
      </w:pPr>
      <w:r>
        <w:rPr>
          <w:b/>
          <w:bCs/>
          <w:lang w:val="es-AR"/>
        </w:rPr>
        <w:t>ECUACIONES LOGICAS</w:t>
      </w:r>
    </w:p>
    <w:p w14:paraId="1D0D6FAF" w14:textId="2DA1DF6A" w:rsidR="00B362D3" w:rsidRDefault="00B362D3" w:rsidP="00B362D3">
      <w:pPr>
        <w:rPr>
          <w:lang w:val="es-AR"/>
        </w:rPr>
      </w:pPr>
      <w:r w:rsidRPr="00B362D3">
        <w:rPr>
          <w:lang w:val="es-AR"/>
        </w:rPr>
        <w:t xml:space="preserve">En las ecuaciones lógicas, pasa al revés </w:t>
      </w:r>
      <w:proofErr w:type="gramStart"/>
      <w:r w:rsidRPr="00B362D3">
        <w:rPr>
          <w:lang w:val="es-AR"/>
        </w:rPr>
        <w:t>que</w:t>
      </w:r>
      <w:proofErr w:type="gramEnd"/>
      <w:r w:rsidRPr="00B362D3">
        <w:rPr>
          <w:lang w:val="es-AR"/>
        </w:rPr>
        <w:t xml:space="preserve"> con los cronogramas, donde definíamos, instrucción por</w:t>
      </w:r>
      <w:r>
        <w:rPr>
          <w:lang w:val="es-AR"/>
        </w:rPr>
        <w:t xml:space="preserve"> </w:t>
      </w:r>
      <w:r w:rsidRPr="00B362D3">
        <w:rPr>
          <w:lang w:val="es-AR"/>
        </w:rPr>
        <w:t>instrucción, las microórdenes a ejecutar en cada momento. Ahora lo que hacemos es tomar una a una cada</w:t>
      </w:r>
      <w:r>
        <w:rPr>
          <w:lang w:val="es-AR"/>
        </w:rPr>
        <w:t xml:space="preserve"> </w:t>
      </w:r>
      <w:proofErr w:type="spellStart"/>
      <w:r w:rsidRPr="00B362D3">
        <w:rPr>
          <w:lang w:val="es-AR"/>
        </w:rPr>
        <w:t>microórden</w:t>
      </w:r>
      <w:proofErr w:type="spellEnd"/>
      <w:r w:rsidRPr="00B362D3">
        <w:rPr>
          <w:lang w:val="es-AR"/>
        </w:rPr>
        <w:t>, buscar todas las eventualidades en que debe ser activada (mirando en los cronogramas de</w:t>
      </w:r>
      <w:r>
        <w:rPr>
          <w:lang w:val="es-AR"/>
        </w:rPr>
        <w:t xml:space="preserve"> </w:t>
      </w:r>
      <w:r w:rsidRPr="00B362D3">
        <w:rPr>
          <w:lang w:val="es-AR"/>
        </w:rPr>
        <w:t>todas las instrucciones) y deducir la expresión lógica que relaciona estas eventualidades, que no son otra</w:t>
      </w:r>
      <w:r>
        <w:rPr>
          <w:lang w:val="es-AR"/>
        </w:rPr>
        <w:t xml:space="preserve"> </w:t>
      </w:r>
      <w:r w:rsidRPr="00B362D3">
        <w:rPr>
          <w:lang w:val="es-AR"/>
        </w:rPr>
        <w:t>cosa que entradas al secuenciador.</w:t>
      </w:r>
    </w:p>
    <w:p w14:paraId="3604B1F0" w14:textId="64E8CD15" w:rsidR="00D16028" w:rsidRDefault="002638F1" w:rsidP="00B362D3">
      <w:pPr>
        <w:rPr>
          <w:b/>
          <w:bCs/>
          <w:lang w:val="es-AR"/>
        </w:rPr>
      </w:pPr>
      <w:r w:rsidRPr="007478E2">
        <w:rPr>
          <w:noProof/>
        </w:rPr>
        <mc:AlternateContent>
          <mc:Choice Requires="wps">
            <w:drawing>
              <wp:anchor distT="0" distB="0" distL="114300" distR="114300" simplePos="0" relativeHeight="251658274" behindDoc="1" locked="0" layoutInCell="1" allowOverlap="1" wp14:anchorId="5AD494DF" wp14:editId="18434542">
                <wp:simplePos x="0" y="0"/>
                <wp:positionH relativeFrom="margin">
                  <wp:posOffset>2501901</wp:posOffset>
                </wp:positionH>
                <wp:positionV relativeFrom="paragraph">
                  <wp:posOffset>223521</wp:posOffset>
                </wp:positionV>
                <wp:extent cx="1930400" cy="285750"/>
                <wp:effectExtent l="0" t="0" r="12700" b="19050"/>
                <wp:wrapNone/>
                <wp:docPr id="1810491330" name="Rectangle 1810491330" descr="decorative element"/>
                <wp:cNvGraphicFramePr/>
                <a:graphic xmlns:a="http://schemas.openxmlformats.org/drawingml/2006/main">
                  <a:graphicData uri="http://schemas.microsoft.com/office/word/2010/wordprocessingShape">
                    <wps:wsp>
                      <wps:cNvSpPr/>
                      <wps:spPr>
                        <a:xfrm>
                          <a:off x="0" y="0"/>
                          <a:ext cx="193040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1FE11" id="Rectangle 1810491330" o:spid="_x0000_s1026" alt="decorative element" style="position:absolute;margin-left:197pt;margin-top:17.6pt;width:152pt;height:22.5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" fillcolor="#f4ebf9" strokecolor="#593470 [1604]" strokeweight="1pt">
                <v:stroke dashstyle="dash"/>
                <w10:wrap anchorx="margin"/>
              </v:rect>
            </w:pict>
          </mc:Fallback>
        </mc:AlternateContent>
      </w:r>
      <w:r w:rsidR="007E760F">
        <w:rPr>
          <w:b/>
          <w:bCs/>
          <w:lang w:val="es-AR"/>
        </w:rPr>
        <w:t>ENS</w:t>
      </w:r>
      <w:r w:rsidR="003B6BB3">
        <w:rPr>
          <w:b/>
          <w:bCs/>
          <w:lang w:val="es-AR"/>
        </w:rPr>
        <w:t xml:space="preserve"> </w:t>
      </w:r>
      <w:r w:rsidR="003B6BB3">
        <w:rPr>
          <w:b/>
          <w:bCs/>
          <w:lang w:val="es-419"/>
        </w:rPr>
        <w:t xml:space="preserve">(entrada a RS ) </w:t>
      </w:r>
      <w:r w:rsidR="007E760F">
        <w:rPr>
          <w:b/>
          <w:bCs/>
          <w:lang w:val="es-AR"/>
        </w:rPr>
        <w:t xml:space="preserve"> – ICM</w:t>
      </w:r>
      <w:r w:rsidR="003B6BB3">
        <w:rPr>
          <w:b/>
          <w:bCs/>
          <w:lang w:val="es-AR"/>
        </w:rPr>
        <w:t xml:space="preserve"> (inicio ciclo de memoria)</w:t>
      </w:r>
      <w:r w:rsidR="007E760F">
        <w:rPr>
          <w:b/>
          <w:bCs/>
          <w:lang w:val="es-AR"/>
        </w:rPr>
        <w:t xml:space="preserve"> – PACM</w:t>
      </w:r>
      <w:r w:rsidR="003B6BB3">
        <w:rPr>
          <w:b/>
          <w:bCs/>
          <w:lang w:val="es-AR"/>
        </w:rPr>
        <w:t xml:space="preserve"> (puesta a cero RPM)</w:t>
      </w:r>
      <w:r w:rsidR="007E760F">
        <w:rPr>
          <w:b/>
          <w:bCs/>
          <w:lang w:val="es-AR"/>
        </w:rPr>
        <w:t>:</w:t>
      </w:r>
    </w:p>
    <w:p w14:paraId="51068E07" w14:textId="05B0A64F" w:rsidR="007E760F" w:rsidRPr="002638F1" w:rsidRDefault="007E760F" w:rsidP="002638F1">
      <w:pPr>
        <w:jc w:val="center"/>
        <w:rPr>
          <w:b/>
          <w:bCs/>
          <w:i/>
          <w:iCs/>
          <w:vertAlign w:val="subscript"/>
          <w:lang w:val="es-419"/>
        </w:rPr>
      </w:pPr>
      <w:r w:rsidRPr="002638F1">
        <w:rPr>
          <w:b/>
          <w:bCs/>
          <w:i/>
          <w:iCs/>
          <w:lang w:val="es-419"/>
        </w:rPr>
        <w:t xml:space="preserve">ENS = ICM = PACM = </w:t>
      </w:r>
      <w:r w:rsidRPr="002638F1">
        <w:rPr>
          <w:b/>
          <w:bCs/>
          <w:i/>
          <w:iCs/>
          <w:lang w:val="es-AR"/>
        </w:rPr>
        <w:t>θ</w:t>
      </w:r>
      <w:r w:rsidRPr="002638F1">
        <w:rPr>
          <w:b/>
          <w:bCs/>
          <w:i/>
          <w:iCs/>
          <w:vertAlign w:val="subscript"/>
          <w:lang w:val="es-AR"/>
        </w:rPr>
        <w:t>0</w:t>
      </w:r>
    </w:p>
    <w:p w14:paraId="67D9FB2A" w14:textId="1324928E" w:rsidR="007E760F" w:rsidRDefault="00877025" w:rsidP="00B362D3">
      <w:pPr>
        <w:rPr>
          <w:lang w:val="es-AR"/>
        </w:rPr>
      </w:pPr>
      <w:r w:rsidRPr="00877025">
        <w:rPr>
          <w:lang w:val="es-419"/>
        </w:rPr>
        <w:t xml:space="preserve">Deben activarse siempre en </w:t>
      </w:r>
      <w:r w:rsidRPr="00877025">
        <w:rPr>
          <w:lang w:val="es-AR"/>
        </w:rPr>
        <w:t>θ</w:t>
      </w:r>
      <w:r w:rsidRPr="00877025">
        <w:rPr>
          <w:vertAlign w:val="subscript"/>
          <w:lang w:val="es-AR"/>
        </w:rPr>
        <w:t xml:space="preserve">0, </w:t>
      </w:r>
      <w:r w:rsidRPr="00877025">
        <w:rPr>
          <w:lang w:val="es-AR"/>
        </w:rPr>
        <w:t>θ</w:t>
      </w:r>
      <w:r>
        <w:rPr>
          <w:vertAlign w:val="subscript"/>
          <w:lang w:val="es-AR"/>
        </w:rPr>
        <w:t>2</w:t>
      </w:r>
      <w:r w:rsidRPr="00877025">
        <w:rPr>
          <w:vertAlign w:val="subscript"/>
          <w:lang w:val="es-AR"/>
        </w:rPr>
        <w:t xml:space="preserve"> y </w:t>
      </w:r>
      <w:r w:rsidRPr="00877025">
        <w:rPr>
          <w:lang w:val="es-AR"/>
        </w:rPr>
        <w:t>θ</w:t>
      </w:r>
      <w:r>
        <w:rPr>
          <w:vertAlign w:val="subscript"/>
          <w:lang w:val="es-AR"/>
        </w:rPr>
        <w:t>4</w:t>
      </w:r>
      <w:r w:rsidRPr="00877025">
        <w:rPr>
          <w:vertAlign w:val="subscript"/>
          <w:lang w:val="es-AR"/>
        </w:rPr>
        <w:t xml:space="preserve">, </w:t>
      </w:r>
      <w:r w:rsidRPr="00877025">
        <w:rPr>
          <w:lang w:val="es-AR"/>
        </w:rPr>
        <w:t xml:space="preserve">pero debido a que ABACUS trabaja con un Distribuidor de Fase de </w:t>
      </w:r>
      <w:proofErr w:type="spellStart"/>
      <w:r w:rsidRPr="00877025">
        <w:rPr>
          <w:lang w:val="es-AR"/>
        </w:rPr>
        <w:t>dps</w:t>
      </w:r>
      <w:proofErr w:type="spellEnd"/>
      <w:r w:rsidRPr="00877025">
        <w:rPr>
          <w:lang w:val="es-AR"/>
        </w:rPr>
        <w:t xml:space="preserve"> fases, se deduce que deben estar activos en el instante </w:t>
      </w:r>
      <w:r>
        <w:rPr>
          <w:b/>
          <w:bCs/>
          <w:lang w:val="es-AR"/>
        </w:rPr>
        <w:t>θ</w:t>
      </w:r>
      <w:r>
        <w:rPr>
          <w:b/>
          <w:bCs/>
          <w:vertAlign w:val="subscript"/>
          <w:lang w:val="es-AR"/>
        </w:rPr>
        <w:t>0</w:t>
      </w:r>
      <w:r w:rsidRPr="00877025">
        <w:rPr>
          <w:lang w:val="es-AR"/>
        </w:rPr>
        <w:t xml:space="preserve"> de TODOS los cronogramas, tanto en fase de Instrucción como de Operando</w:t>
      </w:r>
    </w:p>
    <w:p w14:paraId="7D170C40" w14:textId="7AB43B56" w:rsidR="003B6BB3" w:rsidRDefault="002638F1" w:rsidP="00B362D3">
      <w:pPr>
        <w:rPr>
          <w:b/>
          <w:bCs/>
          <w:lang w:val="es-AR"/>
        </w:rPr>
      </w:pPr>
      <w:r w:rsidRPr="007478E2">
        <w:rPr>
          <w:noProof/>
        </w:rPr>
        <mc:AlternateContent>
          <mc:Choice Requires="wps">
            <w:drawing>
              <wp:anchor distT="0" distB="0" distL="114300" distR="114300" simplePos="0" relativeHeight="251658275" behindDoc="1" locked="0" layoutInCell="1" allowOverlap="1" wp14:anchorId="4FD0280B" wp14:editId="18D45C23">
                <wp:simplePos x="0" y="0"/>
                <wp:positionH relativeFrom="margin">
                  <wp:posOffset>2520950</wp:posOffset>
                </wp:positionH>
                <wp:positionV relativeFrom="paragraph">
                  <wp:posOffset>189865</wp:posOffset>
                </wp:positionV>
                <wp:extent cx="1930400" cy="285750"/>
                <wp:effectExtent l="0" t="0" r="12700" b="19050"/>
                <wp:wrapNone/>
                <wp:docPr id="1810491331" name="Rectangle 1810491331" descr="decorative element"/>
                <wp:cNvGraphicFramePr/>
                <a:graphic xmlns:a="http://schemas.openxmlformats.org/drawingml/2006/main">
                  <a:graphicData uri="http://schemas.microsoft.com/office/word/2010/wordprocessingShape">
                    <wps:wsp>
                      <wps:cNvSpPr/>
                      <wps:spPr>
                        <a:xfrm>
                          <a:off x="0" y="0"/>
                          <a:ext cx="193040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D91A8" id="Rectangle 1810491331" o:spid="_x0000_s1026" alt="decorative element" style="position:absolute;margin-left:198.5pt;margin-top:14.95pt;width:152pt;height:22.5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" fillcolor="#f4ebf9" strokecolor="#593470 [1604]" strokeweight="1pt">
                <v:stroke dashstyle="dash"/>
                <w10:wrap anchorx="margin"/>
              </v:rect>
            </w:pict>
          </mc:Fallback>
        </mc:AlternateContent>
      </w:r>
      <w:r w:rsidR="003B6BB3">
        <w:rPr>
          <w:b/>
          <w:bCs/>
          <w:lang w:val="es-AR"/>
        </w:rPr>
        <w:t>ENI (entrada al registro instrucción) – INCP (incremento contador de programa):</w:t>
      </w:r>
    </w:p>
    <w:p w14:paraId="3BFDED9F" w14:textId="457027D0" w:rsidR="003B6BB3" w:rsidRPr="0075749F" w:rsidRDefault="00D90D9E" w:rsidP="002638F1">
      <w:pPr>
        <w:jc w:val="center"/>
        <w:rPr>
          <w:b/>
          <w:bCs/>
          <w:i/>
          <w:iCs/>
          <w:lang w:val="es-419"/>
        </w:rPr>
      </w:pPr>
      <w:r w:rsidRPr="0075749F">
        <w:rPr>
          <w:b/>
          <w:bCs/>
          <w:i/>
          <w:iCs/>
          <w:lang w:val="es-419"/>
        </w:rPr>
        <w:t xml:space="preserve">ENI = INCP = </w:t>
      </w:r>
      <w:r w:rsidRPr="002638F1">
        <w:rPr>
          <w:b/>
          <w:bCs/>
          <w:i/>
          <w:iCs/>
          <w:lang w:val="es-AR"/>
        </w:rPr>
        <w:t>θ</w:t>
      </w:r>
      <w:r w:rsidRPr="0075749F">
        <w:rPr>
          <w:b/>
          <w:bCs/>
          <w:i/>
          <w:iCs/>
          <w:vertAlign w:val="subscript"/>
          <w:lang w:val="es-419"/>
        </w:rPr>
        <w:t>1</w:t>
      </w:r>
      <w:r w:rsidRPr="0075749F">
        <w:rPr>
          <w:b/>
          <w:bCs/>
          <w:i/>
          <w:iCs/>
          <w:lang w:val="es-419"/>
        </w:rPr>
        <w:t xml:space="preserve"> . I</w:t>
      </w:r>
    </w:p>
    <w:p w14:paraId="1F6758E5" w14:textId="355407D4" w:rsidR="00D90D9E" w:rsidRDefault="00D90D9E" w:rsidP="00B362D3">
      <w:pPr>
        <w:rPr>
          <w:b/>
          <w:bCs/>
          <w:lang w:val="es-419"/>
        </w:rPr>
      </w:pPr>
      <w:r w:rsidRPr="00D90D9E">
        <w:rPr>
          <w:b/>
          <w:bCs/>
          <w:lang w:val="es-419"/>
        </w:rPr>
        <w:t xml:space="preserve">I </w:t>
      </w:r>
      <w:r w:rsidRPr="00D90D9E">
        <w:rPr>
          <w:rFonts w:ascii="Wingdings" w:eastAsia="Wingdings" w:hAnsi="Wingdings" w:cs="Wingdings"/>
          <w:b/>
        </w:rPr>
        <w:sym w:font="Wingdings" w:char="F0E0"/>
      </w:r>
      <w:r w:rsidRPr="00D90D9E">
        <w:rPr>
          <w:b/>
          <w:bCs/>
          <w:lang w:val="es-419"/>
        </w:rPr>
        <w:t xml:space="preserve"> biestable ciclo de </w:t>
      </w:r>
      <w:r w:rsidR="009F5EAB">
        <w:rPr>
          <w:b/>
          <w:bCs/>
          <w:lang w:val="es-419"/>
        </w:rPr>
        <w:t>instrucción</w:t>
      </w:r>
    </w:p>
    <w:p w14:paraId="070D2A0D" w14:textId="00DC5957" w:rsidR="009F5EAB" w:rsidRDefault="003B2EEB" w:rsidP="00B362D3">
      <w:pPr>
        <w:rPr>
          <w:lang w:val="es-419"/>
        </w:rPr>
      </w:pPr>
      <w:r>
        <w:rPr>
          <w:lang w:val="es-419"/>
        </w:rPr>
        <w:t xml:space="preserve">Son señales de tipo </w:t>
      </w:r>
      <w:proofErr w:type="spellStart"/>
      <w:r>
        <w:rPr>
          <w:lang w:val="es-419"/>
        </w:rPr>
        <w:t>impulsional</w:t>
      </w:r>
      <w:proofErr w:type="spellEnd"/>
      <w:r>
        <w:rPr>
          <w:lang w:val="es-419"/>
        </w:rPr>
        <w:t xml:space="preserve"> que solo deben generarse en el ciclo de </w:t>
      </w:r>
      <w:r w:rsidR="00AC499F">
        <w:rPr>
          <w:lang w:val="es-419"/>
        </w:rPr>
        <w:t>instrucción.</w:t>
      </w:r>
    </w:p>
    <w:p w14:paraId="205C0126" w14:textId="17D1AE60" w:rsidR="00AC499F" w:rsidRDefault="00AC499F" w:rsidP="00B362D3">
      <w:pPr>
        <w:rPr>
          <w:lang w:val="es-AR"/>
        </w:rPr>
      </w:pPr>
      <w:r>
        <w:rPr>
          <w:lang w:val="es-419"/>
        </w:rPr>
        <w:t xml:space="preserve">En </w:t>
      </w:r>
      <w:proofErr w:type="gramStart"/>
      <w:r>
        <w:rPr>
          <w:lang w:val="es-419"/>
        </w:rPr>
        <w:t>realidad</w:t>
      </w:r>
      <w:proofErr w:type="gramEnd"/>
      <w:r>
        <w:rPr>
          <w:lang w:val="es-419"/>
        </w:rPr>
        <w:t xml:space="preserve"> no sucede INCP en </w:t>
      </w:r>
      <w:r>
        <w:rPr>
          <w:b/>
          <w:bCs/>
          <w:lang w:val="es-AR"/>
        </w:rPr>
        <w:t>θ</w:t>
      </w:r>
      <w:r>
        <w:rPr>
          <w:b/>
          <w:bCs/>
          <w:vertAlign w:val="subscript"/>
          <w:lang w:val="es-AR"/>
        </w:rPr>
        <w:t>1</w:t>
      </w:r>
      <w:r>
        <w:rPr>
          <w:b/>
          <w:bCs/>
          <w:lang w:val="es-AR"/>
        </w:rPr>
        <w:t xml:space="preserve"> </w:t>
      </w:r>
      <w:r w:rsidRPr="00AC499F">
        <w:rPr>
          <w:lang w:val="es-AR"/>
        </w:rPr>
        <w:t>sino en</w:t>
      </w:r>
      <w:r>
        <w:rPr>
          <w:b/>
          <w:bCs/>
          <w:lang w:val="es-AR"/>
        </w:rPr>
        <w:t xml:space="preserve"> θ</w:t>
      </w:r>
      <w:r>
        <w:rPr>
          <w:b/>
          <w:bCs/>
          <w:vertAlign w:val="subscript"/>
          <w:lang w:val="es-AR"/>
        </w:rPr>
        <w:t>3</w:t>
      </w:r>
      <w:r>
        <w:rPr>
          <w:b/>
          <w:bCs/>
          <w:lang w:val="es-AR"/>
        </w:rPr>
        <w:t xml:space="preserve">, </w:t>
      </w:r>
      <w:r w:rsidRPr="00AC499F">
        <w:rPr>
          <w:lang w:val="es-AR"/>
        </w:rPr>
        <w:t>pero al usar un DF de dos fases no existe</w:t>
      </w:r>
      <w:r>
        <w:rPr>
          <w:b/>
          <w:bCs/>
          <w:lang w:val="es-AR"/>
        </w:rPr>
        <w:t xml:space="preserve"> θ</w:t>
      </w:r>
      <w:r>
        <w:rPr>
          <w:b/>
          <w:bCs/>
          <w:vertAlign w:val="subscript"/>
          <w:lang w:val="es-AR"/>
        </w:rPr>
        <w:t xml:space="preserve">3, </w:t>
      </w:r>
      <w:r w:rsidRPr="00AC499F">
        <w:rPr>
          <w:lang w:val="es-AR"/>
        </w:rPr>
        <w:t>por eso es necesario indicar .I</w:t>
      </w:r>
    </w:p>
    <w:p w14:paraId="621B684C" w14:textId="37E39DC0" w:rsidR="00E75AC2" w:rsidRPr="00A566C7" w:rsidRDefault="00E75AC2" w:rsidP="00B362D3">
      <w:pPr>
        <w:rPr>
          <w:b/>
          <w:bCs/>
          <w:lang w:val="es-419"/>
        </w:rPr>
      </w:pPr>
      <w:r w:rsidRPr="00A566C7">
        <w:rPr>
          <w:b/>
          <w:bCs/>
          <w:lang w:val="es-419"/>
        </w:rPr>
        <w:t>SUM – SUS – AND – OR</w:t>
      </w:r>
      <w:r w:rsidR="00A566C7" w:rsidRPr="00A566C7">
        <w:rPr>
          <w:b/>
          <w:bCs/>
          <w:lang w:val="es-419"/>
        </w:rPr>
        <w:t xml:space="preserve"> (operaciones de la</w:t>
      </w:r>
      <w:r w:rsidR="00A566C7">
        <w:rPr>
          <w:b/>
          <w:bCs/>
          <w:lang w:val="es-419"/>
        </w:rPr>
        <w:t xml:space="preserve"> ALU) </w:t>
      </w:r>
    </w:p>
    <w:p w14:paraId="34882546" w14:textId="556E5576" w:rsidR="00E75AC2" w:rsidRPr="004840D8" w:rsidRDefault="00E75AC2" w:rsidP="00B362D3">
      <w:pPr>
        <w:rPr>
          <w:b/>
          <w:bCs/>
          <w:i/>
          <w:iCs/>
          <w:lang w:val="es-419"/>
        </w:rPr>
      </w:pPr>
      <w:r w:rsidRPr="004840D8">
        <w:rPr>
          <w:b/>
          <w:bCs/>
          <w:i/>
          <w:iCs/>
          <w:lang w:val="es-419"/>
        </w:rPr>
        <w:t xml:space="preserve">Salida del </w:t>
      </w:r>
      <w:proofErr w:type="spellStart"/>
      <w:r w:rsidRPr="004840D8">
        <w:rPr>
          <w:b/>
          <w:bCs/>
          <w:i/>
          <w:iCs/>
          <w:lang w:val="es-419"/>
        </w:rPr>
        <w:t>deco</w:t>
      </w:r>
      <w:proofErr w:type="spellEnd"/>
      <w:r w:rsidRPr="004840D8">
        <w:rPr>
          <w:b/>
          <w:bCs/>
          <w:i/>
          <w:iCs/>
          <w:lang w:val="es-419"/>
        </w:rPr>
        <w:t xml:space="preserve"> en el ciclo de operando</w:t>
      </w:r>
    </w:p>
    <w:p w14:paraId="04D17CE4" w14:textId="56513C23" w:rsidR="00E75AC2" w:rsidRDefault="002638F1" w:rsidP="00B362D3">
      <w:pPr>
        <w:rPr>
          <w:lang w:val="es-419"/>
        </w:rPr>
      </w:pPr>
      <w:r w:rsidRPr="007478E2">
        <w:rPr>
          <w:noProof/>
        </w:rPr>
        <mc:AlternateContent>
          <mc:Choice Requires="wps">
            <w:drawing>
              <wp:anchor distT="0" distB="0" distL="114300" distR="114300" simplePos="0" relativeHeight="251658276" behindDoc="1" locked="0" layoutInCell="1" allowOverlap="1" wp14:anchorId="390BFCC8" wp14:editId="3BEC5857">
                <wp:simplePos x="0" y="0"/>
                <wp:positionH relativeFrom="margin">
                  <wp:posOffset>1295400</wp:posOffset>
                </wp:positionH>
                <wp:positionV relativeFrom="paragraph">
                  <wp:posOffset>612775</wp:posOffset>
                </wp:positionV>
                <wp:extent cx="4311650" cy="285750"/>
                <wp:effectExtent l="0" t="0" r="12700" b="19050"/>
                <wp:wrapNone/>
                <wp:docPr id="1810491332" name="Rectangle 1810491332" descr="decorative element"/>
                <wp:cNvGraphicFramePr/>
                <a:graphic xmlns:a="http://schemas.openxmlformats.org/drawingml/2006/main">
                  <a:graphicData uri="http://schemas.microsoft.com/office/word/2010/wordprocessingShape">
                    <wps:wsp>
                      <wps:cNvSpPr/>
                      <wps:spPr>
                        <a:xfrm>
                          <a:off x="0" y="0"/>
                          <a:ext cx="431165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1F641" id="Rectangle 1810491332" o:spid="_x0000_s1026" alt="decorative element" style="position:absolute;margin-left:102pt;margin-top:48.25pt;width:339.5pt;height:22.5pt;z-index:-2516582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" fillcolor="#f4ebf9" strokecolor="#593470 [1604]" strokeweight="1pt">
                <v:stroke dashstyle="dash"/>
                <w10:wrap anchorx="margin"/>
              </v:rect>
            </w:pict>
          </mc:Fallback>
        </mc:AlternateContent>
      </w:r>
      <w:r w:rsidR="00E75AC2">
        <w:rPr>
          <w:lang w:val="es-419"/>
        </w:rPr>
        <w:t xml:space="preserve">Son señales de nivel que deben sostenerse a </w:t>
      </w:r>
      <w:proofErr w:type="spellStart"/>
      <w:r w:rsidR="00E75AC2">
        <w:rPr>
          <w:lang w:val="es-419"/>
        </w:rPr>
        <w:t>lp</w:t>
      </w:r>
      <w:proofErr w:type="spellEnd"/>
      <w:r w:rsidR="00E75AC2">
        <w:rPr>
          <w:lang w:val="es-419"/>
        </w:rPr>
        <w:t xml:space="preserve"> largo </w:t>
      </w:r>
      <w:r w:rsidR="00E75AC2" w:rsidRPr="002B66FB">
        <w:rPr>
          <w:lang w:val="es-419"/>
        </w:rPr>
        <w:t>de</w:t>
      </w:r>
      <w:r w:rsidR="004840D8" w:rsidRPr="002B66FB">
        <w:rPr>
          <w:lang w:val="es-419"/>
        </w:rPr>
        <w:t xml:space="preserve"> </w:t>
      </w:r>
      <w:r w:rsidR="004840D8" w:rsidRPr="002B66FB">
        <w:rPr>
          <w:rFonts w:ascii="Cambria" w:hAnsi="Cambria"/>
          <w:b/>
          <w:bCs/>
          <w:lang w:val="es-419"/>
        </w:rPr>
        <w:t>ϕ</w:t>
      </w:r>
      <w:r w:rsidR="002B66FB" w:rsidRPr="002B66FB">
        <w:rPr>
          <w:rFonts w:ascii="Cambria" w:hAnsi="Cambria"/>
          <w:b/>
          <w:bCs/>
          <w:vertAlign w:val="subscript"/>
          <w:lang w:val="es-419"/>
        </w:rPr>
        <w:t>0</w:t>
      </w:r>
      <w:r w:rsidR="00E75AC2" w:rsidRPr="002B66FB">
        <w:rPr>
          <w:b/>
          <w:bCs/>
          <w:lang w:val="es-419"/>
        </w:rPr>
        <w:t xml:space="preserve"> </w:t>
      </w:r>
      <w:r w:rsidR="002B66FB" w:rsidRPr="002B66FB">
        <w:rPr>
          <w:b/>
          <w:bCs/>
          <w:lang w:val="es-419"/>
        </w:rPr>
        <w:t xml:space="preserve">+ </w:t>
      </w:r>
      <w:r w:rsidR="002B66FB" w:rsidRPr="002B66FB">
        <w:rPr>
          <w:rFonts w:ascii="Cambria" w:hAnsi="Cambria"/>
          <w:b/>
          <w:bCs/>
          <w:lang w:val="es-419"/>
        </w:rPr>
        <w:t>ϕ</w:t>
      </w:r>
      <w:r w:rsidR="002B66FB" w:rsidRPr="002B66FB">
        <w:rPr>
          <w:rFonts w:ascii="Cambria" w:hAnsi="Cambria"/>
          <w:b/>
          <w:bCs/>
          <w:vertAlign w:val="subscript"/>
          <w:lang w:val="es-419"/>
        </w:rPr>
        <w:t>1</w:t>
      </w:r>
      <w:r w:rsidR="002B66FB">
        <w:rPr>
          <w:lang w:val="es-419"/>
        </w:rPr>
        <w:t xml:space="preserve"> </w:t>
      </w:r>
      <w:r w:rsidR="00E75AC2">
        <w:rPr>
          <w:lang w:val="es-419"/>
        </w:rPr>
        <w:t xml:space="preserve">y para cada operación en particular dentro del ciclo de operando. La expresión </w:t>
      </w:r>
      <w:r w:rsidR="002B66FB" w:rsidRPr="002B66FB">
        <w:rPr>
          <w:rFonts w:ascii="Cambria" w:hAnsi="Cambria"/>
          <w:b/>
          <w:bCs/>
          <w:lang w:val="es-419"/>
        </w:rPr>
        <w:t>ϕ</w:t>
      </w:r>
      <w:r w:rsidR="002B66FB" w:rsidRPr="002B66FB">
        <w:rPr>
          <w:rFonts w:ascii="Cambria" w:hAnsi="Cambria"/>
          <w:b/>
          <w:bCs/>
          <w:vertAlign w:val="subscript"/>
          <w:lang w:val="es-419"/>
        </w:rPr>
        <w:t>0</w:t>
      </w:r>
      <w:r w:rsidR="002B66FB" w:rsidRPr="002B66FB">
        <w:rPr>
          <w:b/>
          <w:bCs/>
          <w:lang w:val="es-419"/>
        </w:rPr>
        <w:t xml:space="preserve"> + </w:t>
      </w:r>
      <w:r w:rsidR="002B66FB" w:rsidRPr="002B66FB">
        <w:rPr>
          <w:rFonts w:ascii="Cambria" w:hAnsi="Cambria"/>
          <w:b/>
          <w:bCs/>
          <w:lang w:val="es-419"/>
        </w:rPr>
        <w:t>ϕ</w:t>
      </w:r>
      <w:proofErr w:type="gramStart"/>
      <w:r w:rsidR="002B66FB" w:rsidRPr="002B66FB">
        <w:rPr>
          <w:rFonts w:ascii="Cambria" w:hAnsi="Cambria"/>
          <w:b/>
          <w:bCs/>
          <w:vertAlign w:val="subscript"/>
          <w:lang w:val="es-419"/>
        </w:rPr>
        <w:t>1</w:t>
      </w:r>
      <w:r w:rsidR="002B66FB">
        <w:rPr>
          <w:lang w:val="es-419"/>
        </w:rPr>
        <w:t xml:space="preserve">  </w:t>
      </w:r>
      <w:r w:rsidR="00E75AC2">
        <w:rPr>
          <w:lang w:val="es-419"/>
        </w:rPr>
        <w:t>se</w:t>
      </w:r>
      <w:proofErr w:type="gramEnd"/>
      <w:r w:rsidR="00E75AC2">
        <w:rPr>
          <w:lang w:val="es-419"/>
        </w:rPr>
        <w:t xml:space="preserve"> e</w:t>
      </w:r>
      <w:r w:rsidR="004840D8">
        <w:rPr>
          <w:lang w:val="es-419"/>
        </w:rPr>
        <w:t>limina ya que la operación dura las dos fases completas durante las cuales esta activo el biestable O</w:t>
      </w:r>
    </w:p>
    <w:p w14:paraId="729B4B00" w14:textId="2DB6BBD9" w:rsidR="004840D8" w:rsidRPr="002638F1" w:rsidRDefault="004840D8" w:rsidP="002638F1">
      <w:pPr>
        <w:spacing w:before="240"/>
        <w:jc w:val="center"/>
        <w:rPr>
          <w:b/>
          <w:bCs/>
          <w:i/>
          <w:iCs/>
          <w:lang w:val="es-419"/>
        </w:rPr>
      </w:pPr>
      <w:r w:rsidRPr="0075749F">
        <w:rPr>
          <w:b/>
          <w:bCs/>
          <w:i/>
          <w:iCs/>
          <w:lang w:val="es-419"/>
        </w:rPr>
        <w:t xml:space="preserve">SUM </w:t>
      </w:r>
      <w:proofErr w:type="gramStart"/>
      <w:r w:rsidRPr="0075749F">
        <w:rPr>
          <w:b/>
          <w:bCs/>
          <w:i/>
          <w:iCs/>
          <w:lang w:val="es-419"/>
        </w:rPr>
        <w:t>=  sum</w:t>
      </w:r>
      <w:proofErr w:type="gramEnd"/>
      <w:r w:rsidRPr="0075749F">
        <w:rPr>
          <w:b/>
          <w:bCs/>
          <w:i/>
          <w:iCs/>
          <w:lang w:val="es-419"/>
        </w:rPr>
        <w:t xml:space="preserve"> . </w:t>
      </w:r>
      <w:r w:rsidRPr="002638F1">
        <w:rPr>
          <w:b/>
          <w:bCs/>
          <w:i/>
          <w:iCs/>
          <w:lang w:val="es-419"/>
        </w:rPr>
        <w:t xml:space="preserve">O| SUS = </w:t>
      </w:r>
      <w:proofErr w:type="gramStart"/>
      <w:r w:rsidRPr="002638F1">
        <w:rPr>
          <w:b/>
          <w:bCs/>
          <w:i/>
          <w:iCs/>
          <w:lang w:val="es-419"/>
        </w:rPr>
        <w:t>sus  .</w:t>
      </w:r>
      <w:proofErr w:type="gramEnd"/>
      <w:r w:rsidRPr="002638F1">
        <w:rPr>
          <w:b/>
          <w:bCs/>
          <w:i/>
          <w:iCs/>
          <w:lang w:val="es-419"/>
        </w:rPr>
        <w:t xml:space="preserve"> </w:t>
      </w:r>
      <w:r w:rsidRPr="0075749F">
        <w:rPr>
          <w:b/>
          <w:bCs/>
          <w:i/>
          <w:iCs/>
        </w:rPr>
        <w:t xml:space="preserve">O | AND = </w:t>
      </w:r>
      <w:proofErr w:type="gramStart"/>
      <w:r w:rsidRPr="0075749F">
        <w:rPr>
          <w:b/>
          <w:bCs/>
          <w:i/>
          <w:iCs/>
        </w:rPr>
        <w:t>and  .</w:t>
      </w:r>
      <w:proofErr w:type="gramEnd"/>
      <w:r w:rsidRPr="0075749F">
        <w:rPr>
          <w:b/>
          <w:bCs/>
          <w:i/>
          <w:iCs/>
        </w:rPr>
        <w:t xml:space="preserve"> O | OR </w:t>
      </w:r>
      <w:proofErr w:type="gramStart"/>
      <w:r w:rsidRPr="0075749F">
        <w:rPr>
          <w:b/>
          <w:bCs/>
          <w:i/>
          <w:iCs/>
        </w:rPr>
        <w:t>=  or</w:t>
      </w:r>
      <w:proofErr w:type="gramEnd"/>
      <w:r w:rsidRPr="0075749F">
        <w:rPr>
          <w:b/>
          <w:bCs/>
          <w:i/>
          <w:iCs/>
        </w:rPr>
        <w:t xml:space="preserve"> . </w:t>
      </w:r>
      <w:r w:rsidRPr="002638F1">
        <w:rPr>
          <w:b/>
          <w:bCs/>
          <w:i/>
          <w:iCs/>
          <w:lang w:val="es-419"/>
        </w:rPr>
        <w:t>O</w:t>
      </w:r>
    </w:p>
    <w:p w14:paraId="5E6B23DE" w14:textId="60FA8138" w:rsidR="00A0271B" w:rsidRDefault="00A0271B" w:rsidP="00B362D3">
      <w:pPr>
        <w:rPr>
          <w:b/>
          <w:bCs/>
          <w:lang w:val="es-419"/>
        </w:rPr>
      </w:pPr>
      <w:r w:rsidRPr="00A0271B">
        <w:rPr>
          <w:b/>
          <w:bCs/>
          <w:lang w:val="es-419"/>
        </w:rPr>
        <w:t>LE</w:t>
      </w:r>
      <w:r>
        <w:rPr>
          <w:b/>
          <w:bCs/>
          <w:lang w:val="es-419"/>
        </w:rPr>
        <w:t>C (lectura)</w:t>
      </w:r>
    </w:p>
    <w:p w14:paraId="053C1A83" w14:textId="241D21BF" w:rsidR="003B2EDA" w:rsidRDefault="003B2EDA" w:rsidP="00B362D3">
      <w:pPr>
        <w:rPr>
          <w:b/>
          <w:bCs/>
          <w:lang w:val="es-419"/>
        </w:rPr>
      </w:pPr>
      <w:r>
        <w:rPr>
          <w:b/>
          <w:bCs/>
          <w:lang w:val="es-419"/>
        </w:rPr>
        <w:t>La señal de lectura es de nivel y ,usualmente, se debe dar todo el espacio de tiempo entre el ciclo de Instrucción y de operando</w:t>
      </w:r>
    </w:p>
    <w:p w14:paraId="76B1FF1F" w14:textId="2C4E8A54" w:rsidR="00A0271B" w:rsidRPr="003B2EDA" w:rsidRDefault="00A0271B" w:rsidP="00154A39">
      <w:pPr>
        <w:pStyle w:val="Prrafodelista"/>
        <w:numPr>
          <w:ilvl w:val="0"/>
          <w:numId w:val="107"/>
        </w:numPr>
      </w:pPr>
      <w:r w:rsidRPr="003B2EDA">
        <w:t>Siempre se da en el ciclo búsqueda de instrucción</w:t>
      </w:r>
    </w:p>
    <w:p w14:paraId="0D7B9B69" w14:textId="43C69086" w:rsidR="00A0271B" w:rsidRPr="003B2EDA" w:rsidRDefault="00A0271B" w:rsidP="00154A39">
      <w:pPr>
        <w:pStyle w:val="Prrafodelista"/>
        <w:numPr>
          <w:ilvl w:val="0"/>
          <w:numId w:val="107"/>
        </w:numPr>
      </w:pPr>
      <w:r w:rsidRPr="003B2EDA">
        <w:t xml:space="preserve">Se da en el ciclo de operando </w:t>
      </w:r>
      <w:r w:rsidR="003B2EDA" w:rsidRPr="003B2EDA">
        <w:t xml:space="preserve">también con </w:t>
      </w:r>
      <w:proofErr w:type="spellStart"/>
      <w:r w:rsidR="003B2EDA" w:rsidRPr="003B2EDA">
        <w:t>excepcion</w:t>
      </w:r>
      <w:proofErr w:type="spellEnd"/>
      <w:r w:rsidRPr="003B2EDA">
        <w:t xml:space="preserve"> </w:t>
      </w:r>
      <w:r w:rsidR="003B2EDA" w:rsidRPr="003B2EDA">
        <w:t>d</w:t>
      </w:r>
      <w:r w:rsidRPr="003B2EDA">
        <w:t>el cronograma de almacenamiento</w:t>
      </w:r>
      <w:r w:rsidR="003B2EDA" w:rsidRPr="003B2EDA">
        <w:t xml:space="preserve"> (donde en el ciclo O se hace una escritura</w:t>
      </w:r>
      <w:r w:rsidR="00D25AFA">
        <w:t xml:space="preserve"> </w:t>
      </w:r>
      <w:r w:rsidR="00D25AFA">
        <w:rPr>
          <w:rFonts w:ascii="Wingdings" w:eastAsia="Wingdings" w:hAnsi="Wingdings" w:cs="Wingdings"/>
        </w:rPr>
        <w:sym w:font="Wingdings" w:char="F0E0"/>
      </w:r>
      <w:r w:rsidR="00D25AFA">
        <w:t xml:space="preserve">solo se da en operaciones del tipo IBO </w:t>
      </w:r>
    </w:p>
    <w:p w14:paraId="17B3B137" w14:textId="335A2FFE" w:rsidR="00A0271B" w:rsidRDefault="002638F1" w:rsidP="00154A39">
      <w:pPr>
        <w:pStyle w:val="Prrafodelista"/>
        <w:numPr>
          <w:ilvl w:val="0"/>
          <w:numId w:val="107"/>
        </w:numPr>
      </w:pPr>
      <w:r w:rsidRPr="007478E2">
        <w:rPr>
          <w:noProof/>
        </w:rPr>
        <mc:AlternateContent>
          <mc:Choice Requires="wps">
            <w:drawing>
              <wp:anchor distT="0" distB="0" distL="114300" distR="114300" simplePos="0" relativeHeight="251658277" behindDoc="1" locked="0" layoutInCell="1" allowOverlap="1" wp14:anchorId="7B3F476A" wp14:editId="25EFEA4F">
                <wp:simplePos x="0" y="0"/>
                <wp:positionH relativeFrom="margin">
                  <wp:align>center</wp:align>
                </wp:positionH>
                <wp:positionV relativeFrom="paragraph">
                  <wp:posOffset>361950</wp:posOffset>
                </wp:positionV>
                <wp:extent cx="1930400" cy="285750"/>
                <wp:effectExtent l="0" t="0" r="12700" b="19050"/>
                <wp:wrapNone/>
                <wp:docPr id="1810491333" name="Rectangle 1810491333" descr="decorative element"/>
                <wp:cNvGraphicFramePr/>
                <a:graphic xmlns:a="http://schemas.openxmlformats.org/drawingml/2006/main">
                  <a:graphicData uri="http://schemas.microsoft.com/office/word/2010/wordprocessingShape">
                    <wps:wsp>
                      <wps:cNvSpPr/>
                      <wps:spPr>
                        <a:xfrm>
                          <a:off x="0" y="0"/>
                          <a:ext cx="193040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3E1F" id="Rectangle 1810491333" o:spid="_x0000_s1026" alt="decorative element" style="position:absolute;margin-left:0;margin-top:28.5pt;width:152pt;height:22.5pt;z-index:-2516582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" fillcolor="#f4ebf9" strokecolor="#593470 [1604]" strokeweight="1pt">
                <v:stroke dashstyle="dash"/>
                <w10:wrap anchorx="margin"/>
              </v:rect>
            </w:pict>
          </mc:Fallback>
        </mc:AlternateContent>
      </w:r>
      <w:r w:rsidR="00A0271B" w:rsidRPr="003B2EDA">
        <w:t xml:space="preserve">También se </w:t>
      </w:r>
      <w:r w:rsidR="003B2EDA" w:rsidRPr="003B2EDA">
        <w:t>mantiene activa durante el ciclo de indirección (I = O = 0)</w:t>
      </w:r>
      <w:r w:rsidRPr="002638F1">
        <w:rPr>
          <w:noProof/>
        </w:rPr>
        <w:t xml:space="preserve"> </w:t>
      </w:r>
    </w:p>
    <w:p w14:paraId="1AB4C1FB" w14:textId="780EFEC6" w:rsidR="003B2EDA" w:rsidRPr="00C11B8F" w:rsidRDefault="003B2EDA" w:rsidP="00B362D3">
      <w:pPr>
        <w:rPr>
          <w:rFonts w:eastAsiaTheme="minorEastAsia"/>
          <w:b/>
          <w:bCs/>
          <w:lang w:val="es-419"/>
        </w:rPr>
      </w:pPr>
      <m:oMathPara>
        <m:oMath>
          <m:r>
            <m:rPr>
              <m:sty m:val="bi"/>
            </m:rPr>
            <w:rPr>
              <w:rFonts w:ascii="Cambria Math" w:hAnsi="Cambria Math"/>
              <w:lang w:val="es-419"/>
            </w:rPr>
            <m:t xml:space="preserve">LEC=I+O . </m:t>
          </m:r>
          <m:acc>
            <m:accPr>
              <m:chr m:val="̅"/>
              <m:ctrlPr>
                <w:rPr>
                  <w:rFonts w:ascii="Cambria Math" w:hAnsi="Cambria Math"/>
                  <w:b/>
                  <w:bCs/>
                  <w:i/>
                  <w:lang w:val="es-419"/>
                </w:rPr>
              </m:ctrlPr>
            </m:accPr>
            <m:e>
              <m:r>
                <m:rPr>
                  <m:sty m:val="bi"/>
                </m:rPr>
                <w:rPr>
                  <w:rFonts w:ascii="Cambria Math" w:hAnsi="Cambria Math"/>
                  <w:lang w:val="es-419"/>
                </w:rPr>
                <m:t>alm</m:t>
              </m:r>
            </m:e>
          </m:acc>
          <m:r>
            <m:rPr>
              <m:sty m:val="bi"/>
            </m:rPr>
            <w:rPr>
              <w:rFonts w:ascii="Cambria Math" w:hAnsi="Cambria Math"/>
              <w:lang w:val="es-419"/>
            </w:rPr>
            <m:t xml:space="preserve">+ </m:t>
          </m:r>
          <m:acc>
            <m:accPr>
              <m:chr m:val="̅"/>
              <m:ctrlPr>
                <w:rPr>
                  <w:rFonts w:ascii="Cambria Math" w:hAnsi="Cambria Math"/>
                  <w:b/>
                  <w:bCs/>
                  <w:i/>
                  <w:lang w:val="es-419"/>
                </w:rPr>
              </m:ctrlPr>
            </m:accPr>
            <m:e>
              <m:r>
                <m:rPr>
                  <m:sty m:val="bi"/>
                </m:rPr>
                <w:rPr>
                  <w:rFonts w:ascii="Cambria Math" w:hAnsi="Cambria Math"/>
                  <w:lang w:val="es-419"/>
                </w:rPr>
                <m:t>I</m:t>
              </m:r>
            </m:e>
          </m:acc>
          <m:r>
            <m:rPr>
              <m:sty m:val="bi"/>
            </m:rPr>
            <w:rPr>
              <w:rFonts w:ascii="Cambria Math" w:hAnsi="Cambria Math"/>
              <w:lang w:val="es-419"/>
            </w:rPr>
            <m:t xml:space="preserve"> . </m:t>
          </m:r>
          <m:acc>
            <m:accPr>
              <m:chr m:val="̅"/>
              <m:ctrlPr>
                <w:rPr>
                  <w:rFonts w:ascii="Cambria Math" w:hAnsi="Cambria Math"/>
                  <w:b/>
                  <w:bCs/>
                  <w:i/>
                  <w:lang w:val="es-419"/>
                </w:rPr>
              </m:ctrlPr>
            </m:accPr>
            <m:e>
              <m:r>
                <m:rPr>
                  <m:sty m:val="bi"/>
                </m:rPr>
                <w:rPr>
                  <w:rFonts w:ascii="Cambria Math" w:hAnsi="Cambria Math"/>
                  <w:lang w:val="es-419"/>
                </w:rPr>
                <m:t>O</m:t>
              </m:r>
            </m:e>
          </m:acc>
        </m:oMath>
      </m:oMathPara>
    </w:p>
    <w:p w14:paraId="7250E0AC" w14:textId="3593799E" w:rsidR="00C11B8F" w:rsidRPr="00541343" w:rsidRDefault="00C11B8F" w:rsidP="00B362D3">
      <w:pPr>
        <w:rPr>
          <w:rFonts w:eastAsiaTheme="minorEastAsia"/>
          <w:b/>
          <w:bCs/>
          <w:lang w:val="es-419"/>
        </w:rPr>
      </w:pPr>
      <w:r>
        <w:rPr>
          <w:rFonts w:eastAsiaTheme="minorEastAsia"/>
          <w:b/>
          <w:bCs/>
          <w:lang w:val="es-419"/>
        </w:rPr>
        <w:t>Ejemplo LEC para suma:</w:t>
      </w:r>
    </w:p>
    <w:p w14:paraId="2B61D78B" w14:textId="303ADDCD" w:rsidR="00541343" w:rsidRDefault="00FA537E" w:rsidP="00B362D3">
      <w:pPr>
        <w:rPr>
          <w:b/>
          <w:bCs/>
          <w:lang w:val="es-419"/>
        </w:rPr>
      </w:pPr>
      <w:r w:rsidRPr="00FA537E">
        <w:rPr>
          <w:b/>
          <w:bCs/>
          <w:noProof/>
          <w:lang w:val="es-419"/>
        </w:rPr>
        <w:lastRenderedPageBreak/>
        <w:drawing>
          <wp:inline distT="0" distB="0" distL="0" distR="0" wp14:anchorId="5D5BD3E4" wp14:editId="4F5C418E">
            <wp:extent cx="6858000" cy="4023360"/>
            <wp:effectExtent l="0" t="0" r="0" b="0"/>
            <wp:docPr id="1810491350" name="Picture 181049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4023360"/>
                    </a:xfrm>
                    <a:prstGeom prst="rect">
                      <a:avLst/>
                    </a:prstGeom>
                  </pic:spPr>
                </pic:pic>
              </a:graphicData>
            </a:graphic>
          </wp:inline>
        </w:drawing>
      </w:r>
    </w:p>
    <w:p w14:paraId="3379DE50" w14:textId="6CA043EE" w:rsidR="00946588" w:rsidRDefault="00946588" w:rsidP="00B362D3">
      <w:pPr>
        <w:rPr>
          <w:b/>
          <w:bCs/>
          <w:lang w:val="es-419"/>
        </w:rPr>
      </w:pPr>
      <w:r>
        <w:rPr>
          <w:b/>
          <w:bCs/>
          <w:lang w:val="es-419"/>
        </w:rPr>
        <w:t xml:space="preserve">Para hacer los circuitos uno las dos señales de nivel en una </w:t>
      </w:r>
      <w:proofErr w:type="gramStart"/>
      <w:r>
        <w:rPr>
          <w:b/>
          <w:bCs/>
          <w:lang w:val="es-419"/>
        </w:rPr>
        <w:t>OR  y</w:t>
      </w:r>
      <w:proofErr w:type="gramEnd"/>
      <w:r>
        <w:rPr>
          <w:b/>
          <w:bCs/>
          <w:lang w:val="es-419"/>
        </w:rPr>
        <w:t xml:space="preserve"> lo llevo a una AND con la salida</w:t>
      </w:r>
      <w:r w:rsidR="00136BD2">
        <w:rPr>
          <w:b/>
          <w:bCs/>
          <w:lang w:val="es-419"/>
        </w:rPr>
        <w:t xml:space="preserve"> de la señal</w:t>
      </w:r>
    </w:p>
    <w:p w14:paraId="562BFC08" w14:textId="596FDCE3" w:rsidR="007E760F" w:rsidRPr="00A0271B" w:rsidRDefault="007E760F" w:rsidP="00B362D3">
      <w:pPr>
        <w:rPr>
          <w:b/>
          <w:bCs/>
          <w:lang w:val="es-419"/>
        </w:rPr>
      </w:pPr>
      <w:r w:rsidRPr="00A0271B">
        <w:rPr>
          <w:b/>
          <w:bCs/>
          <w:lang w:val="es-419"/>
        </w:rPr>
        <w:t>SRM</w:t>
      </w:r>
      <w:r w:rsidR="008232F4">
        <w:rPr>
          <w:b/>
          <w:bCs/>
          <w:lang w:val="es-419"/>
        </w:rPr>
        <w:t xml:space="preserve"> (salida del contenido del RPM al BUS M)</w:t>
      </w:r>
      <w:r w:rsidRPr="00A0271B">
        <w:rPr>
          <w:b/>
          <w:bCs/>
          <w:lang w:val="es-419"/>
        </w:rPr>
        <w:t>:</w:t>
      </w:r>
    </w:p>
    <w:p w14:paraId="27825841" w14:textId="5CB7D486" w:rsidR="00B362D3" w:rsidRPr="00B362D3" w:rsidRDefault="00B362D3" w:rsidP="00B362D3">
      <w:pPr>
        <w:rPr>
          <w:lang w:val="es-AR"/>
        </w:rPr>
      </w:pPr>
      <w:r w:rsidRPr="00B362D3">
        <w:rPr>
          <w:lang w:val="es-AR"/>
        </w:rPr>
        <w:t>SRM</w:t>
      </w:r>
      <w:r w:rsidR="008232F4">
        <w:rPr>
          <w:lang w:val="es-AR"/>
        </w:rPr>
        <w:t xml:space="preserve"> es una señal de nivel que se da en </w:t>
      </w:r>
      <w:r w:rsidR="00DF4662">
        <w:rPr>
          <w:lang w:val="es-AR"/>
        </w:rPr>
        <w:t>3</w:t>
      </w:r>
      <w:r w:rsidR="008232F4">
        <w:rPr>
          <w:lang w:val="es-AR"/>
        </w:rPr>
        <w:t xml:space="preserve"> situaciones diferentes</w:t>
      </w:r>
      <w:r w:rsidRPr="00B362D3">
        <w:rPr>
          <w:lang w:val="es-AR"/>
        </w:rPr>
        <w:t>:</w:t>
      </w:r>
    </w:p>
    <w:p w14:paraId="4A9891D4" w14:textId="40FEEA3F" w:rsidR="00DE645A" w:rsidRPr="00662557" w:rsidRDefault="002C2456" w:rsidP="004239ED">
      <w:pPr>
        <w:pStyle w:val="Prrafodelista"/>
        <w:numPr>
          <w:ilvl w:val="0"/>
          <w:numId w:val="49"/>
        </w:numPr>
        <w:jc w:val="center"/>
        <w:rPr>
          <w:lang w:val="es-AR"/>
        </w:rPr>
      </w:pPr>
      <w:r>
        <w:rPr>
          <w:lang w:val="es-AR"/>
        </w:rPr>
        <w:t xml:space="preserve">Se leyó una instrucción y se la quiere llevar al RI. </w:t>
      </w:r>
      <w:r w:rsidR="00B362D3" w:rsidRPr="00B362D3">
        <w:rPr>
          <w:lang w:val="es-AR"/>
        </w:rPr>
        <w:t xml:space="preserve">En ciclo de instrucción durante el intervalo </w:t>
      </w:r>
      <w:r w:rsidR="007003A4" w:rsidRPr="002C2456">
        <w:rPr>
          <w:rFonts w:ascii="Cambria" w:hAnsi="Cambria"/>
          <w:b/>
          <w:bCs/>
          <w:lang w:val="es-AR"/>
        </w:rPr>
        <w:t>ϕ</w:t>
      </w:r>
      <w:r w:rsidR="00662557" w:rsidRPr="002C2456">
        <w:rPr>
          <w:b/>
          <w:bCs/>
          <w:vertAlign w:val="subscript"/>
          <w:lang w:val="es-AR"/>
        </w:rPr>
        <w:t>0</w:t>
      </w:r>
      <w:r w:rsidR="007003A4" w:rsidRPr="002C2456">
        <w:rPr>
          <w:b/>
          <w:bCs/>
          <w:lang w:val="es-AR"/>
        </w:rPr>
        <w:t xml:space="preserve"> </w:t>
      </w:r>
      <w:r w:rsidR="007003A4" w:rsidRPr="002C2456">
        <w:rPr>
          <w:rFonts w:ascii="Wingdings" w:eastAsia="Wingdings" w:hAnsi="Wingdings" w:cs="Wingdings"/>
          <w:b/>
          <w:bCs/>
          <w:lang w:val="es-AR"/>
        </w:rPr>
        <w:t>à</w:t>
      </w:r>
      <w:r w:rsidR="007003A4" w:rsidRPr="002C2456">
        <w:rPr>
          <w:b/>
          <w:bCs/>
          <w:lang w:val="es-AR"/>
        </w:rPr>
        <w:t xml:space="preserve"> </w:t>
      </w:r>
      <w:proofErr w:type="spellStart"/>
      <w:r w:rsidR="007003A4" w:rsidRPr="002C2456">
        <w:rPr>
          <w:rFonts w:ascii="Cambria" w:hAnsi="Cambria"/>
          <w:b/>
          <w:bCs/>
          <w:lang w:val="es-AR"/>
        </w:rPr>
        <w:t>ϕ</w:t>
      </w:r>
      <w:r w:rsidR="007003A4" w:rsidRPr="002C2456">
        <w:rPr>
          <w:b/>
          <w:bCs/>
          <w:vertAlign w:val="subscript"/>
          <w:lang w:val="es-AR"/>
        </w:rPr>
        <w:t>0</w:t>
      </w:r>
      <w:proofErr w:type="spellEnd"/>
      <w:r w:rsidR="007003A4" w:rsidRPr="002C2456">
        <w:rPr>
          <w:b/>
          <w:bCs/>
          <w:lang w:val="es-AR"/>
        </w:rPr>
        <w:t xml:space="preserve"> . I </w:t>
      </w:r>
      <w:r w:rsidR="00B70402" w:rsidRPr="002C2456">
        <w:rPr>
          <w:b/>
          <w:bCs/>
        </w:rPr>
        <w:br/>
      </w:r>
      <w:r w:rsidR="004239ED" w:rsidRPr="004239ED">
        <w:rPr>
          <w:noProof/>
          <w:lang w:val="es-AR"/>
        </w:rPr>
        <w:drawing>
          <wp:inline distT="0" distB="0" distL="0" distR="0" wp14:anchorId="4604097D" wp14:editId="779A27AC">
            <wp:extent cx="4095750" cy="1360574"/>
            <wp:effectExtent l="0" t="0" r="0" b="0"/>
            <wp:docPr id="1810491328" name="Picture 181049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46784" cy="1377527"/>
                    </a:xfrm>
                    <a:prstGeom prst="rect">
                      <a:avLst/>
                    </a:prstGeom>
                  </pic:spPr>
                </pic:pic>
              </a:graphicData>
            </a:graphic>
          </wp:inline>
        </w:drawing>
      </w:r>
    </w:p>
    <w:p w14:paraId="2BDB296F" w14:textId="6422DA07" w:rsidR="00283645" w:rsidRPr="00283645" w:rsidRDefault="00283645" w:rsidP="00856E8A">
      <w:pPr>
        <w:pStyle w:val="Prrafodelista"/>
        <w:numPr>
          <w:ilvl w:val="0"/>
          <w:numId w:val="49"/>
        </w:numPr>
        <w:rPr>
          <w:lang w:val="es-AR"/>
        </w:rPr>
      </w:pPr>
      <w:r w:rsidRPr="00283645">
        <w:rPr>
          <w:lang w:val="es-AR"/>
        </w:rPr>
        <w:t xml:space="preserve">En ciclo de operando de las instrucciones </w:t>
      </w:r>
      <w:r w:rsidR="00C800AC">
        <w:rPr>
          <w:lang w:val="es-AR"/>
        </w:rPr>
        <w:t>con búsqueda de operando (</w:t>
      </w:r>
      <w:r w:rsidRPr="00283645">
        <w:rPr>
          <w:lang w:val="es-AR"/>
        </w:rPr>
        <w:t>SUM, SUS, OR, AND</w:t>
      </w:r>
      <w:r w:rsidR="00C800AC">
        <w:rPr>
          <w:lang w:val="es-AR"/>
        </w:rPr>
        <w:t>)</w:t>
      </w:r>
      <w:r w:rsidRPr="00283645">
        <w:rPr>
          <w:lang w:val="es-AR"/>
        </w:rPr>
        <w:t xml:space="preserve"> durante todo el tiempo que dura la</w:t>
      </w:r>
      <w:r>
        <w:rPr>
          <w:lang w:val="es-AR"/>
        </w:rPr>
        <w:t xml:space="preserve"> </w:t>
      </w:r>
      <w:r w:rsidRPr="00283645">
        <w:rPr>
          <w:lang w:val="es-AR"/>
        </w:rPr>
        <w:t>operación en la ALU</w:t>
      </w:r>
      <w:r w:rsidR="00E74F72">
        <w:rPr>
          <w:lang w:val="es-AR"/>
        </w:rPr>
        <w:t>, para mantener latente al operando en el BUS M ya que las operaciones en la ALU se hacen entre el BUS y el AC</w:t>
      </w:r>
      <w:r w:rsidRPr="00283645">
        <w:rPr>
          <w:lang w:val="es-AR"/>
        </w:rPr>
        <w:t>:</w:t>
      </w:r>
    </w:p>
    <w:p w14:paraId="5654B793" w14:textId="7586D726" w:rsidR="00283645" w:rsidRPr="00AC356C" w:rsidRDefault="00283645" w:rsidP="00283645">
      <w:pPr>
        <w:pStyle w:val="Prrafodelista"/>
        <w:numPr>
          <w:ilvl w:val="0"/>
          <w:numId w:val="0"/>
        </w:numPr>
        <w:ind w:left="720"/>
        <w:jc w:val="center"/>
        <w:rPr>
          <w:b/>
          <w:bCs/>
          <w:lang w:val="en-US"/>
        </w:rPr>
      </w:pPr>
      <w:proofErr w:type="gramStart"/>
      <w:r w:rsidRPr="00AC356C">
        <w:rPr>
          <w:b/>
          <w:bCs/>
          <w:lang w:val="en-US"/>
        </w:rPr>
        <w:t>O.(</w:t>
      </w:r>
      <w:proofErr w:type="gramEnd"/>
      <w:r w:rsidR="0027574B" w:rsidRPr="00AC356C">
        <w:rPr>
          <w:b/>
          <w:bCs/>
          <w:lang w:val="es-AR"/>
        </w:rPr>
        <w:t>Θ</w:t>
      </w:r>
      <w:r w:rsidR="0027574B" w:rsidRPr="00AC356C">
        <w:rPr>
          <w:b/>
          <w:bCs/>
          <w:vertAlign w:val="subscript"/>
          <w:lang w:val="en-US"/>
        </w:rPr>
        <w:t>0</w:t>
      </w:r>
      <w:r w:rsidRPr="00AC356C">
        <w:rPr>
          <w:b/>
          <w:bCs/>
          <w:lang w:val="en-US"/>
        </w:rPr>
        <w:t xml:space="preserve"> + </w:t>
      </w:r>
      <w:r w:rsidR="0027574B" w:rsidRPr="00AC356C">
        <w:rPr>
          <w:b/>
          <w:bCs/>
          <w:lang w:val="es-AR"/>
        </w:rPr>
        <w:t>Θ</w:t>
      </w:r>
      <w:r w:rsidRPr="00AC356C">
        <w:rPr>
          <w:b/>
          <w:bCs/>
          <w:vertAlign w:val="subscript"/>
          <w:lang w:val="en-US"/>
        </w:rPr>
        <w:t>1</w:t>
      </w:r>
      <w:r w:rsidRPr="00AC356C">
        <w:rPr>
          <w:b/>
          <w:bCs/>
          <w:lang w:val="en-US"/>
        </w:rPr>
        <w:t>)</w:t>
      </w:r>
      <w:r w:rsidR="006D5614" w:rsidRPr="00AC356C">
        <w:rPr>
          <w:b/>
          <w:bCs/>
          <w:lang w:val="en-US"/>
        </w:rPr>
        <w:t>.</w:t>
      </w:r>
      <w:r w:rsidRPr="00AC356C">
        <w:rPr>
          <w:b/>
          <w:bCs/>
          <w:lang w:val="en-US"/>
        </w:rPr>
        <w:t>(sum + sus + or + and)</w:t>
      </w:r>
    </w:p>
    <w:p w14:paraId="5C3E743C" w14:textId="7FC293F5" w:rsidR="00B13FAE" w:rsidRDefault="00283645" w:rsidP="00283645">
      <w:pPr>
        <w:pStyle w:val="Prrafodelista"/>
        <w:numPr>
          <w:ilvl w:val="0"/>
          <w:numId w:val="0"/>
        </w:numPr>
        <w:ind w:left="720"/>
        <w:rPr>
          <w:lang w:val="es-AR"/>
        </w:rPr>
      </w:pPr>
      <w:r w:rsidRPr="00283645">
        <w:rPr>
          <w:lang w:val="es-AR"/>
        </w:rPr>
        <w:t>Pero como (</w:t>
      </w:r>
      <w:r w:rsidR="006D5614" w:rsidRPr="00662557">
        <w:rPr>
          <w:lang w:val="es-AR"/>
        </w:rPr>
        <w:t>Θ</w:t>
      </w:r>
      <w:r w:rsidRPr="006D5614">
        <w:rPr>
          <w:vertAlign w:val="subscript"/>
          <w:lang w:val="es-AR"/>
        </w:rPr>
        <w:t>0</w:t>
      </w:r>
      <w:r w:rsidRPr="00283645">
        <w:rPr>
          <w:lang w:val="es-AR"/>
        </w:rPr>
        <w:t xml:space="preserve"> + </w:t>
      </w:r>
      <w:r w:rsidR="005C71C1" w:rsidRPr="15F0DB17">
        <w:rPr>
          <w:lang w:val="es-AR"/>
        </w:rPr>
        <w:t>Θ</w:t>
      </w:r>
      <w:r w:rsidR="005C71C1" w:rsidRPr="15F0DB17">
        <w:rPr>
          <w:vertAlign w:val="subscript"/>
          <w:lang w:val="es-AR"/>
        </w:rPr>
        <w:t>1</w:t>
      </w:r>
      <w:r w:rsidRPr="00283645">
        <w:rPr>
          <w:lang w:val="es-AR"/>
        </w:rPr>
        <w:t>) cubre el intervalo en que O está activado, valdrá siempre 1, por lo que no se lo</w:t>
      </w:r>
      <w:r>
        <w:rPr>
          <w:lang w:val="es-AR"/>
        </w:rPr>
        <w:t xml:space="preserve"> </w:t>
      </w:r>
      <w:r w:rsidRPr="00283645">
        <w:rPr>
          <w:lang w:val="es-AR"/>
        </w:rPr>
        <w:t xml:space="preserve">expresa. </w:t>
      </w:r>
    </w:p>
    <w:p w14:paraId="66B3209A" w14:textId="13EF5F89" w:rsidR="00B13FAE" w:rsidRPr="00AC356C" w:rsidRDefault="00B13FAE" w:rsidP="00AC356C">
      <w:pPr>
        <w:pStyle w:val="Prrafodelista"/>
        <w:numPr>
          <w:ilvl w:val="0"/>
          <w:numId w:val="0"/>
        </w:numPr>
        <w:ind w:left="720"/>
        <w:jc w:val="center"/>
        <w:rPr>
          <w:b/>
          <w:bCs/>
          <w:lang w:val="en-US"/>
        </w:rPr>
      </w:pPr>
      <w:r w:rsidRPr="00AC356C">
        <w:rPr>
          <w:b/>
          <w:bCs/>
          <w:lang w:val="en-US"/>
        </w:rPr>
        <w:t>O. (sum + sus + or + and)</w:t>
      </w:r>
    </w:p>
    <w:p w14:paraId="0EFDD482" w14:textId="404123BE" w:rsidR="00662557" w:rsidRDefault="00C800AC" w:rsidP="00283645">
      <w:pPr>
        <w:pStyle w:val="Prrafodelista"/>
        <w:numPr>
          <w:ilvl w:val="0"/>
          <w:numId w:val="0"/>
        </w:numPr>
        <w:ind w:left="720"/>
        <w:rPr>
          <w:lang w:val="es-AR"/>
        </w:rPr>
      </w:pPr>
      <w:r>
        <w:rPr>
          <w:lang w:val="es-AR"/>
        </w:rPr>
        <w:t>Como</w:t>
      </w:r>
      <w:r w:rsidR="00283645" w:rsidRPr="00283645">
        <w:rPr>
          <w:lang w:val="es-AR"/>
        </w:rPr>
        <w:t xml:space="preserve"> las instrucciones implicadas son todas aquellas que necesitan un ciclo de</w:t>
      </w:r>
      <w:r w:rsidR="00B61CF0">
        <w:rPr>
          <w:lang w:val="es-AR"/>
        </w:rPr>
        <w:t xml:space="preserve"> </w:t>
      </w:r>
      <w:proofErr w:type="spellStart"/>
      <w:r w:rsidR="00B61CF0">
        <w:rPr>
          <w:lang w:val="es-AR"/>
        </w:rPr>
        <w:t>busqueda</w:t>
      </w:r>
      <w:proofErr w:type="spellEnd"/>
      <w:r w:rsidR="00283645" w:rsidRPr="00283645">
        <w:rPr>
          <w:lang w:val="es-AR"/>
        </w:rPr>
        <w:t xml:space="preserve"> operando</w:t>
      </w:r>
      <w:r w:rsidR="00B61CF0">
        <w:rPr>
          <w:lang w:val="es-AR"/>
        </w:rPr>
        <w:t xml:space="preserve">, no incluye la operación </w:t>
      </w:r>
      <w:r w:rsidR="00283645" w:rsidRPr="00283645">
        <w:rPr>
          <w:lang w:val="es-AR"/>
        </w:rPr>
        <w:t>ALM, (en realidad tiene ciclo de operando</w:t>
      </w:r>
      <w:r w:rsidR="005C71C1" w:rsidRPr="15F0DB17">
        <w:rPr>
          <w:lang w:val="es-AR"/>
        </w:rPr>
        <w:t>,</w:t>
      </w:r>
      <w:r w:rsidR="00283645" w:rsidRPr="00283645">
        <w:rPr>
          <w:lang w:val="es-AR"/>
        </w:rPr>
        <w:t xml:space="preserve"> pero no se usa SRM) por lo que tendremos</w:t>
      </w:r>
      <w:r w:rsidR="00AC356C">
        <w:rPr>
          <w:lang w:val="es-AR"/>
        </w:rPr>
        <w:t>:</w:t>
      </w:r>
    </w:p>
    <w:p w14:paraId="72700A62" w14:textId="2A0CA940" w:rsidR="00B603C8" w:rsidRDefault="00265D1F" w:rsidP="00B603C8">
      <w:pPr>
        <w:pStyle w:val="Prrafodelista"/>
        <w:numPr>
          <w:ilvl w:val="0"/>
          <w:numId w:val="0"/>
        </w:numPr>
        <w:ind w:left="720"/>
        <w:jc w:val="center"/>
        <w:rPr>
          <w:lang w:val="es-AR"/>
        </w:rPr>
      </w:pPr>
      <w:r w:rsidRPr="00265D1F">
        <w:rPr>
          <w:noProof/>
          <w:lang w:val="es-AR"/>
        </w:rPr>
        <w:lastRenderedPageBreak/>
        <w:drawing>
          <wp:inline distT="0" distB="0" distL="0" distR="0" wp14:anchorId="42C5C18F" wp14:editId="79143F5C">
            <wp:extent cx="3360785" cy="1663700"/>
            <wp:effectExtent l="0" t="0" r="0" b="0"/>
            <wp:docPr id="1810491329" name="Picture 181049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00946" cy="1683581"/>
                    </a:xfrm>
                    <a:prstGeom prst="rect">
                      <a:avLst/>
                    </a:prstGeom>
                  </pic:spPr>
                </pic:pic>
              </a:graphicData>
            </a:graphic>
          </wp:inline>
        </w:drawing>
      </w:r>
    </w:p>
    <w:p w14:paraId="27BCD236" w14:textId="6E64F1B9" w:rsidR="00AC07F9" w:rsidRDefault="00AC07F9" w:rsidP="00856E8A">
      <w:pPr>
        <w:pStyle w:val="Prrafodelista"/>
        <w:numPr>
          <w:ilvl w:val="0"/>
          <w:numId w:val="49"/>
        </w:numPr>
        <w:rPr>
          <w:lang w:val="es-AR"/>
        </w:rPr>
      </w:pPr>
      <w:r w:rsidRPr="00AC07F9">
        <w:rPr>
          <w:lang w:val="es-AR"/>
        </w:rPr>
        <w:t>En el</w:t>
      </w:r>
      <w:r w:rsidR="00D25878">
        <w:rPr>
          <w:lang w:val="es-AR"/>
        </w:rPr>
        <w:t xml:space="preserve"> direccionamiento indirecto, en el</w:t>
      </w:r>
      <w:r w:rsidRPr="00AC07F9">
        <w:rPr>
          <w:lang w:val="es-AR"/>
        </w:rPr>
        <w:t xml:space="preserve"> ciclo de búsqueda de la dirección efectiva del operando y mientras dura la señal </w:t>
      </w:r>
      <w:r w:rsidRPr="00662557">
        <w:rPr>
          <w:lang w:val="es-AR"/>
        </w:rPr>
        <w:t>Θ</w:t>
      </w:r>
      <w:r w:rsidRPr="00AC07F9">
        <w:rPr>
          <w:vertAlign w:val="subscript"/>
          <w:lang w:val="es-AR"/>
        </w:rPr>
        <w:t>1</w:t>
      </w:r>
    </w:p>
    <w:p w14:paraId="42BC1EF0" w14:textId="338EB48B" w:rsidR="00FF03CC" w:rsidRPr="00FF03CC" w:rsidRDefault="00FF03CC" w:rsidP="00FF03CC">
      <w:pPr>
        <w:pStyle w:val="Prrafodelista"/>
        <w:numPr>
          <w:ilvl w:val="0"/>
          <w:numId w:val="0"/>
        </w:numPr>
        <w:ind w:left="720"/>
        <w:jc w:val="center"/>
        <w:rPr>
          <w:b/>
          <w:bCs/>
          <w:lang w:val="es-AR"/>
        </w:rPr>
      </w:pPr>
      <m:oMathPara>
        <m:oMath>
          <m:r>
            <m:rPr>
              <m:sty m:val="b"/>
            </m:rPr>
            <w:rPr>
              <w:rFonts w:ascii="Cambria Math" w:hAnsi="Cambria Math"/>
              <w:lang w:val="es-AR"/>
            </w:rPr>
            <m:t xml:space="preserve">IND . </m:t>
          </m:r>
          <m:sSub>
            <m:sSubPr>
              <m:ctrlPr>
                <w:rPr>
                  <w:rFonts w:ascii="Cambria Math" w:hAnsi="Cambria Math"/>
                  <w:b/>
                  <w:bCs/>
                  <w:iCs/>
                  <w:lang w:val="es-AR"/>
                </w:rPr>
              </m:ctrlPr>
            </m:sSubPr>
            <m:e>
              <m:r>
                <m:rPr>
                  <m:sty m:val="b"/>
                </m:rPr>
                <w:rPr>
                  <w:rFonts w:ascii="Cambria Math" w:hAnsi="Cambria Math"/>
                  <w:lang w:val="es-AR"/>
                </w:rPr>
                <m:t>Φ</m:t>
              </m:r>
            </m:e>
            <m:sub>
              <m:r>
                <m:rPr>
                  <m:sty m:val="bi"/>
                </m:rPr>
                <w:rPr>
                  <w:rFonts w:ascii="Cambria Math" w:hAnsi="Cambria Math"/>
                  <w:lang w:val="es-AR"/>
                </w:rPr>
                <m:t>1</m:t>
              </m:r>
            </m:sub>
          </m:sSub>
        </m:oMath>
      </m:oMathPara>
    </w:p>
    <w:p w14:paraId="7E116BE7" w14:textId="7FE9D582" w:rsidR="00B603C8" w:rsidRDefault="00AC07F9" w:rsidP="00DF4662">
      <w:pPr>
        <w:pStyle w:val="Prrafodelista"/>
        <w:numPr>
          <w:ilvl w:val="0"/>
          <w:numId w:val="0"/>
        </w:numPr>
        <w:ind w:left="720"/>
        <w:rPr>
          <w:lang w:val="es-AR"/>
        </w:rPr>
      </w:pPr>
      <w:r w:rsidRPr="002930C2">
        <w:rPr>
          <w:lang w:val="es-AR"/>
        </w:rPr>
        <w:t>Pero IND puede estar activo también durante ciclo de instrucción o de operando. Para asegurar que sea el Θ</w:t>
      </w:r>
      <w:r w:rsidRPr="002930C2">
        <w:rPr>
          <w:vertAlign w:val="subscript"/>
          <w:lang w:val="es-AR"/>
        </w:rPr>
        <w:t>1</w:t>
      </w:r>
      <w:r w:rsidRPr="002930C2">
        <w:rPr>
          <w:lang w:val="es-AR"/>
        </w:rPr>
        <w:t xml:space="preserve"> de ciclo de indirección, usamos el hecho de que, durante ese lapso, tanto I como O son cero:</w:t>
      </w:r>
    </w:p>
    <w:p w14:paraId="48B0E100" w14:textId="1717C782" w:rsidR="002930C2" w:rsidRPr="00FF03CC" w:rsidRDefault="00FF03CC" w:rsidP="003D0BE5">
      <w:pPr>
        <w:pStyle w:val="Prrafodelista"/>
        <w:numPr>
          <w:ilvl w:val="0"/>
          <w:numId w:val="0"/>
        </w:numPr>
        <w:ind w:left="720"/>
        <w:jc w:val="center"/>
        <w:rPr>
          <w:b/>
          <w:bCs/>
          <w:lang w:val="es-AR"/>
        </w:rPr>
      </w:pPr>
      <m:oMathPara>
        <m:oMath>
          <m:r>
            <m:rPr>
              <m:sty m:val="b"/>
            </m:rPr>
            <w:rPr>
              <w:rFonts w:ascii="Cambria Math" w:hAnsi="Cambria Math"/>
              <w:lang w:val="es-AR"/>
            </w:rPr>
            <m:t xml:space="preserve">IND . </m:t>
          </m:r>
          <m:sSub>
            <m:sSubPr>
              <m:ctrlPr>
                <w:rPr>
                  <w:rFonts w:ascii="Cambria Math" w:hAnsi="Cambria Math"/>
                  <w:b/>
                  <w:bCs/>
                  <w:iCs/>
                  <w:lang w:val="es-AR"/>
                </w:rPr>
              </m:ctrlPr>
            </m:sSubPr>
            <m:e>
              <m:r>
                <m:rPr>
                  <m:sty m:val="b"/>
                </m:rPr>
                <w:rPr>
                  <w:rFonts w:ascii="Cambria Math" w:hAnsi="Cambria Math"/>
                  <w:lang w:val="es-AR"/>
                </w:rPr>
                <m:t>Φ</m:t>
              </m:r>
            </m:e>
            <m:sub>
              <m:r>
                <m:rPr>
                  <m:sty m:val="bi"/>
                </m:rPr>
                <w:rPr>
                  <w:rFonts w:ascii="Cambria Math" w:hAnsi="Cambria Math"/>
                  <w:lang w:val="es-AR"/>
                </w:rPr>
                <m:t>1</m:t>
              </m:r>
            </m:sub>
          </m:sSub>
          <m:r>
            <m:rPr>
              <m:sty m:val="b"/>
            </m:rPr>
            <w:rPr>
              <w:rFonts w:ascii="Cambria Math" w:hAnsi="Cambria Math"/>
              <w:lang w:val="es-AR"/>
            </w:rPr>
            <m:t>. (</m:t>
          </m:r>
          <m:acc>
            <m:accPr>
              <m:chr m:val="̅"/>
              <m:ctrlPr>
                <w:rPr>
                  <w:rFonts w:ascii="Cambria Math" w:hAnsi="Cambria Math"/>
                  <w:b/>
                  <w:bCs/>
                  <w:iCs/>
                  <w:lang w:val="es-AR"/>
                </w:rPr>
              </m:ctrlPr>
            </m:accPr>
            <m:e>
              <m:r>
                <m:rPr>
                  <m:sty m:val="bi"/>
                </m:rPr>
                <w:rPr>
                  <w:rFonts w:ascii="Cambria Math" w:hAnsi="Cambria Math"/>
                  <w:lang w:val="es-AR"/>
                </w:rPr>
                <m:t>O</m:t>
              </m:r>
            </m:e>
          </m:acc>
          <m:r>
            <m:rPr>
              <m:sty m:val="b"/>
            </m:rPr>
            <w:rPr>
              <w:rFonts w:ascii="Cambria Math" w:hAnsi="Cambria Math"/>
              <w:lang w:val="es-AR"/>
            </w:rPr>
            <m:t xml:space="preserve">. </m:t>
          </m:r>
          <m:acc>
            <m:accPr>
              <m:chr m:val="̅"/>
              <m:ctrlPr>
                <w:rPr>
                  <w:rFonts w:ascii="Cambria Math" w:hAnsi="Cambria Math"/>
                  <w:b/>
                  <w:bCs/>
                  <w:iCs/>
                  <w:lang w:val="es-AR"/>
                </w:rPr>
              </m:ctrlPr>
            </m:accPr>
            <m:e>
              <m:r>
                <m:rPr>
                  <m:sty m:val="bi"/>
                </m:rPr>
                <w:rPr>
                  <w:rFonts w:ascii="Cambria Math" w:hAnsi="Cambria Math"/>
                  <w:lang w:val="es-AR"/>
                </w:rPr>
                <m:t>I</m:t>
              </m:r>
            </m:e>
          </m:acc>
          <m:r>
            <m:rPr>
              <m:sty m:val="b"/>
            </m:rPr>
            <w:rPr>
              <w:rFonts w:ascii="Cambria Math" w:hAnsi="Cambria Math"/>
              <w:lang w:val="es-AR"/>
            </w:rPr>
            <m:t xml:space="preserve">) </m:t>
          </m:r>
        </m:oMath>
      </m:oMathPara>
    </w:p>
    <w:p w14:paraId="613925CB" w14:textId="4ED26586" w:rsidR="00EA5AFC" w:rsidRDefault="00370E38" w:rsidP="00A13AA4">
      <w:pPr>
        <w:rPr>
          <w:lang w:val="es-AR"/>
        </w:rPr>
      </w:pPr>
      <w:r w:rsidRPr="007478E2">
        <w:rPr>
          <w:noProof/>
        </w:rPr>
        <mc:AlternateContent>
          <mc:Choice Requires="wps">
            <w:drawing>
              <wp:anchor distT="0" distB="0" distL="114300" distR="114300" simplePos="0" relativeHeight="251658278" behindDoc="1" locked="0" layoutInCell="1" allowOverlap="1" wp14:anchorId="5DF8C1C9" wp14:editId="4753E53D">
                <wp:simplePos x="0" y="0"/>
                <wp:positionH relativeFrom="margin">
                  <wp:posOffset>2343150</wp:posOffset>
                </wp:positionH>
                <wp:positionV relativeFrom="paragraph">
                  <wp:posOffset>391160</wp:posOffset>
                </wp:positionV>
                <wp:extent cx="2711450" cy="285750"/>
                <wp:effectExtent l="0" t="0" r="12700" b="19050"/>
                <wp:wrapNone/>
                <wp:docPr id="1810491335" name="Rectangle 1810491335" descr="decorative element"/>
                <wp:cNvGraphicFramePr/>
                <a:graphic xmlns:a="http://schemas.openxmlformats.org/drawingml/2006/main">
                  <a:graphicData uri="http://schemas.microsoft.com/office/word/2010/wordprocessingShape">
                    <wps:wsp>
                      <wps:cNvSpPr/>
                      <wps:spPr>
                        <a:xfrm>
                          <a:off x="0" y="0"/>
                          <a:ext cx="271145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319FC" id="Rectangle 1810491335" o:spid="_x0000_s1026" alt="decorative element" style="position:absolute;margin-left:184.5pt;margin-top:30.8pt;width:213.5pt;height:22.5pt;z-index:-251658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" fillcolor="#f4ebf9" strokecolor="#593470 [1604]" strokeweight="1pt">
                <v:stroke dashstyle="dash"/>
                <w10:wrap anchorx="margin"/>
              </v:rect>
            </w:pict>
          </mc:Fallback>
        </mc:AlternateContent>
      </w:r>
      <w:r w:rsidR="00EA5AFC" w:rsidRPr="00EA5AFC">
        <w:rPr>
          <w:lang w:val="es-AR"/>
        </w:rPr>
        <w:t xml:space="preserve">Como son los únicos casos en que se activará la señal SRM, es decir en las </w:t>
      </w:r>
      <w:proofErr w:type="spellStart"/>
      <w:r w:rsidR="00EA5AFC" w:rsidRPr="00EA5AFC">
        <w:rPr>
          <w:lang w:val="es-AR"/>
        </w:rPr>
        <w:t>microoperaciones</w:t>
      </w:r>
      <w:proofErr w:type="spellEnd"/>
      <w:r w:rsidR="00EA5AFC" w:rsidRPr="00EA5AFC">
        <w:rPr>
          <w:lang w:val="es-AR"/>
        </w:rPr>
        <w:t xml:space="preserve"> (M) </w:t>
      </w:r>
      <w:r w:rsidR="00EA5AFC" w:rsidRPr="00EA5AFC">
        <w:rPr>
          <w:rFonts w:ascii="Times New Roman" w:hAnsi="Times New Roman" w:cs="Times New Roman"/>
          <w:lang w:val="es-AR"/>
        </w:rPr>
        <w:t>→</w:t>
      </w:r>
      <w:r w:rsidR="00EA5AFC" w:rsidRPr="00EA5AFC">
        <w:rPr>
          <w:lang w:val="es-AR"/>
        </w:rPr>
        <w:t xml:space="preserve"> I (caso</w:t>
      </w:r>
      <w:r w:rsidR="00EA5AFC">
        <w:rPr>
          <w:lang w:val="es-AR"/>
        </w:rPr>
        <w:t xml:space="preserve"> </w:t>
      </w:r>
      <w:r w:rsidR="00EA5AFC" w:rsidRPr="00EA5AFC">
        <w:rPr>
          <w:lang w:val="es-AR"/>
        </w:rPr>
        <w:t xml:space="preserve">1), (M) </w:t>
      </w:r>
      <w:r w:rsidR="00EA5AFC" w:rsidRPr="00EA5AFC">
        <w:rPr>
          <w:rFonts w:ascii="Times New Roman" w:hAnsi="Times New Roman" w:cs="Times New Roman"/>
          <w:lang w:val="es-AR"/>
        </w:rPr>
        <w:t>→</w:t>
      </w:r>
      <w:r w:rsidR="00EA5AFC" w:rsidRPr="00EA5AFC">
        <w:rPr>
          <w:lang w:val="es-AR"/>
        </w:rPr>
        <w:t xml:space="preserve"> ALU (caso 2), (M) </w:t>
      </w:r>
      <w:r w:rsidR="00EA5AFC" w:rsidRPr="00EA5AFC">
        <w:rPr>
          <w:rFonts w:ascii="Times New Roman" w:hAnsi="Times New Roman" w:cs="Times New Roman"/>
          <w:lang w:val="es-AR"/>
        </w:rPr>
        <w:t>→</w:t>
      </w:r>
      <w:r w:rsidR="00EA5AFC" w:rsidRPr="00EA5AFC">
        <w:rPr>
          <w:lang w:val="es-AR"/>
        </w:rPr>
        <w:t xml:space="preserve"> S (caso 3), la ecuación lógica completa será:</w:t>
      </w:r>
      <w:r w:rsidRPr="00370E38">
        <w:rPr>
          <w:noProof/>
          <w:lang w:val="es-419"/>
        </w:rPr>
        <w:t xml:space="preserve"> </w:t>
      </w:r>
    </w:p>
    <w:p w14:paraId="37277888" w14:textId="20E8A977" w:rsidR="005001F3" w:rsidRPr="004D4563" w:rsidRDefault="00370E38" w:rsidP="005001F3">
      <w:pPr>
        <w:pStyle w:val="Prrafodelista"/>
        <w:numPr>
          <w:ilvl w:val="0"/>
          <w:numId w:val="0"/>
        </w:numPr>
        <w:ind w:left="720"/>
        <w:jc w:val="center"/>
        <w:rPr>
          <w:b/>
          <w:bCs/>
          <w:lang w:val="es-AR"/>
        </w:rPr>
      </w:pPr>
      <m:oMath>
        <m:r>
          <m:rPr>
            <m:sty m:val="bi"/>
          </m:rPr>
          <w:rPr>
            <w:rFonts w:ascii="Cambria Math" w:hAnsi="Cambria Math"/>
            <w:lang w:val="es-AR"/>
          </w:rPr>
          <m:t xml:space="preserve">SRM=I . </m:t>
        </m:r>
        <m:sSub>
          <m:sSubPr>
            <m:ctrlPr>
              <w:rPr>
                <w:rFonts w:ascii="Cambria Math" w:hAnsi="Cambria Math"/>
                <w:b/>
                <w:bCs/>
                <w:i/>
                <w:lang w:val="es-AR"/>
              </w:rPr>
            </m:ctrlPr>
          </m:sSubPr>
          <m:e>
            <m:r>
              <m:rPr>
                <m:sty m:val="b"/>
              </m:rPr>
              <w:rPr>
                <w:rFonts w:ascii="Cambria Math" w:hAnsi="Cambria Math"/>
                <w:lang w:val="es-AR"/>
              </w:rPr>
              <m:t>Φ</m:t>
            </m:r>
          </m:e>
          <m:sub>
            <m:r>
              <m:rPr>
                <m:sty m:val="bi"/>
              </m:rPr>
              <w:rPr>
                <w:rFonts w:ascii="Cambria Math" w:hAnsi="Cambria Math"/>
                <w:lang w:val="en-US"/>
              </w:rPr>
              <m:t>1</m:t>
            </m:r>
          </m:sub>
        </m:sSub>
        <m:r>
          <m:rPr>
            <m:sty m:val="bi"/>
          </m:rPr>
          <w:rPr>
            <w:rFonts w:ascii="Cambria Math" w:hAnsi="Cambria Math"/>
            <w:lang w:val="es-AR"/>
          </w:rPr>
          <m:t xml:space="preserve">+O . </m:t>
        </m:r>
        <m:acc>
          <m:accPr>
            <m:chr m:val="̅"/>
            <m:ctrlPr>
              <w:rPr>
                <w:rFonts w:ascii="Cambria Math" w:hAnsi="Cambria Math"/>
                <w:b/>
                <w:bCs/>
                <w:i/>
                <w:lang w:val="es-AR"/>
              </w:rPr>
            </m:ctrlPr>
          </m:accPr>
          <m:e>
            <m:r>
              <m:rPr>
                <m:sty m:val="bi"/>
              </m:rPr>
              <w:rPr>
                <w:rFonts w:ascii="Cambria Math" w:hAnsi="Cambria Math"/>
                <w:lang w:val="es-AR"/>
              </w:rPr>
              <m:t>alm</m:t>
            </m:r>
          </m:e>
        </m:acc>
        <m:r>
          <m:rPr>
            <m:sty m:val="bi"/>
          </m:rPr>
          <w:rPr>
            <w:rFonts w:ascii="Cambria Math" w:hAnsi="Cambria Math"/>
            <w:lang w:val="es-AR"/>
          </w:rPr>
          <m:t>+</m:t>
        </m:r>
        <m:r>
          <m:rPr>
            <m:sty m:val="bi"/>
          </m:rPr>
          <w:rPr>
            <w:rFonts w:ascii="Cambria Math" w:hAnsi="Cambria Math"/>
            <w:lang w:val="en-US"/>
          </w:rPr>
          <m:t>IND</m:t>
        </m:r>
        <m:r>
          <m:rPr>
            <m:sty m:val="bi"/>
          </m:rPr>
          <w:rPr>
            <w:rFonts w:ascii="Cambria Math" w:hAnsi="Cambria Math"/>
            <w:lang w:val="es-AR"/>
          </w:rPr>
          <m:t xml:space="preserve"> </m:t>
        </m:r>
        <m:sSub>
          <m:sSubPr>
            <m:ctrlPr>
              <w:rPr>
                <w:rFonts w:ascii="Cambria Math" w:hAnsi="Cambria Math"/>
                <w:b/>
                <w:bCs/>
                <w:i/>
                <w:lang w:val="es-AR"/>
              </w:rPr>
            </m:ctrlPr>
          </m:sSubPr>
          <m:e>
            <m:r>
              <m:rPr>
                <m:sty m:val="b"/>
              </m:rPr>
              <w:rPr>
                <w:rFonts w:ascii="Cambria Math" w:hAnsi="Cambria Math"/>
                <w:lang w:val="es-AR"/>
              </w:rPr>
              <m:t>Φ</m:t>
            </m:r>
          </m:e>
          <m:sub>
            <m:r>
              <m:rPr>
                <m:sty m:val="bi"/>
              </m:rPr>
              <w:rPr>
                <w:rFonts w:ascii="Cambria Math" w:hAnsi="Cambria Math"/>
                <w:lang w:val="en-US"/>
              </w:rPr>
              <m:t>1</m:t>
            </m:r>
          </m:sub>
        </m:sSub>
        <m:r>
          <m:rPr>
            <m:sty m:val="bi"/>
          </m:rPr>
          <w:rPr>
            <w:rFonts w:ascii="Cambria Math" w:hAnsi="Cambria Math"/>
            <w:lang w:val="es-AR"/>
          </w:rPr>
          <m:t xml:space="preserve"> . (</m:t>
        </m:r>
        <m:acc>
          <m:accPr>
            <m:chr m:val="̅"/>
            <m:ctrlPr>
              <w:rPr>
                <w:rFonts w:ascii="Cambria Math" w:hAnsi="Cambria Math"/>
                <w:b/>
                <w:bCs/>
                <w:i/>
                <w:lang w:val="es-AR"/>
              </w:rPr>
            </m:ctrlPr>
          </m:accPr>
          <m:e>
            <m:r>
              <m:rPr>
                <m:sty m:val="bi"/>
              </m:rPr>
              <w:rPr>
                <w:rFonts w:ascii="Cambria Math" w:hAnsi="Cambria Math"/>
                <w:lang w:val="es-AR"/>
              </w:rPr>
              <m:t>I</m:t>
            </m:r>
          </m:e>
        </m:acc>
        <m:r>
          <m:rPr>
            <m:sty m:val="bi"/>
          </m:rPr>
          <w:rPr>
            <w:rFonts w:ascii="Cambria Math" w:hAnsi="Cambria Math"/>
            <w:lang w:val="es-AR"/>
          </w:rPr>
          <m:t xml:space="preserve">. </m:t>
        </m:r>
        <m:acc>
          <m:accPr>
            <m:chr m:val="̅"/>
            <m:ctrlPr>
              <w:rPr>
                <w:rFonts w:ascii="Cambria Math" w:hAnsi="Cambria Math"/>
                <w:b/>
                <w:bCs/>
                <w:i/>
                <w:lang w:val="en-US"/>
              </w:rPr>
            </m:ctrlPr>
          </m:accPr>
          <m:e>
            <m:r>
              <m:rPr>
                <m:sty m:val="bi"/>
              </m:rPr>
              <w:rPr>
                <w:rFonts w:ascii="Cambria Math" w:hAnsi="Cambria Math"/>
                <w:lang w:val="en-US"/>
              </w:rPr>
              <m:t>O</m:t>
            </m:r>
          </m:e>
        </m:acc>
        <m:r>
          <m:rPr>
            <m:sty m:val="bi"/>
          </m:rPr>
          <w:rPr>
            <w:rFonts w:ascii="Cambria Math" w:hAnsi="Cambria Math"/>
            <w:lang w:val="es-AR"/>
          </w:rPr>
          <m:t>)</m:t>
        </m:r>
      </m:oMath>
      <w:r w:rsidRPr="004D4563">
        <w:rPr>
          <w:rFonts w:eastAsiaTheme="minorEastAsia"/>
          <w:b/>
          <w:bCs/>
          <w:lang w:val="es-AR"/>
        </w:rPr>
        <w:t xml:space="preserve"> </w:t>
      </w:r>
    </w:p>
    <w:p w14:paraId="3500DD53" w14:textId="5A59E01D" w:rsidR="001E6493" w:rsidRDefault="001E6493" w:rsidP="00DB44A6">
      <w:pPr>
        <w:ind w:left="360"/>
        <w:rPr>
          <w:lang w:val="es-AR"/>
        </w:rPr>
      </w:pPr>
      <w:r w:rsidRPr="001E6493">
        <w:rPr>
          <w:lang w:val="es-AR"/>
        </w:rPr>
        <w:t xml:space="preserve">El circuito asociado a la ecuación lógica de la </w:t>
      </w:r>
      <w:proofErr w:type="spellStart"/>
      <w:r w:rsidRPr="001E6493">
        <w:rPr>
          <w:lang w:val="es-AR"/>
        </w:rPr>
        <w:t>microórden</w:t>
      </w:r>
      <w:proofErr w:type="spellEnd"/>
      <w:r w:rsidRPr="001E6493">
        <w:rPr>
          <w:lang w:val="es-AR"/>
        </w:rPr>
        <w:t xml:space="preserve"> SRM dentro del secuenciador se puede</w:t>
      </w:r>
      <w:r>
        <w:rPr>
          <w:lang w:val="es-AR"/>
        </w:rPr>
        <w:t xml:space="preserve"> </w:t>
      </w:r>
      <w:r w:rsidRPr="001E6493">
        <w:rPr>
          <w:lang w:val="es-AR"/>
        </w:rPr>
        <w:t>apreciar en el siguiente dibujo:</w:t>
      </w:r>
    </w:p>
    <w:p w14:paraId="44B93E0F" w14:textId="5F3946A5" w:rsidR="00EA3E7B" w:rsidRDefault="00941812" w:rsidP="00EA3E7B">
      <w:pPr>
        <w:pStyle w:val="Prrafodelista"/>
        <w:numPr>
          <w:ilvl w:val="0"/>
          <w:numId w:val="0"/>
        </w:numPr>
        <w:ind w:left="720"/>
        <w:jc w:val="center"/>
        <w:rPr>
          <w:lang w:val="es-AR"/>
        </w:rPr>
      </w:pPr>
      <w:r w:rsidRPr="00941812">
        <w:rPr>
          <w:noProof/>
          <w:lang w:val="es-AR"/>
        </w:rPr>
        <w:drawing>
          <wp:inline distT="0" distB="0" distL="0" distR="0" wp14:anchorId="335800CF" wp14:editId="7ABA4B2E">
            <wp:extent cx="6858000" cy="3560445"/>
            <wp:effectExtent l="0" t="0" r="0" b="1905"/>
            <wp:docPr id="1810491336" name="Picture 181049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560445"/>
                    </a:xfrm>
                    <a:prstGeom prst="rect">
                      <a:avLst/>
                    </a:prstGeom>
                  </pic:spPr>
                </pic:pic>
              </a:graphicData>
            </a:graphic>
          </wp:inline>
        </w:drawing>
      </w:r>
    </w:p>
    <w:p w14:paraId="581FB185" w14:textId="79A46F1A" w:rsidR="000714C6" w:rsidRDefault="000714C6" w:rsidP="00E07F7D">
      <w:pPr>
        <w:ind w:left="720" w:hanging="360"/>
        <w:rPr>
          <w:b/>
          <w:bCs/>
          <w:lang w:val="es-AR"/>
        </w:rPr>
      </w:pPr>
      <w:r w:rsidRPr="000714C6">
        <w:rPr>
          <w:b/>
          <w:bCs/>
          <w:noProof/>
          <w:lang w:val="es-AR"/>
        </w:rPr>
        <w:lastRenderedPageBreak/>
        <w:drawing>
          <wp:inline distT="0" distB="0" distL="0" distR="0" wp14:anchorId="344725FE" wp14:editId="022B7DC0">
            <wp:extent cx="6858000" cy="5288280"/>
            <wp:effectExtent l="0" t="0" r="0" b="7620"/>
            <wp:docPr id="1810491351" name="Picture 181049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5288280"/>
                    </a:xfrm>
                    <a:prstGeom prst="rect">
                      <a:avLst/>
                    </a:prstGeom>
                  </pic:spPr>
                </pic:pic>
              </a:graphicData>
            </a:graphic>
          </wp:inline>
        </w:drawing>
      </w:r>
    </w:p>
    <w:p w14:paraId="0B1540EF" w14:textId="32829F22" w:rsidR="00E07F7D" w:rsidRPr="00E07F7D" w:rsidRDefault="00E07F7D" w:rsidP="00E07F7D">
      <w:pPr>
        <w:ind w:left="720" w:hanging="360"/>
        <w:rPr>
          <w:b/>
          <w:bCs/>
          <w:lang w:val="es-AR"/>
        </w:rPr>
      </w:pPr>
      <w:r w:rsidRPr="00E07F7D">
        <w:rPr>
          <w:b/>
          <w:bCs/>
          <w:lang w:val="es-AR"/>
        </w:rPr>
        <w:t>TMS (Contenido del Bus M al RS)</w:t>
      </w:r>
    </w:p>
    <w:p w14:paraId="380E7413" w14:textId="7B5BD379" w:rsidR="00E07F7D" w:rsidRDefault="00722620" w:rsidP="00E07F7D">
      <w:pPr>
        <w:ind w:left="720" w:hanging="360"/>
        <w:rPr>
          <w:lang w:val="es-AR"/>
        </w:rPr>
      </w:pPr>
      <w:r w:rsidRPr="007478E2">
        <w:rPr>
          <w:noProof/>
        </w:rPr>
        <mc:AlternateContent>
          <mc:Choice Requires="wps">
            <w:drawing>
              <wp:anchor distT="0" distB="0" distL="114300" distR="114300" simplePos="0" relativeHeight="251658283" behindDoc="1" locked="0" layoutInCell="1" allowOverlap="1" wp14:anchorId="303463D3" wp14:editId="753FCFDC">
                <wp:simplePos x="0" y="0"/>
                <wp:positionH relativeFrom="margin">
                  <wp:posOffset>2876550</wp:posOffset>
                </wp:positionH>
                <wp:positionV relativeFrom="paragraph">
                  <wp:posOffset>568325</wp:posOffset>
                </wp:positionV>
                <wp:extent cx="1682750" cy="260350"/>
                <wp:effectExtent l="0" t="0" r="12700" b="25400"/>
                <wp:wrapNone/>
                <wp:docPr id="1810491343" name="Rectangle 1810491343" descr="decorative element"/>
                <wp:cNvGraphicFramePr/>
                <a:graphic xmlns:a="http://schemas.openxmlformats.org/drawingml/2006/main">
                  <a:graphicData uri="http://schemas.microsoft.com/office/word/2010/wordprocessingShape">
                    <wps:wsp>
                      <wps:cNvSpPr/>
                      <wps:spPr>
                        <a:xfrm>
                          <a:off x="0" y="0"/>
                          <a:ext cx="1682750" cy="2603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07208" id="Rectangle 1810491343" o:spid="_x0000_s1026" alt="decorative element" style="position:absolute;margin-left:226.5pt;margin-top:44.75pt;width:132.5pt;height:20.5pt;z-index:-2516581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" fillcolor="#f4ebf9" strokecolor="#593470 [1604]" strokeweight="1pt">
                <v:stroke dashstyle="dash"/>
                <w10:wrap anchorx="margin"/>
              </v:rect>
            </w:pict>
          </mc:Fallback>
        </mc:AlternateContent>
      </w:r>
      <w:r w:rsidR="00A952AA">
        <w:rPr>
          <w:lang w:val="es-AR"/>
        </w:rPr>
        <w:t xml:space="preserve">Se da solamente en el cronograma de direccionamiento directo, en su segundo ciclo, donde se busca al operando a partir de la </w:t>
      </w:r>
      <w:proofErr w:type="spellStart"/>
      <w:r w:rsidR="00A952AA">
        <w:rPr>
          <w:lang w:val="es-AR"/>
        </w:rPr>
        <w:t>direccion</w:t>
      </w:r>
      <w:proofErr w:type="spellEnd"/>
      <w:r w:rsidR="00A952AA">
        <w:rPr>
          <w:lang w:val="es-AR"/>
        </w:rPr>
        <w:t xml:space="preserve"> </w:t>
      </w:r>
      <w:proofErr w:type="spellStart"/>
      <w:r w:rsidR="00A952AA">
        <w:rPr>
          <w:lang w:val="es-AR"/>
        </w:rPr>
        <w:t>alamcenada</w:t>
      </w:r>
      <w:proofErr w:type="spellEnd"/>
      <w:r w:rsidR="00A952AA">
        <w:rPr>
          <w:lang w:val="es-AR"/>
        </w:rPr>
        <w:t xml:space="preserve"> en el RPM. </w:t>
      </w:r>
      <w:r w:rsidR="000A77B4">
        <w:rPr>
          <w:lang w:val="es-AR"/>
        </w:rPr>
        <w:t xml:space="preserve">Este ciclo </w:t>
      </w:r>
      <w:proofErr w:type="spellStart"/>
      <w:r w:rsidR="000A77B4">
        <w:rPr>
          <w:lang w:val="es-AR"/>
        </w:rPr>
        <w:t>esta</w:t>
      </w:r>
      <w:proofErr w:type="spellEnd"/>
      <w:r w:rsidR="000A77B4">
        <w:rPr>
          <w:lang w:val="es-AR"/>
        </w:rPr>
        <w:t xml:space="preserve"> indicado por los siguientes valores de los biestables de estado I = O = 0</w:t>
      </w:r>
    </w:p>
    <w:p w14:paraId="129E729C" w14:textId="5738002C" w:rsidR="000A77B4" w:rsidRPr="00722620" w:rsidRDefault="00722620" w:rsidP="00E07F7D">
      <w:pPr>
        <w:ind w:left="720" w:hanging="360"/>
        <w:rPr>
          <w:b/>
          <w:bCs/>
          <w:lang w:val="es-AR"/>
        </w:rPr>
      </w:pPr>
      <m:oMathPara>
        <m:oMath>
          <m:r>
            <m:rPr>
              <m:sty m:val="bi"/>
            </m:rPr>
            <w:rPr>
              <w:rFonts w:ascii="Cambria Math" w:hAnsi="Cambria Math"/>
              <w:lang w:val="es-AR"/>
            </w:rPr>
            <m:t xml:space="preserve">TMS=IND . </m:t>
          </m:r>
          <m:sSub>
            <m:sSubPr>
              <m:ctrlPr>
                <w:rPr>
                  <w:rFonts w:ascii="Cambria Math" w:hAnsi="Cambria Math"/>
                  <w:b/>
                  <w:bCs/>
                  <w:i/>
                  <w:lang w:val="es-AR"/>
                </w:rPr>
              </m:ctrlPr>
            </m:sSubPr>
            <m:e>
              <m:r>
                <m:rPr>
                  <m:sty m:val="b"/>
                </m:rPr>
                <w:rPr>
                  <w:rFonts w:ascii="Cambria Math" w:hAnsi="Cambria Math"/>
                  <w:lang w:val="es-AR"/>
                </w:rPr>
                <m:t>Φ</m:t>
              </m:r>
            </m:e>
            <m:sub>
              <m:r>
                <m:rPr>
                  <m:sty m:val="bi"/>
                </m:rPr>
                <w:rPr>
                  <w:rFonts w:ascii="Cambria Math" w:hAnsi="Cambria Math"/>
                  <w:lang w:val="es-AR"/>
                </w:rPr>
                <m:t>1</m:t>
              </m:r>
            </m:sub>
          </m:sSub>
          <m:r>
            <m:rPr>
              <m:sty m:val="bi"/>
            </m:rPr>
            <w:rPr>
              <w:rFonts w:ascii="Cambria Math" w:hAnsi="Cambria Math"/>
              <w:lang w:val="es-AR"/>
            </w:rPr>
            <m:t xml:space="preserve"> . </m:t>
          </m:r>
          <m:acc>
            <m:accPr>
              <m:chr m:val="̅"/>
              <m:ctrlPr>
                <w:rPr>
                  <w:rFonts w:ascii="Cambria Math" w:hAnsi="Cambria Math"/>
                  <w:b/>
                  <w:bCs/>
                  <w:i/>
                  <w:lang w:val="es-AR"/>
                </w:rPr>
              </m:ctrlPr>
            </m:accPr>
            <m:e>
              <m:r>
                <m:rPr>
                  <m:sty m:val="bi"/>
                </m:rPr>
                <w:rPr>
                  <w:rFonts w:ascii="Cambria Math" w:hAnsi="Cambria Math"/>
                  <w:lang w:val="es-AR"/>
                </w:rPr>
                <m:t>I</m:t>
              </m:r>
            </m:e>
          </m:acc>
          <m:r>
            <m:rPr>
              <m:sty m:val="bi"/>
            </m:rPr>
            <w:rPr>
              <w:rFonts w:ascii="Cambria Math" w:hAnsi="Cambria Math"/>
              <w:lang w:val="es-AR"/>
            </w:rPr>
            <m:t xml:space="preserve">. </m:t>
          </m:r>
          <m:acc>
            <m:accPr>
              <m:chr m:val="̅"/>
              <m:ctrlPr>
                <w:rPr>
                  <w:rFonts w:ascii="Cambria Math" w:hAnsi="Cambria Math"/>
                  <w:b/>
                  <w:bCs/>
                  <w:i/>
                  <w:lang w:val="es-AR"/>
                </w:rPr>
              </m:ctrlPr>
            </m:accPr>
            <m:e>
              <m:r>
                <m:rPr>
                  <m:sty m:val="bi"/>
                </m:rPr>
                <w:rPr>
                  <w:rFonts w:ascii="Cambria Math" w:hAnsi="Cambria Math"/>
                  <w:lang w:val="es-AR"/>
                </w:rPr>
                <m:t>O</m:t>
              </m:r>
            </m:e>
          </m:acc>
        </m:oMath>
      </m:oMathPara>
    </w:p>
    <w:p w14:paraId="499F86DF" w14:textId="2C013A2E" w:rsidR="00722620" w:rsidRDefault="00722620" w:rsidP="00722620">
      <w:pPr>
        <w:ind w:left="720" w:hanging="360"/>
        <w:rPr>
          <w:b/>
          <w:bCs/>
          <w:lang w:val="es-AR"/>
        </w:rPr>
      </w:pPr>
      <w:r>
        <w:rPr>
          <w:b/>
          <w:bCs/>
          <w:lang w:val="es-AR"/>
        </w:rPr>
        <w:t>SRD (Salida campo DIR del RI)</w:t>
      </w:r>
    </w:p>
    <w:p w14:paraId="678DA8FA" w14:textId="77777777" w:rsidR="0045684F" w:rsidRDefault="00BB284C" w:rsidP="00722620">
      <w:pPr>
        <w:ind w:left="720" w:hanging="360"/>
        <w:rPr>
          <w:b/>
          <w:bCs/>
          <w:lang w:val="es-AR"/>
        </w:rPr>
      </w:pPr>
      <w:r>
        <w:rPr>
          <w:b/>
          <w:bCs/>
          <w:lang w:val="es-AR"/>
        </w:rPr>
        <w:t xml:space="preserve">Cuando se quiere llevar al RS la dirección contenida por el campo D. </w:t>
      </w:r>
    </w:p>
    <w:p w14:paraId="4621C743" w14:textId="3A85B3F5" w:rsidR="00722620" w:rsidRPr="0045684F" w:rsidRDefault="00BB284C" w:rsidP="00154A39">
      <w:pPr>
        <w:pStyle w:val="Prrafodelista"/>
        <w:numPr>
          <w:ilvl w:val="0"/>
          <w:numId w:val="109"/>
        </w:numPr>
        <w:rPr>
          <w:lang w:val="es-AR"/>
        </w:rPr>
      </w:pPr>
      <w:r w:rsidRPr="0045684F">
        <w:rPr>
          <w:lang w:val="es-AR"/>
        </w:rPr>
        <w:t>En el caso de sum/sus/and/</w:t>
      </w:r>
      <w:proofErr w:type="spellStart"/>
      <w:r w:rsidRPr="0045684F">
        <w:rPr>
          <w:lang w:val="es-AR"/>
        </w:rPr>
        <w:t>or</w:t>
      </w:r>
      <w:proofErr w:type="spellEnd"/>
      <w:r w:rsidRPr="0045684F">
        <w:rPr>
          <w:lang w:val="es-AR"/>
        </w:rPr>
        <w:t xml:space="preserve"> contiene la dirección efectiva del operando </w:t>
      </w:r>
    </w:p>
    <w:p w14:paraId="3655942C" w14:textId="4D9E2497" w:rsidR="0045684F" w:rsidRPr="0045684F" w:rsidRDefault="0045684F" w:rsidP="00154A39">
      <w:pPr>
        <w:pStyle w:val="Prrafodelista"/>
        <w:numPr>
          <w:ilvl w:val="0"/>
          <w:numId w:val="109"/>
        </w:numPr>
        <w:rPr>
          <w:lang w:val="es-AR"/>
        </w:rPr>
      </w:pPr>
      <w:r w:rsidRPr="0045684F">
        <w:rPr>
          <w:lang w:val="es-AR"/>
        </w:rPr>
        <w:t>En el almacenamiento la dirección donde almacenar el contenido de la ALU</w:t>
      </w:r>
    </w:p>
    <w:p w14:paraId="4DBD5DAC" w14:textId="0420067A" w:rsidR="0045684F" w:rsidRPr="0045684F" w:rsidRDefault="0045684F" w:rsidP="00154A39">
      <w:pPr>
        <w:pStyle w:val="Prrafodelista"/>
        <w:numPr>
          <w:ilvl w:val="0"/>
          <w:numId w:val="109"/>
        </w:numPr>
        <w:rPr>
          <w:lang w:val="es-AR"/>
        </w:rPr>
      </w:pPr>
      <w:r w:rsidRPr="0045684F">
        <w:rPr>
          <w:lang w:val="es-AR"/>
        </w:rPr>
        <w:t xml:space="preserve">En </w:t>
      </w:r>
      <w:proofErr w:type="spellStart"/>
      <w:r w:rsidRPr="0045684F">
        <w:rPr>
          <w:lang w:val="es-AR"/>
        </w:rPr>
        <w:t>sai</w:t>
      </w:r>
      <w:proofErr w:type="spellEnd"/>
      <w:r w:rsidRPr="0045684F">
        <w:rPr>
          <w:lang w:val="es-AR"/>
        </w:rPr>
        <w:t xml:space="preserve"> la dirección a donde saltar</w:t>
      </w:r>
    </w:p>
    <w:p w14:paraId="5BA52F57" w14:textId="001F6474" w:rsidR="0045684F" w:rsidRPr="0045684F" w:rsidRDefault="0045684F" w:rsidP="00154A39">
      <w:pPr>
        <w:pStyle w:val="Prrafodelista"/>
        <w:numPr>
          <w:ilvl w:val="0"/>
          <w:numId w:val="109"/>
        </w:numPr>
        <w:rPr>
          <w:lang w:val="es-AR"/>
        </w:rPr>
      </w:pPr>
      <w:r w:rsidRPr="0045684F">
        <w:rPr>
          <w:lang w:val="es-AR"/>
        </w:rPr>
        <w:t xml:space="preserve">En </w:t>
      </w:r>
      <w:proofErr w:type="spellStart"/>
      <w:r w:rsidRPr="0045684F">
        <w:rPr>
          <w:lang w:val="es-AR"/>
        </w:rPr>
        <w:t>sap</w:t>
      </w:r>
      <w:proofErr w:type="spellEnd"/>
      <w:r w:rsidRPr="0045684F">
        <w:rPr>
          <w:lang w:val="es-AR"/>
        </w:rPr>
        <w:t xml:space="preserve"> con condición satisfecha, es decir que el acumulador sea mayor a cero, también con tiene la dirección de la siguiente instrucción del programa a ejecutar</w:t>
      </w:r>
    </w:p>
    <w:p w14:paraId="536B911E" w14:textId="3C4E33E8" w:rsidR="0045684F" w:rsidRPr="00E87BAC" w:rsidRDefault="00821CDC" w:rsidP="0045684F">
      <w:pPr>
        <w:rPr>
          <w:b/>
          <w:bCs/>
          <w:lang w:val="es-AR"/>
        </w:rPr>
      </w:pPr>
      <w:r w:rsidRPr="007478E2">
        <w:rPr>
          <w:noProof/>
        </w:rPr>
        <mc:AlternateContent>
          <mc:Choice Requires="wps">
            <w:drawing>
              <wp:anchor distT="0" distB="0" distL="114300" distR="114300" simplePos="0" relativeHeight="251658284" behindDoc="1" locked="0" layoutInCell="1" allowOverlap="1" wp14:anchorId="4EAE5980" wp14:editId="7CEE199F">
                <wp:simplePos x="0" y="0"/>
                <wp:positionH relativeFrom="margin">
                  <wp:posOffset>1327150</wp:posOffset>
                </wp:positionH>
                <wp:positionV relativeFrom="paragraph">
                  <wp:posOffset>417195</wp:posOffset>
                </wp:positionV>
                <wp:extent cx="4114800" cy="285750"/>
                <wp:effectExtent l="0" t="0" r="19050" b="19050"/>
                <wp:wrapNone/>
                <wp:docPr id="1810491344" name="Rectangle 1810491344" descr="decorative element"/>
                <wp:cNvGraphicFramePr/>
                <a:graphic xmlns:a="http://schemas.openxmlformats.org/drawingml/2006/main">
                  <a:graphicData uri="http://schemas.microsoft.com/office/word/2010/wordprocessingShape">
                    <wps:wsp>
                      <wps:cNvSpPr/>
                      <wps:spPr>
                        <a:xfrm>
                          <a:off x="0" y="0"/>
                          <a:ext cx="4114800" cy="2857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994C1" id="Rectangle 1810491344" o:spid="_x0000_s1026" alt="decorative element" style="position:absolute;margin-left:104.5pt;margin-top:32.85pt;width:324pt;height:22.5pt;z-index:-251658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" fillcolor="#f4ebf9" strokecolor="#593470 [1604]" strokeweight="1pt">
                <v:stroke dashstyle="dash"/>
                <w10:wrap anchorx="margin"/>
              </v:rect>
            </w:pict>
          </mc:Fallback>
        </mc:AlternateContent>
      </w:r>
      <w:r w:rsidR="0045684F" w:rsidRPr="0045684F">
        <w:rPr>
          <w:lang w:val="es-AR"/>
        </w:rPr>
        <w:t xml:space="preserve">Es durante el ciclo de instrucción, pero una vez que la instrucción ya se encuentre en el RI, por lo </w:t>
      </w:r>
      <w:proofErr w:type="gramStart"/>
      <w:r w:rsidR="0045684F" w:rsidRPr="0045684F">
        <w:rPr>
          <w:lang w:val="es-AR"/>
        </w:rPr>
        <w:t>tanto</w:t>
      </w:r>
      <w:proofErr w:type="gramEnd"/>
      <w:r w:rsidR="0045684F" w:rsidRPr="0045684F">
        <w:rPr>
          <w:lang w:val="es-AR"/>
        </w:rPr>
        <w:t xml:space="preserve"> será en la segunda fase, </w:t>
      </w:r>
      <w:r w:rsidR="0045684F" w:rsidRPr="0045684F">
        <w:rPr>
          <w:rFonts w:ascii="Cambria" w:hAnsi="Cambria"/>
          <w:b/>
          <w:bCs/>
          <w:lang w:val="es-AR"/>
        </w:rPr>
        <w:t>ϕ</w:t>
      </w:r>
      <w:r w:rsidR="0045684F" w:rsidRPr="0045684F">
        <w:rPr>
          <w:b/>
          <w:bCs/>
          <w:vertAlign w:val="subscript"/>
          <w:lang w:val="es-AR"/>
        </w:rPr>
        <w:t>1</w:t>
      </w:r>
      <w:r w:rsidR="00E87BAC">
        <w:rPr>
          <w:b/>
          <w:bCs/>
          <w:vertAlign w:val="subscript"/>
          <w:lang w:val="es-AR"/>
        </w:rPr>
        <w:t xml:space="preserve"> ,</w:t>
      </w:r>
      <w:r w:rsidR="00D94FA9">
        <w:rPr>
          <w:b/>
          <w:bCs/>
          <w:lang w:val="es-AR"/>
        </w:rPr>
        <w:t xml:space="preserve"> </w:t>
      </w:r>
    </w:p>
    <w:p w14:paraId="47B4620B" w14:textId="65EC0A0A" w:rsidR="0045684F" w:rsidRPr="0045684F" w:rsidRDefault="0045684F" w:rsidP="0045684F">
      <w:pPr>
        <w:rPr>
          <w:lang w:val="es-AR"/>
        </w:rPr>
      </w:pPr>
      <m:oMathPara>
        <m:oMath>
          <m:r>
            <m:rPr>
              <m:sty m:val="bi"/>
            </m:rPr>
            <w:rPr>
              <w:rFonts w:ascii="Cambria Math" w:hAnsi="Cambria Math"/>
              <w:lang w:val="es-AR"/>
            </w:rPr>
            <w:lastRenderedPageBreak/>
            <m:t xml:space="preserve">SRD=I . </m:t>
          </m:r>
          <m:sSub>
            <m:sSubPr>
              <m:ctrlPr>
                <w:rPr>
                  <w:rFonts w:ascii="Cambria Math" w:hAnsi="Cambria Math"/>
                  <w:b/>
                  <w:bCs/>
                  <w:i/>
                  <w:lang w:val="es-AR"/>
                </w:rPr>
              </m:ctrlPr>
            </m:sSubPr>
            <m:e>
              <m:r>
                <m:rPr>
                  <m:sty m:val="b"/>
                </m:rPr>
                <w:rPr>
                  <w:rFonts w:ascii="Cambria Math" w:hAnsi="Cambria Math"/>
                  <w:lang w:val="es-AR"/>
                </w:rPr>
                <m:t>Φ</m:t>
              </m:r>
            </m:e>
            <m:sub>
              <m:r>
                <m:rPr>
                  <m:sty m:val="bi"/>
                </m:rPr>
                <w:rPr>
                  <w:rFonts w:ascii="Cambria Math" w:hAnsi="Cambria Math"/>
                  <w:lang w:val="es-AR"/>
                </w:rPr>
                <m:t xml:space="preserve">1 . </m:t>
              </m:r>
            </m:sub>
          </m:sSub>
          <m:r>
            <m:rPr>
              <m:sty m:val="bi"/>
            </m:rPr>
            <w:rPr>
              <w:rFonts w:ascii="Cambria Math" w:hAnsi="Cambria Math"/>
              <w:lang w:val="es-AR"/>
            </w:rPr>
            <m:t xml:space="preserve"> (sum+sus+and+or+alm+sai+sap.AP)</m:t>
          </m:r>
        </m:oMath>
      </m:oMathPara>
    </w:p>
    <w:p w14:paraId="3F9E11A2" w14:textId="0E009E16" w:rsidR="00161100" w:rsidRDefault="00161100" w:rsidP="00161100">
      <w:pPr>
        <w:rPr>
          <w:b/>
          <w:bCs/>
          <w:lang w:val="es-AR"/>
        </w:rPr>
      </w:pPr>
      <w:r>
        <w:rPr>
          <w:b/>
          <w:bCs/>
          <w:lang w:val="es-AR"/>
        </w:rPr>
        <w:t>SRP (Salida del CP al BUS S)</w:t>
      </w:r>
    </w:p>
    <w:p w14:paraId="48BD6A0A" w14:textId="5A39BB7C" w:rsidR="00161100" w:rsidRDefault="00952B6B" w:rsidP="00161100">
      <w:pPr>
        <w:rPr>
          <w:lang w:val="es-AR"/>
        </w:rPr>
      </w:pPr>
      <w:r w:rsidRPr="007478E2">
        <w:rPr>
          <w:noProof/>
        </w:rPr>
        <mc:AlternateContent>
          <mc:Choice Requires="wps">
            <w:drawing>
              <wp:anchor distT="0" distB="0" distL="114300" distR="114300" simplePos="0" relativeHeight="251658285" behindDoc="1" locked="0" layoutInCell="1" allowOverlap="1" wp14:anchorId="6F7CFCE7" wp14:editId="0D964442">
                <wp:simplePos x="0" y="0"/>
                <wp:positionH relativeFrom="margin">
                  <wp:posOffset>1803400</wp:posOffset>
                </wp:positionH>
                <wp:positionV relativeFrom="paragraph">
                  <wp:posOffset>552450</wp:posOffset>
                </wp:positionV>
                <wp:extent cx="3098800" cy="298450"/>
                <wp:effectExtent l="0" t="0" r="25400" b="25400"/>
                <wp:wrapNone/>
                <wp:docPr id="1810491345" name="Rectangle 1810491345" descr="decorative element"/>
                <wp:cNvGraphicFramePr/>
                <a:graphic xmlns:a="http://schemas.openxmlformats.org/drawingml/2006/main">
                  <a:graphicData uri="http://schemas.microsoft.com/office/word/2010/wordprocessingShape">
                    <wps:wsp>
                      <wps:cNvSpPr/>
                      <wps:spPr>
                        <a:xfrm>
                          <a:off x="0" y="0"/>
                          <a:ext cx="3098800" cy="2984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5E3C" id="Rectangle 1810491345" o:spid="_x0000_s1026" alt="decorative element" style="position:absolute;margin-left:142pt;margin-top:43.5pt;width:244pt;height:23.5pt;z-index:-251658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" fillcolor="#f4ebf9" strokecolor="#593470 [1604]" strokeweight="1pt">
                <v:stroke dashstyle="dash"/>
                <w10:wrap anchorx="margin"/>
              </v:rect>
            </w:pict>
          </mc:Fallback>
        </mc:AlternateContent>
      </w:r>
      <w:r w:rsidR="00CF3194">
        <w:rPr>
          <w:lang w:val="es-AR"/>
        </w:rPr>
        <w:t>Es una señal de nivel que se</w:t>
      </w:r>
      <w:r w:rsidR="00161100">
        <w:rPr>
          <w:lang w:val="es-AR"/>
        </w:rPr>
        <w:t xml:space="preserve"> da al final de los cronogramas como preparación de la próxima instrucción</w:t>
      </w:r>
      <w:r w:rsidR="00E87BAC">
        <w:rPr>
          <w:lang w:val="es-AR"/>
        </w:rPr>
        <w:t xml:space="preserve">, en </w:t>
      </w:r>
      <w:r w:rsidR="00E87BAC" w:rsidRPr="0045684F">
        <w:rPr>
          <w:rFonts w:ascii="Cambria" w:hAnsi="Cambria"/>
          <w:b/>
          <w:bCs/>
          <w:lang w:val="es-AR"/>
        </w:rPr>
        <w:t>ϕ</w:t>
      </w:r>
      <w:r w:rsidR="00E87BAC" w:rsidRPr="0045684F">
        <w:rPr>
          <w:b/>
          <w:bCs/>
          <w:vertAlign w:val="subscript"/>
          <w:lang w:val="es-AR"/>
        </w:rPr>
        <w:t>1</w:t>
      </w:r>
      <w:r w:rsidR="00D94FA9">
        <w:rPr>
          <w:b/>
          <w:bCs/>
          <w:lang w:val="es-AR"/>
        </w:rPr>
        <w:t xml:space="preserve">. </w:t>
      </w:r>
      <w:r w:rsidR="00D94FA9" w:rsidRPr="001704D8">
        <w:rPr>
          <w:lang w:val="es-AR"/>
        </w:rPr>
        <w:t xml:space="preserve">Al final del ciclo de </w:t>
      </w:r>
      <w:r w:rsidR="001704D8" w:rsidRPr="001704D8">
        <w:rPr>
          <w:lang w:val="es-AR"/>
        </w:rPr>
        <w:t xml:space="preserve">instrucción en el caso de </w:t>
      </w:r>
      <w:proofErr w:type="spellStart"/>
      <w:r w:rsidR="001704D8" w:rsidRPr="001704D8">
        <w:rPr>
          <w:b/>
          <w:bCs/>
          <w:lang w:val="es-AR"/>
        </w:rPr>
        <w:t>pac</w:t>
      </w:r>
      <w:proofErr w:type="spellEnd"/>
      <w:r w:rsidR="001704D8" w:rsidRPr="001704D8">
        <w:rPr>
          <w:b/>
          <w:bCs/>
          <w:lang w:val="es-AR"/>
        </w:rPr>
        <w:t xml:space="preserve"> y </w:t>
      </w:r>
      <w:proofErr w:type="spellStart"/>
      <w:r w:rsidR="001704D8" w:rsidRPr="001704D8">
        <w:rPr>
          <w:b/>
          <w:bCs/>
          <w:lang w:val="es-AR"/>
        </w:rPr>
        <w:t>sap</w:t>
      </w:r>
      <w:proofErr w:type="spellEnd"/>
      <w:r w:rsidR="001704D8" w:rsidRPr="001704D8">
        <w:rPr>
          <w:b/>
          <w:bCs/>
          <w:lang w:val="es-AR"/>
        </w:rPr>
        <w:t xml:space="preserve"> con condición </w:t>
      </w:r>
      <w:r w:rsidR="003557A9">
        <w:rPr>
          <w:b/>
          <w:bCs/>
          <w:lang w:val="es-AR"/>
        </w:rPr>
        <w:t>in</w:t>
      </w:r>
      <w:r w:rsidR="001704D8" w:rsidRPr="001704D8">
        <w:rPr>
          <w:b/>
          <w:bCs/>
          <w:lang w:val="es-AR"/>
        </w:rPr>
        <w:t>satisfecha</w:t>
      </w:r>
      <w:r w:rsidR="001704D8" w:rsidRPr="001704D8">
        <w:rPr>
          <w:lang w:val="es-AR"/>
        </w:rPr>
        <w:t>, ya que solo usan un ciclo de memoria</w:t>
      </w:r>
      <w:r w:rsidR="001704D8">
        <w:rPr>
          <w:lang w:val="es-AR"/>
        </w:rPr>
        <w:t>, y sino al final del ciclo de operando</w:t>
      </w:r>
      <w:r w:rsidR="009016FF">
        <w:rPr>
          <w:lang w:val="es-AR"/>
        </w:rPr>
        <w:t xml:space="preserve"> para las demás o</w:t>
      </w:r>
      <w:r w:rsidR="008847FD">
        <w:rPr>
          <w:lang w:val="es-AR"/>
        </w:rPr>
        <w:t>peraciones</w:t>
      </w:r>
    </w:p>
    <w:p w14:paraId="0FA5B3EB" w14:textId="29770445" w:rsidR="008847FD" w:rsidRPr="00D94FA9" w:rsidRDefault="008847FD" w:rsidP="00161100">
      <w:pPr>
        <w:rPr>
          <w:lang w:val="es-AR"/>
        </w:rPr>
      </w:pPr>
      <m:oMathPara>
        <m:oMath>
          <m:r>
            <m:rPr>
              <m:sty m:val="bi"/>
            </m:rPr>
            <w:rPr>
              <w:rFonts w:ascii="Cambria Math" w:hAnsi="Cambria Math"/>
              <w:lang w:val="es-AR"/>
            </w:rPr>
            <m:t xml:space="preserve">SRP=I . </m:t>
          </m:r>
          <m:r>
            <m:rPr>
              <m:sty m:val="b"/>
            </m:rPr>
            <w:rPr>
              <w:rFonts w:ascii="Cambria Math" w:hAnsi="Cambria Math"/>
              <w:lang w:val="es-AR"/>
            </w:rPr>
            <m:t>ϕ</m:t>
          </m:r>
          <m:r>
            <m:rPr>
              <m:sty m:val="b"/>
            </m:rPr>
            <w:rPr>
              <w:rFonts w:ascii="Cambria Math" w:hAnsi="Cambria Math"/>
              <w:vertAlign w:val="subscript"/>
              <w:lang w:val="es-AR"/>
            </w:rPr>
            <m:t>1</m:t>
          </m:r>
          <m:r>
            <m:rPr>
              <m:sty m:val="b"/>
            </m:rPr>
            <w:rPr>
              <w:rFonts w:ascii="Cambria Math"/>
              <w:vertAlign w:val="subscript"/>
              <w:lang w:val="es-AR"/>
            </w:rPr>
            <m:t xml:space="preserve"> . </m:t>
          </m:r>
          <m:d>
            <m:dPr>
              <m:ctrlPr>
                <w:rPr>
                  <w:rFonts w:ascii="Cambria Math" w:hAnsi="Cambria Math"/>
                  <w:b/>
                  <w:bCs/>
                  <w:vertAlign w:val="subscript"/>
                  <w:lang w:val="es-AR"/>
                </w:rPr>
              </m:ctrlPr>
            </m:dPr>
            <m:e>
              <m:r>
                <m:rPr>
                  <m:sty m:val="b"/>
                </m:rPr>
                <w:rPr>
                  <w:rFonts w:ascii="Cambria Math"/>
                  <w:vertAlign w:val="subscript"/>
                  <w:lang w:val="es-AR"/>
                </w:rPr>
                <m:t>sap . AN</m:t>
              </m:r>
              <m:r>
                <m:rPr>
                  <m:sty m:val="bi"/>
                </m:rPr>
                <w:rPr>
                  <w:rFonts w:ascii="Cambria Math" w:hAnsi="Cambria Math"/>
                  <w:lang w:val="es-AR"/>
                </w:rPr>
                <m:t>+pac</m:t>
              </m:r>
              <m:ctrlPr>
                <w:rPr>
                  <w:rFonts w:ascii="Cambria Math" w:hAnsi="Cambria Math"/>
                  <w:b/>
                  <w:bCs/>
                  <w:i/>
                  <w:lang w:val="es-AR"/>
                </w:rPr>
              </m:ctrlPr>
            </m:e>
          </m:d>
          <m:r>
            <m:rPr>
              <m:sty m:val="bi"/>
            </m:rPr>
            <w:rPr>
              <w:rFonts w:ascii="Cambria Math" w:hAnsi="Cambria Math"/>
              <w:lang w:val="es-AR"/>
            </w:rPr>
            <m:t xml:space="preserve">+O. </m:t>
          </m:r>
          <m:r>
            <m:rPr>
              <m:sty m:val="b"/>
            </m:rPr>
            <w:rPr>
              <w:rFonts w:ascii="Cambria Math" w:hAnsi="Cambria Math"/>
              <w:lang w:val="es-AR"/>
            </w:rPr>
            <m:t>ϕ</m:t>
          </m:r>
          <m:r>
            <m:rPr>
              <m:sty m:val="b"/>
            </m:rPr>
            <w:rPr>
              <w:rFonts w:ascii="Cambria Math" w:hAnsi="Cambria Math"/>
              <w:vertAlign w:val="subscript"/>
              <w:lang w:val="es-AR"/>
            </w:rPr>
            <m:t>1</m:t>
          </m:r>
          <m:r>
            <m:rPr>
              <m:sty m:val="b"/>
            </m:rPr>
            <w:rPr>
              <w:rFonts w:ascii="Cambria Math"/>
              <w:vertAlign w:val="subscript"/>
              <w:lang w:val="es-AR"/>
            </w:rPr>
            <m:t xml:space="preserve"> </m:t>
          </m:r>
          <m:r>
            <m:rPr>
              <m:sty m:val="bi"/>
            </m:rPr>
            <w:rPr>
              <w:rFonts w:ascii="Cambria Math" w:hAnsi="Cambria Math"/>
              <w:lang w:val="es-AR"/>
            </w:rPr>
            <m:t xml:space="preserve">  </m:t>
          </m:r>
        </m:oMath>
      </m:oMathPara>
    </w:p>
    <w:p w14:paraId="63D43FDA" w14:textId="0C172076" w:rsidR="00006D59" w:rsidRDefault="00006D59" w:rsidP="00006D59">
      <w:pPr>
        <w:ind w:left="720" w:hanging="360"/>
        <w:rPr>
          <w:b/>
          <w:bCs/>
          <w:lang w:val="es-AR"/>
        </w:rPr>
      </w:pPr>
      <w:r>
        <w:rPr>
          <w:b/>
          <w:bCs/>
          <w:lang w:val="es-AR"/>
        </w:rPr>
        <w:t>ENA (Entrada a la ALU) – EAC (Entrada al acumulador)</w:t>
      </w:r>
    </w:p>
    <w:p w14:paraId="6E450DBB" w14:textId="70024800" w:rsidR="0009326C" w:rsidRPr="00AB40CE" w:rsidRDefault="00154C26" w:rsidP="00006D59">
      <w:pPr>
        <w:ind w:left="720" w:hanging="360"/>
        <w:rPr>
          <w:lang w:val="es-AR"/>
        </w:rPr>
      </w:pPr>
      <w:r w:rsidRPr="00AB40CE">
        <w:rPr>
          <w:lang w:val="es-AR"/>
        </w:rPr>
        <w:t>La entrada a la ALU se dará en las operaciones sum/sus/and/</w:t>
      </w:r>
      <w:proofErr w:type="spellStart"/>
      <w:r w:rsidRPr="00AB40CE">
        <w:rPr>
          <w:lang w:val="es-AR"/>
        </w:rPr>
        <w:t>or</w:t>
      </w:r>
      <w:proofErr w:type="spellEnd"/>
      <w:r w:rsidRPr="00AB40CE">
        <w:rPr>
          <w:lang w:val="es-AR"/>
        </w:rPr>
        <w:t xml:space="preserve"> en el ciclo de </w:t>
      </w:r>
      <w:proofErr w:type="gramStart"/>
      <w:r w:rsidRPr="00AB40CE">
        <w:rPr>
          <w:lang w:val="es-AR"/>
        </w:rPr>
        <w:t xml:space="preserve">operando </w:t>
      </w:r>
      <w:r w:rsidR="004A0488" w:rsidRPr="00AB40CE">
        <w:rPr>
          <w:lang w:val="es-AR"/>
        </w:rPr>
        <w:t xml:space="preserve"> ,</w:t>
      </w:r>
      <w:proofErr w:type="gramEnd"/>
      <w:r w:rsidR="004A0488" w:rsidRPr="00AB40CE">
        <w:rPr>
          <w:lang w:val="es-AR"/>
        </w:rPr>
        <w:t xml:space="preserve"> durante todo </w:t>
      </w:r>
      <m:oMath>
        <m:r>
          <m:rPr>
            <m:sty m:val="p"/>
          </m:rPr>
          <w:rPr>
            <w:rFonts w:ascii="Cambria Math" w:hAnsi="Cambria Math"/>
            <w:lang w:val="es-AR"/>
          </w:rPr>
          <m:t>ϕ</m:t>
        </m:r>
        <m:r>
          <m:rPr>
            <m:sty m:val="p"/>
          </m:rPr>
          <w:rPr>
            <w:rFonts w:ascii="Cambria Math" w:hAnsi="Cambria Math"/>
            <w:vertAlign w:val="subscript"/>
            <w:lang w:val="es-AR"/>
          </w:rPr>
          <m:t xml:space="preserve">0+ </m:t>
        </m:r>
        <m:r>
          <m:rPr>
            <m:sty m:val="p"/>
          </m:rPr>
          <w:rPr>
            <w:rFonts w:ascii="Cambria Math" w:hAnsi="Cambria Math"/>
            <w:lang w:val="es-AR"/>
          </w:rPr>
          <m:t>ϕ</m:t>
        </m:r>
        <m:r>
          <m:rPr>
            <m:sty m:val="p"/>
          </m:rPr>
          <w:rPr>
            <w:rFonts w:ascii="Cambria Math" w:hAnsi="Cambria Math"/>
            <w:vertAlign w:val="subscript"/>
            <w:lang w:val="es-AR"/>
          </w:rPr>
          <m:t xml:space="preserve">1, </m:t>
        </m:r>
      </m:oMath>
      <w:r w:rsidR="004A0488" w:rsidRPr="00AB40CE">
        <w:rPr>
          <w:lang w:val="es-AR"/>
        </w:rPr>
        <w:t xml:space="preserve"> </w:t>
      </w:r>
      <w:r w:rsidRPr="00AB40CE">
        <w:rPr>
          <w:lang w:val="es-AR"/>
        </w:rPr>
        <w:t xml:space="preserve">y se debe mantener hasta que se termine </w:t>
      </w:r>
      <w:r w:rsidR="001C7C7D" w:rsidRPr="00AB40CE">
        <w:rPr>
          <w:lang w:val="es-AR"/>
        </w:rPr>
        <w:t xml:space="preserve">de hacerse la operación </w:t>
      </w:r>
    </w:p>
    <w:p w14:paraId="5A9A88AB" w14:textId="03B60206" w:rsidR="004A0488" w:rsidRPr="00AB40CE" w:rsidRDefault="004A0488" w:rsidP="00006D59">
      <w:pPr>
        <w:ind w:left="720" w:hanging="360"/>
        <w:rPr>
          <w:rFonts w:eastAsiaTheme="minorEastAsia"/>
          <w:vertAlign w:val="subscript"/>
          <w:lang w:val="es-AR"/>
        </w:rPr>
      </w:pPr>
      <w:r w:rsidRPr="00AB40CE">
        <w:rPr>
          <w:lang w:val="es-AR"/>
        </w:rPr>
        <w:t xml:space="preserve">Como </w:t>
      </w:r>
      <m:oMath>
        <m:r>
          <m:rPr>
            <m:sty m:val="p"/>
          </m:rPr>
          <w:rPr>
            <w:rFonts w:ascii="Cambria Math" w:hAnsi="Cambria Math"/>
            <w:lang w:val="es-AR"/>
          </w:rPr>
          <m:t>ϕ</m:t>
        </m:r>
        <m:r>
          <m:rPr>
            <m:sty m:val="p"/>
          </m:rPr>
          <w:rPr>
            <w:rFonts w:ascii="Cambria Math" w:hAnsi="Cambria Math"/>
            <w:vertAlign w:val="subscript"/>
            <w:lang w:val="es-AR"/>
          </w:rPr>
          <m:t xml:space="preserve">0+ </m:t>
        </m:r>
        <m:r>
          <m:rPr>
            <m:sty m:val="p"/>
          </m:rPr>
          <w:rPr>
            <w:rFonts w:ascii="Cambria Math" w:hAnsi="Cambria Math"/>
            <w:lang w:val="es-AR"/>
          </w:rPr>
          <m:t>ϕ</m:t>
        </m:r>
        <m:r>
          <m:rPr>
            <m:sty m:val="p"/>
          </m:rPr>
          <w:rPr>
            <w:rFonts w:ascii="Cambria Math" w:hAnsi="Cambria Math"/>
            <w:vertAlign w:val="subscript"/>
            <w:lang w:val="es-AR"/>
          </w:rPr>
          <m:t>1 es igual a 1 se lo omite</m:t>
        </m:r>
      </m:oMath>
    </w:p>
    <w:p w14:paraId="6F57B6E2" w14:textId="61DF144C" w:rsidR="004A0488" w:rsidRDefault="003B385A" w:rsidP="00006D59">
      <w:pPr>
        <w:ind w:left="720" w:hanging="360"/>
        <w:rPr>
          <w:lang w:val="es-AR"/>
        </w:rPr>
      </w:pPr>
      <w:r w:rsidRPr="007478E2">
        <w:rPr>
          <w:noProof/>
        </w:rPr>
        <mc:AlternateContent>
          <mc:Choice Requires="wps">
            <w:drawing>
              <wp:anchor distT="0" distB="0" distL="114300" distR="114300" simplePos="0" relativeHeight="251658286" behindDoc="1" locked="0" layoutInCell="1" allowOverlap="1" wp14:anchorId="47F67D2F" wp14:editId="3DEDB803">
                <wp:simplePos x="0" y="0"/>
                <wp:positionH relativeFrom="margin">
                  <wp:posOffset>2855497</wp:posOffset>
                </wp:positionH>
                <wp:positionV relativeFrom="paragraph">
                  <wp:posOffset>239102</wp:posOffset>
                </wp:positionV>
                <wp:extent cx="1682750" cy="260350"/>
                <wp:effectExtent l="0" t="0" r="12700" b="25400"/>
                <wp:wrapNone/>
                <wp:docPr id="1810491347" name="Rectangle 1810491347" descr="decorative element"/>
                <wp:cNvGraphicFramePr/>
                <a:graphic xmlns:a="http://schemas.openxmlformats.org/drawingml/2006/main">
                  <a:graphicData uri="http://schemas.microsoft.com/office/word/2010/wordprocessingShape">
                    <wps:wsp>
                      <wps:cNvSpPr/>
                      <wps:spPr>
                        <a:xfrm>
                          <a:off x="0" y="0"/>
                          <a:ext cx="1682750" cy="2603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1D0E6" id="Rectangle 1810491347" o:spid="_x0000_s1026" alt="decorative element" style="position:absolute;margin-left:224.85pt;margin-top:18.85pt;width:132.5pt;height:20.5pt;z-index:-2516581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" fillcolor="#f4ebf9" strokecolor="#593470 [1604]" strokeweight="1pt">
                <v:stroke dashstyle="dash"/>
                <w10:wrap anchorx="margin"/>
              </v:rect>
            </w:pict>
          </mc:Fallback>
        </mc:AlternateContent>
      </w:r>
      <w:r w:rsidR="004A0488" w:rsidRPr="00AB40CE">
        <w:rPr>
          <w:lang w:val="es-AR"/>
        </w:rPr>
        <w:t xml:space="preserve">Y se reduce las operaciones a </w:t>
      </w:r>
      <w:r w:rsidR="00AB40CE" w:rsidRPr="00AB40CE">
        <w:rPr>
          <w:lang w:val="es-AR"/>
        </w:rPr>
        <w:t xml:space="preserve">no </w:t>
      </w:r>
      <w:proofErr w:type="spellStart"/>
      <w:r w:rsidR="00AB40CE" w:rsidRPr="00AB40CE">
        <w:rPr>
          <w:lang w:val="es-AR"/>
        </w:rPr>
        <w:t>alm</w:t>
      </w:r>
      <w:proofErr w:type="spellEnd"/>
      <w:r w:rsidR="00AB40CE" w:rsidRPr="00AB40CE">
        <w:rPr>
          <w:lang w:val="es-AR"/>
        </w:rPr>
        <w:t xml:space="preserve"> </w:t>
      </w:r>
    </w:p>
    <w:p w14:paraId="6AADC34E" w14:textId="60F93CF1" w:rsidR="00800D1F" w:rsidRPr="00800D1F" w:rsidRDefault="00800D1F" w:rsidP="00006D59">
      <w:pPr>
        <w:ind w:left="720" w:hanging="360"/>
        <w:rPr>
          <w:rFonts w:eastAsiaTheme="minorEastAsia"/>
          <w:b/>
          <w:bCs/>
          <w:lang w:val="es-AR"/>
        </w:rPr>
      </w:pPr>
      <m:oMathPara>
        <m:oMath>
          <m:r>
            <m:rPr>
              <m:sty m:val="bi"/>
            </m:rPr>
            <w:rPr>
              <w:rFonts w:ascii="Cambria Math" w:hAnsi="Cambria Math"/>
              <w:lang w:val="es-AR"/>
            </w:rPr>
            <m:t xml:space="preserve">ENA=O . </m:t>
          </m:r>
          <m:acc>
            <m:accPr>
              <m:chr m:val="̅"/>
              <m:ctrlPr>
                <w:rPr>
                  <w:rFonts w:ascii="Cambria Math" w:hAnsi="Cambria Math"/>
                  <w:b/>
                  <w:bCs/>
                  <w:i/>
                  <w:lang w:val="es-AR"/>
                </w:rPr>
              </m:ctrlPr>
            </m:accPr>
            <m:e>
              <m:r>
                <m:rPr>
                  <m:sty m:val="bi"/>
                </m:rPr>
                <w:rPr>
                  <w:rFonts w:ascii="Cambria Math" w:hAnsi="Cambria Math"/>
                  <w:lang w:val="es-AR"/>
                </w:rPr>
                <m:t>alm</m:t>
              </m:r>
            </m:e>
          </m:acc>
        </m:oMath>
      </m:oMathPara>
    </w:p>
    <w:p w14:paraId="54A3CE7A" w14:textId="2B769102" w:rsidR="00800D1F" w:rsidRPr="00FB3D8C" w:rsidRDefault="00B851E9" w:rsidP="00006D59">
      <w:pPr>
        <w:ind w:left="720" w:hanging="360"/>
        <w:rPr>
          <w:rFonts w:eastAsiaTheme="minorEastAsia"/>
          <w:lang w:val="es-AR"/>
        </w:rPr>
      </w:pPr>
      <w:r w:rsidRPr="007478E2">
        <w:rPr>
          <w:noProof/>
        </w:rPr>
        <mc:AlternateContent>
          <mc:Choice Requires="wps">
            <w:drawing>
              <wp:anchor distT="0" distB="0" distL="114300" distR="114300" simplePos="0" relativeHeight="251658287" behindDoc="1" locked="0" layoutInCell="1" allowOverlap="1" wp14:anchorId="4F9E3886" wp14:editId="2973DC4D">
                <wp:simplePos x="0" y="0"/>
                <wp:positionH relativeFrom="margin">
                  <wp:posOffset>2834640</wp:posOffset>
                </wp:positionH>
                <wp:positionV relativeFrom="paragraph">
                  <wp:posOffset>431800</wp:posOffset>
                </wp:positionV>
                <wp:extent cx="1682750" cy="260350"/>
                <wp:effectExtent l="0" t="0" r="12700" b="25400"/>
                <wp:wrapNone/>
                <wp:docPr id="1810491348" name="Rectangle 1810491348" descr="decorative element"/>
                <wp:cNvGraphicFramePr/>
                <a:graphic xmlns:a="http://schemas.openxmlformats.org/drawingml/2006/main">
                  <a:graphicData uri="http://schemas.microsoft.com/office/word/2010/wordprocessingShape">
                    <wps:wsp>
                      <wps:cNvSpPr/>
                      <wps:spPr>
                        <a:xfrm>
                          <a:off x="0" y="0"/>
                          <a:ext cx="1682750" cy="2603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9962C" id="Rectangle 1810491348" o:spid="_x0000_s1026" alt="decorative element" style="position:absolute;margin-left:223.2pt;margin-top:34pt;width:132.5pt;height:20.5pt;z-index:-251658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" fillcolor="#f4ebf9" strokecolor="#593470 [1604]" strokeweight="1pt">
                <v:stroke dashstyle="dash"/>
                <w10:wrap anchorx="margin"/>
              </v:rect>
            </w:pict>
          </mc:Fallback>
        </mc:AlternateContent>
      </w:r>
      <w:r w:rsidR="00800D1F" w:rsidRPr="00FB3D8C">
        <w:rPr>
          <w:rFonts w:eastAsiaTheme="minorEastAsia"/>
          <w:lang w:val="es-AR"/>
        </w:rPr>
        <w:t xml:space="preserve">En el </w:t>
      </w:r>
      <w:proofErr w:type="spellStart"/>
      <w:r w:rsidR="00800D1F" w:rsidRPr="00FB3D8C">
        <w:rPr>
          <w:rFonts w:eastAsiaTheme="minorEastAsia"/>
          <w:lang w:val="es-AR"/>
        </w:rPr>
        <w:t>ultimo</w:t>
      </w:r>
      <w:proofErr w:type="spellEnd"/>
      <w:r w:rsidR="00800D1F" w:rsidRPr="00FB3D8C">
        <w:rPr>
          <w:rFonts w:eastAsiaTheme="minorEastAsia"/>
          <w:lang w:val="es-AR"/>
        </w:rPr>
        <w:t xml:space="preserve"> </w:t>
      </w:r>
      <w:r w:rsidR="00FB3D8C" w:rsidRPr="00FB3D8C">
        <w:rPr>
          <w:rFonts w:eastAsiaTheme="minorEastAsia"/>
          <w:lang w:val="es-AR"/>
        </w:rPr>
        <w:t>batido</w:t>
      </w:r>
      <w:r w:rsidR="00800D1F" w:rsidRPr="00FB3D8C">
        <w:rPr>
          <w:rFonts w:eastAsiaTheme="minorEastAsia"/>
          <w:lang w:val="es-AR"/>
        </w:rPr>
        <w:t xml:space="preserve"> del </w:t>
      </w:r>
      <w:proofErr w:type="spellStart"/>
      <w:r w:rsidR="00800D1F" w:rsidRPr="00FB3D8C">
        <w:rPr>
          <w:rFonts w:eastAsiaTheme="minorEastAsia"/>
          <w:lang w:val="es-AR"/>
        </w:rPr>
        <w:t>clock</w:t>
      </w:r>
      <w:proofErr w:type="spellEnd"/>
      <w:r w:rsidR="00800D1F" w:rsidRPr="00FB3D8C">
        <w:rPr>
          <w:rFonts w:eastAsiaTheme="minorEastAsia"/>
          <w:lang w:val="es-AR"/>
        </w:rPr>
        <w:t xml:space="preserve"> se debe habilitar </w:t>
      </w:r>
      <w:r w:rsidR="00200BFF" w:rsidRPr="00FB3D8C">
        <w:rPr>
          <w:rFonts w:eastAsiaTheme="minorEastAsia"/>
          <w:lang w:val="es-AR"/>
        </w:rPr>
        <w:t xml:space="preserve">la señal </w:t>
      </w:r>
      <w:proofErr w:type="spellStart"/>
      <w:r w:rsidR="00200BFF" w:rsidRPr="00FB3D8C">
        <w:rPr>
          <w:rFonts w:eastAsiaTheme="minorEastAsia"/>
          <w:lang w:val="es-AR"/>
        </w:rPr>
        <w:t>impulsional</w:t>
      </w:r>
      <w:proofErr w:type="spellEnd"/>
      <w:r w:rsidR="00200BFF" w:rsidRPr="00FB3D8C">
        <w:rPr>
          <w:rFonts w:eastAsiaTheme="minorEastAsia"/>
          <w:lang w:val="es-AR"/>
        </w:rPr>
        <w:t xml:space="preserve"> EAC, Para almacenar en el acumulador el resultado del </w:t>
      </w:r>
      <w:proofErr w:type="spellStart"/>
      <w:r w:rsidR="00200BFF" w:rsidRPr="00FB3D8C">
        <w:rPr>
          <w:rFonts w:eastAsiaTheme="minorEastAsia"/>
          <w:lang w:val="es-AR"/>
        </w:rPr>
        <w:t>calculo</w:t>
      </w:r>
      <w:proofErr w:type="spellEnd"/>
      <w:r w:rsidR="00200BFF" w:rsidRPr="00FB3D8C">
        <w:rPr>
          <w:rFonts w:eastAsiaTheme="minorEastAsia"/>
          <w:lang w:val="es-AR"/>
        </w:rPr>
        <w:t xml:space="preserve"> realizado</w:t>
      </w:r>
    </w:p>
    <w:p w14:paraId="56ABD70F" w14:textId="19733616" w:rsidR="00200BFF" w:rsidRPr="00AB40CE" w:rsidRDefault="00200BFF" w:rsidP="00FB3D8C">
      <w:pPr>
        <w:ind w:left="720" w:hanging="360"/>
        <w:jc w:val="center"/>
        <w:rPr>
          <w:lang w:val="es-AR"/>
        </w:rPr>
      </w:pPr>
      <m:oMathPara>
        <m:oMath>
          <m:r>
            <m:rPr>
              <m:sty m:val="bi"/>
            </m:rPr>
            <w:rPr>
              <w:rFonts w:ascii="Cambria Math" w:eastAsiaTheme="minorEastAsia" w:hAnsi="Cambria Math"/>
              <w:lang w:val="es-AR"/>
            </w:rPr>
            <m:t>EAC=O .</m:t>
          </m:r>
          <m:r>
            <m:rPr>
              <m:sty m:val="bi"/>
            </m:rPr>
            <w:rPr>
              <w:rFonts w:ascii="Cambria Math" w:hAnsi="Cambria Math"/>
              <w:lang w:val="es-AR"/>
            </w:rPr>
            <m:t xml:space="preserve"> </m:t>
          </m:r>
          <m:acc>
            <m:accPr>
              <m:chr m:val="̅"/>
              <m:ctrlPr>
                <w:rPr>
                  <w:rFonts w:ascii="Cambria Math" w:hAnsi="Cambria Math"/>
                  <w:b/>
                  <w:bCs/>
                  <w:i/>
                  <w:lang w:val="es-AR"/>
                </w:rPr>
              </m:ctrlPr>
            </m:accPr>
            <m:e>
              <m:r>
                <m:rPr>
                  <m:sty m:val="bi"/>
                </m:rPr>
                <w:rPr>
                  <w:rFonts w:ascii="Cambria Math" w:hAnsi="Cambria Math"/>
                  <w:lang w:val="es-AR"/>
                </w:rPr>
                <m:t>alm</m:t>
              </m:r>
            </m:e>
          </m:acc>
          <m:r>
            <m:rPr>
              <m:sty m:val="bi"/>
            </m:rPr>
            <w:rPr>
              <w:rFonts w:ascii="Cambria Math" w:eastAsiaTheme="minorEastAsia" w:hAnsi="Cambria Math"/>
              <w:lang w:val="es-AR"/>
            </w:rPr>
            <m:t xml:space="preserve">. </m:t>
          </m:r>
          <m:sSub>
            <m:sSubPr>
              <m:ctrlPr>
                <w:rPr>
                  <w:rFonts w:ascii="Cambria Math" w:eastAsiaTheme="minorEastAsia" w:hAnsi="Cambria Math"/>
                  <w:b/>
                  <w:bCs/>
                  <w:i/>
                  <w:lang w:val="es-AR"/>
                </w:rPr>
              </m:ctrlPr>
            </m:sSubPr>
            <m:e>
              <m:r>
                <m:rPr>
                  <m:sty m:val="bi"/>
                </m:rPr>
                <w:rPr>
                  <w:rFonts w:ascii="Cambria Math" w:eastAsiaTheme="minorEastAsia" w:hAnsi="Cambria Math"/>
                  <w:lang w:val="es-AR"/>
                </w:rPr>
                <m:t>θ</m:t>
              </m:r>
            </m:e>
            <m:sub>
              <m:r>
                <m:rPr>
                  <m:sty m:val="bi"/>
                </m:rPr>
                <w:rPr>
                  <w:rFonts w:ascii="Cambria Math" w:eastAsiaTheme="minorEastAsia" w:hAnsi="Cambria Math"/>
                  <w:lang w:val="es-AR"/>
                </w:rPr>
                <m:t>0</m:t>
              </m:r>
            </m:sub>
          </m:sSub>
        </m:oMath>
      </m:oMathPara>
    </w:p>
    <w:p w14:paraId="0B111EA0" w14:textId="77777777" w:rsidR="00AB40CE" w:rsidRPr="004A0488" w:rsidRDefault="00AB40CE" w:rsidP="00006D59">
      <w:pPr>
        <w:ind w:left="720" w:hanging="360"/>
        <w:rPr>
          <w:rFonts w:eastAsiaTheme="minorEastAsia"/>
          <w:b/>
          <w:bCs/>
          <w:lang w:val="es-AR"/>
        </w:rPr>
      </w:pPr>
    </w:p>
    <w:p w14:paraId="2E00A586" w14:textId="44865B44" w:rsidR="00006D59" w:rsidRDefault="00006D59" w:rsidP="00006D59">
      <w:pPr>
        <w:ind w:left="720" w:hanging="360"/>
        <w:rPr>
          <w:b/>
          <w:bCs/>
          <w:lang w:val="es-AR"/>
        </w:rPr>
      </w:pPr>
      <w:r>
        <w:rPr>
          <w:b/>
          <w:bCs/>
          <w:lang w:val="es-AR"/>
        </w:rPr>
        <w:t>ENM (Entrada al RPM)</w:t>
      </w:r>
    </w:p>
    <w:p w14:paraId="716827DA" w14:textId="592AF6B1" w:rsidR="00D15161" w:rsidRPr="00D15161" w:rsidRDefault="00D15161" w:rsidP="00006D59">
      <w:pPr>
        <w:ind w:left="720" w:hanging="360"/>
        <w:rPr>
          <w:lang w:val="es-AR"/>
        </w:rPr>
      </w:pPr>
      <w:r w:rsidRPr="00D15161">
        <w:rPr>
          <w:lang w:val="es-AR"/>
        </w:rPr>
        <w:t>Se debe dar cuando se quiere almacenar, donde se necesita en el ciclo de operando que el contenido del bus m (que era el contenido de AC) ingrese al RPM para poder hacer la escritura</w:t>
      </w:r>
      <w:r w:rsidR="001A74BF">
        <w:rPr>
          <w:lang w:val="es-AR"/>
        </w:rPr>
        <w:t>. Esto es en el primer b</w:t>
      </w:r>
    </w:p>
    <w:p w14:paraId="6D5DD9EA" w14:textId="19488DF9" w:rsidR="00D15161" w:rsidRDefault="00D15161" w:rsidP="00006D59">
      <w:pPr>
        <w:ind w:left="720" w:hanging="360"/>
        <w:rPr>
          <w:b/>
          <w:bCs/>
          <w:lang w:val="es-AR"/>
        </w:rPr>
      </w:pPr>
      <m:oMathPara>
        <m:oMath>
          <m:r>
            <m:rPr>
              <m:sty m:val="bi"/>
            </m:rPr>
            <w:rPr>
              <w:rFonts w:ascii="Cambria Math" w:hAnsi="Cambria Math"/>
              <w:lang w:val="es-AR"/>
            </w:rPr>
            <m:t xml:space="preserve">ENM=  O . alm . </m:t>
          </m:r>
          <m:sSub>
            <m:sSubPr>
              <m:ctrlPr>
                <w:rPr>
                  <w:rFonts w:ascii="Cambria Math" w:eastAsiaTheme="minorEastAsia" w:hAnsi="Cambria Math"/>
                  <w:b/>
                  <w:bCs/>
                  <w:i/>
                  <w:lang w:val="es-AR"/>
                </w:rPr>
              </m:ctrlPr>
            </m:sSubPr>
            <m:e>
              <m:r>
                <m:rPr>
                  <m:sty m:val="bi"/>
                </m:rPr>
                <w:rPr>
                  <w:rFonts w:ascii="Cambria Math" w:eastAsiaTheme="minorEastAsia" w:hAnsi="Cambria Math"/>
                  <w:lang w:val="es-AR"/>
                </w:rPr>
                <m:t>θ</m:t>
              </m:r>
            </m:e>
            <m:sub>
              <m:r>
                <m:rPr>
                  <m:sty m:val="bi"/>
                </m:rPr>
                <w:rPr>
                  <w:rFonts w:ascii="Cambria Math" w:eastAsiaTheme="minorEastAsia" w:hAnsi="Cambria Math"/>
                  <w:lang w:val="es-AR"/>
                </w:rPr>
                <m:t>1</m:t>
              </m:r>
            </m:sub>
          </m:sSub>
          <m:r>
            <m:rPr>
              <m:sty m:val="bi"/>
            </m:rPr>
            <w:rPr>
              <w:rFonts w:ascii="Cambria Math" w:hAnsi="Cambria Math"/>
              <w:lang w:val="es-AR"/>
            </w:rPr>
            <m:t xml:space="preserve"> </m:t>
          </m:r>
        </m:oMath>
      </m:oMathPara>
    </w:p>
    <w:p w14:paraId="5AE19CF1" w14:textId="1A1169E2" w:rsidR="00006D59" w:rsidRPr="00006D59" w:rsidRDefault="00006D59" w:rsidP="00006D59">
      <w:pPr>
        <w:ind w:left="720" w:hanging="360"/>
        <w:rPr>
          <w:b/>
          <w:bCs/>
          <w:lang w:val="es-AR"/>
        </w:rPr>
      </w:pPr>
      <w:r>
        <w:rPr>
          <w:b/>
          <w:bCs/>
          <w:lang w:val="es-AR"/>
        </w:rPr>
        <w:t>SAC (salida del acumulador al Bus M)</w:t>
      </w:r>
    </w:p>
    <w:p w14:paraId="1B0211AE" w14:textId="40DC707D" w:rsidR="00675893" w:rsidRPr="00941812" w:rsidRDefault="00941812" w:rsidP="00941812">
      <w:pPr>
        <w:pStyle w:val="Prrafodelista"/>
        <w:numPr>
          <w:ilvl w:val="0"/>
          <w:numId w:val="0"/>
        </w:numPr>
        <w:ind w:left="720"/>
        <w:rPr>
          <w:b/>
          <w:bCs/>
          <w:lang w:val="es-AR"/>
        </w:rPr>
      </w:pPr>
      <w:r w:rsidRPr="00941812">
        <w:rPr>
          <w:b/>
          <w:bCs/>
          <w:lang w:val="es-AR"/>
        </w:rPr>
        <w:t>ECUACIONES LOGICAS PARA BIESTABLES DE ESTADO I (instrucción) y O (operando)</w:t>
      </w:r>
    </w:p>
    <w:p w14:paraId="21B7416F" w14:textId="7686338D" w:rsidR="00D92005" w:rsidRPr="00D92005" w:rsidRDefault="00D92005" w:rsidP="00DB44A6">
      <w:pPr>
        <w:rPr>
          <w:lang w:val="es-AR"/>
        </w:rPr>
      </w:pPr>
      <w:r w:rsidRPr="00D92005">
        <w:rPr>
          <w:lang w:val="es-AR"/>
        </w:rPr>
        <w:t>Como el mismo secuenciador posiciona los biestables I y O, tendremos:</w:t>
      </w:r>
    </w:p>
    <w:p w14:paraId="6BE43F7F" w14:textId="5C43F2D4" w:rsidR="00B03DD6" w:rsidRPr="00090250" w:rsidRDefault="00772BF6" w:rsidP="00154A39">
      <w:pPr>
        <w:pStyle w:val="Prrafodelista"/>
        <w:numPr>
          <w:ilvl w:val="0"/>
          <w:numId w:val="108"/>
        </w:numPr>
        <w:rPr>
          <w:b/>
          <w:bCs/>
          <w:sz w:val="24"/>
          <w:szCs w:val="24"/>
          <w:lang w:val="es-AR"/>
        </w:rPr>
      </w:pPr>
      <w:r w:rsidRPr="007478E2">
        <w:rPr>
          <w:noProof/>
        </w:rPr>
        <mc:AlternateContent>
          <mc:Choice Requires="wps">
            <w:drawing>
              <wp:anchor distT="0" distB="0" distL="114300" distR="114300" simplePos="0" relativeHeight="251658279" behindDoc="1" locked="0" layoutInCell="1" allowOverlap="1" wp14:anchorId="57B8BB05" wp14:editId="20A8E6C5">
                <wp:simplePos x="0" y="0"/>
                <wp:positionH relativeFrom="margin">
                  <wp:posOffset>2945958</wp:posOffset>
                </wp:positionH>
                <wp:positionV relativeFrom="paragraph">
                  <wp:posOffset>178463</wp:posOffset>
                </wp:positionV>
                <wp:extent cx="1454702" cy="238539"/>
                <wp:effectExtent l="0" t="0" r="12700" b="28575"/>
                <wp:wrapNone/>
                <wp:docPr id="1810491339" name="Rectangle 1810491339" descr="decorative element"/>
                <wp:cNvGraphicFramePr/>
                <a:graphic xmlns:a="http://schemas.openxmlformats.org/drawingml/2006/main">
                  <a:graphicData uri="http://schemas.microsoft.com/office/word/2010/wordprocessingShape">
                    <wps:wsp>
                      <wps:cNvSpPr/>
                      <wps:spPr>
                        <a:xfrm>
                          <a:off x="0" y="0"/>
                          <a:ext cx="1454702" cy="238539"/>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D4CE" id="Rectangle 1810491339" o:spid="_x0000_s1026" alt="decorative element" style="position:absolute;margin-left:231.95pt;margin-top:14.05pt;width:114.55pt;height:18.8pt;z-index:-2516582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" fillcolor="#f4ebf9" strokecolor="#593470 [1604]" strokeweight="1pt">
                <v:stroke dashstyle="dash"/>
                <w10:wrap anchorx="margin"/>
              </v:rect>
            </w:pict>
          </mc:Fallback>
        </mc:AlternateContent>
      </w:r>
      <w:r w:rsidR="00D92005" w:rsidRPr="00B03DD6">
        <w:rPr>
          <w:lang w:val="es-AR"/>
        </w:rPr>
        <w:t>I debe ser posicionado a 1 al final del ciclo de operando:</w:t>
      </w:r>
      <w:r w:rsidRPr="00772BF6">
        <w:rPr>
          <w:noProof/>
        </w:rPr>
        <w:t xml:space="preserve"> </w:t>
      </w:r>
      <w:r w:rsidR="00075420">
        <w:br/>
      </w:r>
      <m:oMathPara>
        <m:oMath>
          <m:r>
            <m:rPr>
              <m:sty m:val="bi"/>
            </m:rPr>
            <w:rPr>
              <w:rFonts w:ascii="Cambria Math" w:eastAsiaTheme="minorEastAsia" w:hAnsi="Cambria Math"/>
              <w:sz w:val="24"/>
              <w:szCs w:val="24"/>
              <w:lang w:val="es-AR"/>
            </w:rPr>
            <m:t xml:space="preserve">SI= </m:t>
          </m:r>
          <m:r>
            <m:rPr>
              <m:sty m:val="b"/>
            </m:rPr>
            <w:rPr>
              <w:rFonts w:ascii="Cambria Math" w:hAnsi="Cambria Math"/>
              <w:sz w:val="24"/>
              <w:szCs w:val="24"/>
              <w:lang w:val="es-AR"/>
            </w:rPr>
            <m:t xml:space="preserve"> </m:t>
          </m:r>
          <m:sSub>
            <m:sSubPr>
              <m:ctrlPr>
                <w:rPr>
                  <w:rFonts w:ascii="Cambria Math" w:hAnsi="Cambria Math"/>
                  <w:b/>
                  <w:bCs/>
                  <w:iCs/>
                  <w:sz w:val="24"/>
                  <w:szCs w:val="24"/>
                  <w:lang w:val="es-AR"/>
                </w:rPr>
              </m:ctrlPr>
            </m:sSubPr>
            <m:e>
              <m:r>
                <m:rPr>
                  <m:sty m:val="bi"/>
                </m:rPr>
                <w:rPr>
                  <w:rFonts w:ascii="Cambria Math" w:hAnsi="Cambria Math"/>
                  <w:sz w:val="24"/>
                  <w:szCs w:val="24"/>
                  <w:lang w:val="es-AR"/>
                </w:rPr>
                <m:t>θ</m:t>
              </m:r>
            </m:e>
            <m:sub>
              <m:r>
                <m:rPr>
                  <m:sty m:val="bi"/>
                </m:rPr>
                <w:rPr>
                  <w:rFonts w:ascii="Cambria Math" w:hAnsi="Cambria Math"/>
                  <w:sz w:val="24"/>
                  <w:szCs w:val="24"/>
                  <w:lang w:val="es-AR"/>
                </w:rPr>
                <m:t>0</m:t>
              </m:r>
            </m:sub>
          </m:sSub>
          <m:r>
            <m:rPr>
              <m:sty m:val="bi"/>
            </m:rPr>
            <w:rPr>
              <w:rFonts w:ascii="Cambria Math" w:hAnsi="Cambria Math"/>
              <w:sz w:val="24"/>
              <w:szCs w:val="24"/>
              <w:lang w:val="es-AR"/>
            </w:rPr>
            <m:t xml:space="preserve"> . O</m:t>
          </m:r>
        </m:oMath>
      </m:oMathPara>
    </w:p>
    <w:p w14:paraId="4B421E3E" w14:textId="3054DA6C" w:rsidR="00474BBB" w:rsidRDefault="000A09EA" w:rsidP="00154A39">
      <w:pPr>
        <w:pStyle w:val="Prrafodelista"/>
        <w:numPr>
          <w:ilvl w:val="0"/>
          <w:numId w:val="108"/>
        </w:numPr>
        <w:rPr>
          <w:lang w:val="es-AR"/>
        </w:rPr>
      </w:pPr>
      <w:r w:rsidRPr="007478E2">
        <w:rPr>
          <w:noProof/>
        </w:rPr>
        <mc:AlternateContent>
          <mc:Choice Requires="wps">
            <w:drawing>
              <wp:anchor distT="0" distB="0" distL="114300" distR="114300" simplePos="0" relativeHeight="251658281" behindDoc="1" locked="0" layoutInCell="1" allowOverlap="1" wp14:anchorId="0990AA7B" wp14:editId="6C768176">
                <wp:simplePos x="0" y="0"/>
                <wp:positionH relativeFrom="margin">
                  <wp:posOffset>2101850</wp:posOffset>
                </wp:positionH>
                <wp:positionV relativeFrom="paragraph">
                  <wp:posOffset>378460</wp:posOffset>
                </wp:positionV>
                <wp:extent cx="3117850" cy="247650"/>
                <wp:effectExtent l="0" t="0" r="25400" b="19050"/>
                <wp:wrapNone/>
                <wp:docPr id="1810491341" name="Rectangle 1810491341" descr="decorative element"/>
                <wp:cNvGraphicFramePr/>
                <a:graphic xmlns:a="http://schemas.openxmlformats.org/drawingml/2006/main">
                  <a:graphicData uri="http://schemas.microsoft.com/office/word/2010/wordprocessingShape">
                    <wps:wsp>
                      <wps:cNvSpPr/>
                      <wps:spPr>
                        <a:xfrm>
                          <a:off x="0" y="0"/>
                          <a:ext cx="3117850" cy="24765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D64C9" id="Rectangle 1810491341" o:spid="_x0000_s1026" alt="decorative element" style="position:absolute;margin-left:165.5pt;margin-top:29.8pt;width:245.5pt;height:19.5pt;z-index:-251658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" fillcolor="#f4ebf9" strokecolor="#593470 [1604]" strokeweight="1pt">
                <v:stroke dashstyle="dash"/>
                <w10:wrap anchorx="margin"/>
              </v:rect>
            </w:pict>
          </mc:Fallback>
        </mc:AlternateContent>
      </w:r>
      <w:r w:rsidR="00F61559" w:rsidRPr="00F61559">
        <w:rPr>
          <w:lang w:val="es-AR"/>
        </w:rPr>
        <w:t>I debe ser puesto a cero al final del ciclo de instrucción de aquellas instrucciones que necesitan ciclo de</w:t>
      </w:r>
      <w:r w:rsidR="00F61559">
        <w:rPr>
          <w:lang w:val="es-AR"/>
        </w:rPr>
        <w:t xml:space="preserve"> </w:t>
      </w:r>
      <w:r w:rsidR="00F61559" w:rsidRPr="00F61559">
        <w:rPr>
          <w:lang w:val="es-AR"/>
        </w:rPr>
        <w:t>operando</w:t>
      </w:r>
      <w:r w:rsidR="00CB596E">
        <w:rPr>
          <w:lang w:val="es-AR"/>
        </w:rPr>
        <w:t xml:space="preserve"> (IBO + almacenamiento)</w:t>
      </w:r>
      <w:r w:rsidR="00F61559" w:rsidRPr="00F61559">
        <w:rPr>
          <w:lang w:val="es-AR"/>
        </w:rPr>
        <w:t>:</w:t>
      </w:r>
      <w:r w:rsidRPr="000A09EA">
        <w:rPr>
          <w:noProof/>
        </w:rPr>
        <w:t xml:space="preserve"> </w:t>
      </w:r>
    </w:p>
    <w:p w14:paraId="6FF41D9F" w14:textId="77777777" w:rsidR="00C62A77" w:rsidRPr="00C62A77" w:rsidRDefault="00186346" w:rsidP="00474BBB">
      <w:pPr>
        <w:pStyle w:val="Prrafodelista"/>
        <w:numPr>
          <w:ilvl w:val="0"/>
          <w:numId w:val="0"/>
        </w:numPr>
        <w:ind w:left="720"/>
        <w:rPr>
          <w:rFonts w:eastAsiaTheme="minorEastAsia"/>
        </w:rPr>
      </w:pPr>
      <m:oMathPara>
        <m:oMath>
          <m:r>
            <m:rPr>
              <m:sty m:val="bi"/>
            </m:rPr>
            <w:rPr>
              <w:rFonts w:ascii="Cambria Math" w:hAnsi="Cambria Math"/>
            </w:rPr>
            <m:t>RI=</m:t>
          </m:r>
          <m:r>
            <w:rPr>
              <w:rFonts w:ascii="Cambria Math" w:hAnsi="Cambria Math"/>
            </w:rPr>
            <m:t xml:space="preserve"> </m:t>
          </m:r>
          <m:sSub>
            <m:sSubPr>
              <m:ctrlPr>
                <w:rPr>
                  <w:rFonts w:ascii="Cambria Math" w:hAnsi="Cambria Math"/>
                  <w:b/>
                  <w:bCs/>
                  <w:iCs/>
                  <w:sz w:val="24"/>
                  <w:szCs w:val="24"/>
                  <w:lang w:val="es-AR"/>
                </w:rPr>
              </m:ctrlPr>
            </m:sSubPr>
            <m:e>
              <m:r>
                <m:rPr>
                  <m:sty m:val="bi"/>
                </m:rPr>
                <w:rPr>
                  <w:rFonts w:ascii="Cambria Math" w:hAnsi="Cambria Math"/>
                  <w:sz w:val="24"/>
                  <w:szCs w:val="24"/>
                  <w:lang w:val="es-AR"/>
                </w:rPr>
                <m:t>θ</m:t>
              </m:r>
            </m:e>
            <m:sub>
              <m:r>
                <m:rPr>
                  <m:sty m:val="bi"/>
                </m:rPr>
                <w:rPr>
                  <w:rFonts w:ascii="Cambria Math" w:hAnsi="Cambria Math"/>
                  <w:sz w:val="24"/>
                  <w:szCs w:val="24"/>
                  <w:lang w:val="es-AR"/>
                </w:rPr>
                <m:t>0</m:t>
              </m:r>
            </m:sub>
          </m:sSub>
          <m:r>
            <m:rPr>
              <m:sty m:val="bi"/>
            </m:rPr>
            <w:rPr>
              <w:rFonts w:ascii="Cambria Math" w:hAnsi="Cambria Math"/>
              <w:sz w:val="24"/>
              <w:szCs w:val="24"/>
              <w:lang w:val="es-AR"/>
            </w:rPr>
            <m:t xml:space="preserve"> . I . (sum+sus+and+or+alm)</m:t>
          </m:r>
          <m:r>
            <w:rPr>
              <w:rFonts w:ascii="Cambria Math" w:hAnsi="Cambria Math"/>
            </w:rPr>
            <m:t xml:space="preserve"> </m:t>
          </m:r>
        </m:oMath>
      </m:oMathPara>
    </w:p>
    <w:p w14:paraId="36BC0EDF" w14:textId="77777777" w:rsidR="00A47F6C" w:rsidRDefault="00A47F6C" w:rsidP="00474BBB">
      <w:pPr>
        <w:pStyle w:val="Prrafodelista"/>
        <w:numPr>
          <w:ilvl w:val="0"/>
          <w:numId w:val="0"/>
        </w:numPr>
        <w:ind w:left="720"/>
      </w:pPr>
    </w:p>
    <w:p w14:paraId="1A7C61FC" w14:textId="221E1368" w:rsidR="00075420" w:rsidRDefault="00CB596E" w:rsidP="00474BBB">
      <w:pPr>
        <w:pStyle w:val="Prrafodelista"/>
        <w:numPr>
          <w:ilvl w:val="0"/>
          <w:numId w:val="0"/>
        </w:numPr>
        <w:ind w:left="720"/>
        <w:rPr>
          <w:lang w:val="es-AR"/>
        </w:rPr>
      </w:pPr>
      <w:r>
        <w:t xml:space="preserve">Cuando </w:t>
      </w:r>
      <w:proofErr w:type="spellStart"/>
      <w:r>
        <w:t>esta</w:t>
      </w:r>
      <w:proofErr w:type="spellEnd"/>
      <w:r>
        <w:t xml:space="preserve"> en tita cero </w:t>
      </w:r>
      <w:r w:rsidR="00A47F6C">
        <w:t xml:space="preserve">, el biestable I deberá ser </w:t>
      </w:r>
      <w:proofErr w:type="gramStart"/>
      <w:r w:rsidR="00A47F6C">
        <w:t>reseteado</w:t>
      </w:r>
      <w:proofErr w:type="gramEnd"/>
      <w:r w:rsidR="00A47F6C">
        <w:t xml:space="preserve"> ya que se encuentran en </w:t>
      </w:r>
      <w:r w:rsidR="00307F7B">
        <w:t>el inicio de la f</w:t>
      </w:r>
      <w:r w:rsidR="00A47F6C">
        <w:t xml:space="preserve">ase de resolución del operando. Esto no se da para </w:t>
      </w:r>
      <w:proofErr w:type="spellStart"/>
      <w:r w:rsidR="00A47F6C" w:rsidRPr="00A47F6C">
        <w:rPr>
          <w:b/>
          <w:bCs/>
          <w:i/>
          <w:iCs/>
        </w:rPr>
        <w:t>pac</w:t>
      </w:r>
      <w:proofErr w:type="spellEnd"/>
      <w:r w:rsidR="00A47F6C" w:rsidRPr="00A47F6C">
        <w:rPr>
          <w:b/>
          <w:bCs/>
          <w:i/>
          <w:iCs/>
        </w:rPr>
        <w:t xml:space="preserve">, </w:t>
      </w:r>
      <w:proofErr w:type="spellStart"/>
      <w:r w:rsidR="00A47F6C" w:rsidRPr="00A47F6C">
        <w:rPr>
          <w:b/>
          <w:bCs/>
          <w:i/>
          <w:iCs/>
        </w:rPr>
        <w:t>sap</w:t>
      </w:r>
      <w:proofErr w:type="spellEnd"/>
      <w:r w:rsidR="00A47F6C" w:rsidRPr="00A47F6C">
        <w:rPr>
          <w:b/>
          <w:bCs/>
          <w:i/>
          <w:iCs/>
        </w:rPr>
        <w:t xml:space="preserve"> o </w:t>
      </w:r>
      <w:proofErr w:type="spellStart"/>
      <w:r w:rsidR="00A47F6C" w:rsidRPr="00A47F6C">
        <w:rPr>
          <w:b/>
          <w:bCs/>
          <w:i/>
          <w:iCs/>
        </w:rPr>
        <w:t>sai</w:t>
      </w:r>
      <w:proofErr w:type="spellEnd"/>
      <w:r w:rsidR="00032283">
        <w:rPr>
          <w:b/>
          <w:bCs/>
          <w:i/>
          <w:iCs/>
        </w:rPr>
        <w:t xml:space="preserve"> o IES (instrucciones de entrada- salida)</w:t>
      </w:r>
      <w:r w:rsidR="00A47F6C">
        <w:rPr>
          <w:lang w:val="es-AR"/>
        </w:rPr>
        <w:t>.</w:t>
      </w:r>
      <w:r w:rsidR="00F61559" w:rsidRPr="00A47F6C">
        <w:rPr>
          <w:lang w:val="es-AR"/>
        </w:rPr>
        <w:br/>
      </w:r>
    </w:p>
    <w:p w14:paraId="2E00D7D4" w14:textId="1C3A28D3" w:rsidR="0068046E" w:rsidRPr="0068046E" w:rsidRDefault="00AF1827" w:rsidP="00154A39">
      <w:pPr>
        <w:pStyle w:val="Prrafodelista"/>
        <w:numPr>
          <w:ilvl w:val="0"/>
          <w:numId w:val="108"/>
        </w:numPr>
        <w:rPr>
          <w:lang w:val="es-AR"/>
        </w:rPr>
      </w:pPr>
      <w:r w:rsidRPr="007478E2">
        <w:rPr>
          <w:noProof/>
        </w:rPr>
        <mc:AlternateContent>
          <mc:Choice Requires="wps">
            <w:drawing>
              <wp:anchor distT="0" distB="0" distL="114300" distR="114300" simplePos="0" relativeHeight="251658282" behindDoc="1" locked="0" layoutInCell="1" allowOverlap="1" wp14:anchorId="003E76AD" wp14:editId="3539796A">
                <wp:simplePos x="0" y="0"/>
                <wp:positionH relativeFrom="margin">
                  <wp:posOffset>1460500</wp:posOffset>
                </wp:positionH>
                <wp:positionV relativeFrom="paragraph">
                  <wp:posOffset>588010</wp:posOffset>
                </wp:positionV>
                <wp:extent cx="4425950" cy="241300"/>
                <wp:effectExtent l="0" t="0" r="12700" b="25400"/>
                <wp:wrapNone/>
                <wp:docPr id="1810491342" name="Rectangle 1810491342" descr="decorative element"/>
                <wp:cNvGraphicFramePr/>
                <a:graphic xmlns:a="http://schemas.openxmlformats.org/drawingml/2006/main">
                  <a:graphicData uri="http://schemas.microsoft.com/office/word/2010/wordprocessingShape">
                    <wps:wsp>
                      <wps:cNvSpPr/>
                      <wps:spPr>
                        <a:xfrm>
                          <a:off x="0" y="0"/>
                          <a:ext cx="4425950" cy="24130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4D081" id="Rectangle 1810491342" o:spid="_x0000_s1026" alt="decorative element" style="position:absolute;margin-left:115pt;margin-top:46.3pt;width:348.5pt;height:19pt;z-index:-2516581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" fillcolor="#f4ebf9" strokecolor="#593470 [1604]" strokeweight="1pt">
                <v:stroke dashstyle="dash"/>
                <w10:wrap anchorx="margin"/>
              </v:rect>
            </w:pict>
          </mc:Fallback>
        </mc:AlternateContent>
      </w:r>
      <w:r w:rsidR="006165CD" w:rsidRPr="006165CD">
        <w:rPr>
          <w:lang w:val="es-AR"/>
        </w:rPr>
        <w:t>O debe ser puesto a 1 al final de un ciclo de instrucción cuando la instrucción requiere ciclo de operando sin direccionamiento indirecto, o luego de la búsqueda de la dirección efectiva del operando en caso de</w:t>
      </w:r>
      <w:r w:rsidR="006165CD">
        <w:rPr>
          <w:lang w:val="es-AR"/>
        </w:rPr>
        <w:t xml:space="preserve"> </w:t>
      </w:r>
      <w:r w:rsidR="006165CD" w:rsidRPr="006165CD">
        <w:rPr>
          <w:lang w:val="es-AR"/>
        </w:rPr>
        <w:t>direccionamiento indirecto:</w:t>
      </w:r>
      <w:r w:rsidRPr="00AF1827">
        <w:rPr>
          <w:noProof/>
        </w:rPr>
        <w:t xml:space="preserve"> </w:t>
      </w:r>
    </w:p>
    <w:p w14:paraId="3CBA0300" w14:textId="1E4BDDC9" w:rsidR="006A4276" w:rsidRPr="006A4276" w:rsidRDefault="00C96A43" w:rsidP="006A4276">
      <w:pPr>
        <w:pStyle w:val="Prrafodelista"/>
        <w:numPr>
          <w:ilvl w:val="0"/>
          <w:numId w:val="0"/>
        </w:numPr>
        <w:ind w:left="720"/>
        <w:rPr>
          <w:rFonts w:eastAsiaTheme="minorEastAsia"/>
        </w:rPr>
      </w:pPr>
      <m:oMathPara>
        <m:oMath>
          <m:r>
            <m:rPr>
              <m:sty m:val="bi"/>
            </m:rPr>
            <w:rPr>
              <w:rFonts w:ascii="Cambria Math" w:hAnsi="Cambria Math"/>
            </w:rPr>
            <m:t>SO=</m:t>
          </m:r>
          <m:r>
            <w:rPr>
              <w:rFonts w:ascii="Cambria Math" w:hAnsi="Cambria Math"/>
            </w:rPr>
            <m:t xml:space="preserve"> </m:t>
          </m:r>
          <m:sSub>
            <m:sSubPr>
              <m:ctrlPr>
                <w:rPr>
                  <w:rFonts w:ascii="Cambria Math" w:hAnsi="Cambria Math"/>
                  <w:b/>
                  <w:bCs/>
                  <w:iCs/>
                  <w:sz w:val="24"/>
                  <w:szCs w:val="24"/>
                  <w:lang w:val="es-AR"/>
                </w:rPr>
              </m:ctrlPr>
            </m:sSubPr>
            <m:e>
              <m:acc>
                <m:accPr>
                  <m:chr m:val="̅"/>
                  <m:ctrlPr>
                    <w:rPr>
                      <w:rFonts w:ascii="Cambria Math" w:hAnsi="Cambria Math"/>
                      <w:b/>
                      <w:bCs/>
                      <w:i/>
                      <w:iCs/>
                      <w:sz w:val="24"/>
                      <w:szCs w:val="24"/>
                      <w:lang w:val="es-AR"/>
                    </w:rPr>
                  </m:ctrlPr>
                </m:accPr>
                <m:e>
                  <m:r>
                    <m:rPr>
                      <m:sty m:val="bi"/>
                    </m:rPr>
                    <w:rPr>
                      <w:rFonts w:ascii="Cambria Math" w:hAnsi="Cambria Math"/>
                      <w:sz w:val="24"/>
                      <w:szCs w:val="24"/>
                      <w:lang w:val="es-AR"/>
                    </w:rPr>
                    <m:t xml:space="preserve">IND </m:t>
                  </m:r>
                </m:e>
              </m:acc>
              <m:r>
                <m:rPr>
                  <m:sty m:val="bi"/>
                </m:rPr>
                <w:rPr>
                  <w:rFonts w:ascii="Cambria Math" w:hAnsi="Cambria Math"/>
                  <w:sz w:val="24"/>
                  <w:szCs w:val="24"/>
                  <w:lang w:val="es-AR"/>
                </w:rPr>
                <m:t>θ</m:t>
              </m:r>
            </m:e>
            <m:sub>
              <m:r>
                <m:rPr>
                  <m:sty m:val="bi"/>
                </m:rPr>
                <w:rPr>
                  <w:rFonts w:ascii="Cambria Math" w:hAnsi="Cambria Math"/>
                  <w:sz w:val="24"/>
                  <w:szCs w:val="24"/>
                  <w:lang w:val="es-AR"/>
                </w:rPr>
                <m:t>0</m:t>
              </m:r>
            </m:sub>
          </m:sSub>
          <m:r>
            <m:rPr>
              <m:sty m:val="bi"/>
            </m:rPr>
            <w:rPr>
              <w:rFonts w:ascii="Cambria Math" w:hAnsi="Cambria Math"/>
              <w:sz w:val="24"/>
              <w:szCs w:val="24"/>
              <w:lang w:val="es-AR"/>
            </w:rPr>
            <m:t xml:space="preserve"> . I . </m:t>
          </m:r>
          <m:d>
            <m:dPr>
              <m:ctrlPr>
                <w:rPr>
                  <w:rFonts w:ascii="Cambria Math" w:hAnsi="Cambria Math"/>
                  <w:b/>
                  <w:bCs/>
                  <w:i/>
                  <w:iCs/>
                  <w:sz w:val="24"/>
                  <w:szCs w:val="24"/>
                  <w:lang w:val="es-AR"/>
                </w:rPr>
              </m:ctrlPr>
            </m:dPr>
            <m:e>
              <m:r>
                <m:rPr>
                  <m:sty m:val="bi"/>
                </m:rPr>
                <w:rPr>
                  <w:rFonts w:ascii="Cambria Math" w:hAnsi="Cambria Math"/>
                  <w:sz w:val="24"/>
                  <w:szCs w:val="24"/>
                  <w:lang w:val="es-AR"/>
                </w:rPr>
                <m:t>sum+sus+and+or+alm</m:t>
              </m:r>
            </m:e>
          </m:d>
          <m:r>
            <m:rPr>
              <m:sty m:val="bi"/>
            </m:rPr>
            <w:rPr>
              <w:rFonts w:ascii="Cambria Math" w:hAnsi="Cambria Math"/>
            </w:rPr>
            <m:t>+</m:t>
          </m:r>
          <m:r>
            <m:rPr>
              <m:sty m:val="b"/>
            </m:rPr>
            <w:rPr>
              <w:rFonts w:ascii="Cambria Math" w:hAnsi="Cambria Math"/>
            </w:rPr>
            <m:t xml:space="preserve">IND . </m:t>
          </m:r>
          <m:sSub>
            <m:sSubPr>
              <m:ctrlPr>
                <w:rPr>
                  <w:rFonts w:ascii="Cambria Math" w:hAnsi="Cambria Math"/>
                  <w:b/>
                  <w:bCs/>
                  <w:iCs/>
                  <w:sz w:val="24"/>
                  <w:szCs w:val="24"/>
                  <w:lang w:val="es-AR"/>
                </w:rPr>
              </m:ctrlPr>
            </m:sSubPr>
            <m:e>
              <m:r>
                <m:rPr>
                  <m:sty m:val="bi"/>
                </m:rPr>
                <w:rPr>
                  <w:rFonts w:ascii="Cambria Math" w:hAnsi="Cambria Math"/>
                  <w:sz w:val="24"/>
                  <w:szCs w:val="24"/>
                  <w:lang w:val="es-AR"/>
                </w:rPr>
                <m:t>θ</m:t>
              </m:r>
            </m:e>
            <m:sub>
              <m:r>
                <m:rPr>
                  <m:sty m:val="bi"/>
                </m:rPr>
                <w:rPr>
                  <w:rFonts w:ascii="Cambria Math" w:hAnsi="Cambria Math"/>
                  <w:sz w:val="24"/>
                  <w:szCs w:val="24"/>
                  <w:lang w:val="es-AR"/>
                </w:rPr>
                <m:t>0</m:t>
              </m:r>
            </m:sub>
          </m:sSub>
          <m:r>
            <m:rPr>
              <m:sty m:val="bi"/>
            </m:rPr>
            <w:rPr>
              <w:rFonts w:ascii="Cambria Math" w:hAnsi="Cambria Math"/>
            </w:rPr>
            <m:t xml:space="preserve"> . </m:t>
          </m:r>
          <m:acc>
            <m:accPr>
              <m:chr m:val="̅"/>
              <m:ctrlPr>
                <w:rPr>
                  <w:rFonts w:ascii="Cambria Math" w:hAnsi="Cambria Math"/>
                  <w:b/>
                  <w:bCs/>
                  <w:i/>
                </w:rPr>
              </m:ctrlPr>
            </m:accPr>
            <m:e>
              <m:r>
                <m:rPr>
                  <m:sty m:val="bi"/>
                </m:rPr>
                <w:rPr>
                  <w:rFonts w:ascii="Cambria Math" w:hAnsi="Cambria Math"/>
                </w:rPr>
                <m:t>I</m:t>
              </m:r>
            </m:e>
          </m:acc>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O</m:t>
              </m:r>
            </m:e>
          </m:acc>
          <m:r>
            <w:rPr>
              <w:rFonts w:ascii="Cambria Math" w:hAnsi="Cambria Math"/>
            </w:rPr>
            <m:t xml:space="preserve"> </m:t>
          </m:r>
        </m:oMath>
      </m:oMathPara>
    </w:p>
    <w:p w14:paraId="130A752A" w14:textId="6B2D8C48" w:rsidR="0068046E" w:rsidRPr="00AC5FC1" w:rsidRDefault="006A4276" w:rsidP="00AC5FC1">
      <w:pPr>
        <w:ind w:left="720" w:hanging="360"/>
        <w:rPr>
          <w:rFonts w:eastAsiaTheme="minorEastAsia"/>
          <w:lang w:val="es-419"/>
        </w:rPr>
      </w:pPr>
      <w:r w:rsidRPr="006A4276">
        <w:rPr>
          <w:rFonts w:eastAsiaTheme="minorEastAsia"/>
          <w:lang w:val="es-419"/>
        </w:rPr>
        <w:lastRenderedPageBreak/>
        <w:t>No se da en el</w:t>
      </w:r>
      <w:r>
        <w:rPr>
          <w:rFonts w:eastAsiaTheme="minorEastAsia"/>
          <w:lang w:val="es-419"/>
        </w:rPr>
        <w:t xml:space="preserve"> ciclo Indirecto en el mismo lugar que sum sus </w:t>
      </w:r>
      <w:proofErr w:type="spellStart"/>
      <w:r>
        <w:rPr>
          <w:rFonts w:eastAsiaTheme="minorEastAsia"/>
          <w:lang w:val="es-419"/>
        </w:rPr>
        <w:t>or</w:t>
      </w:r>
      <w:proofErr w:type="spellEnd"/>
      <w:r>
        <w:rPr>
          <w:rFonts w:eastAsiaTheme="minorEastAsia"/>
          <w:lang w:val="es-419"/>
        </w:rPr>
        <w:t xml:space="preserve"> and </w:t>
      </w:r>
      <w:proofErr w:type="spellStart"/>
      <w:r>
        <w:rPr>
          <w:rFonts w:eastAsiaTheme="minorEastAsia"/>
          <w:lang w:val="es-419"/>
        </w:rPr>
        <w:t>alm.</w:t>
      </w:r>
      <w:proofErr w:type="spellEnd"/>
      <w:r>
        <w:rPr>
          <w:rFonts w:eastAsiaTheme="minorEastAsia"/>
          <w:lang w:val="es-419"/>
        </w:rPr>
        <w:t xml:space="preserve"> Se da en indirecto en </w:t>
      </w:r>
      <w:r w:rsidR="00AC5FC1">
        <w:rPr>
          <w:rFonts w:eastAsiaTheme="minorEastAsia"/>
          <w:lang w:val="es-419"/>
        </w:rPr>
        <w:t xml:space="preserve">el </w:t>
      </w:r>
      <w:proofErr w:type="spellStart"/>
      <w:r w:rsidR="00AC5FC1">
        <w:rPr>
          <w:rFonts w:eastAsiaTheme="minorEastAsia"/>
          <w:lang w:val="es-419"/>
        </w:rPr>
        <w:t>ultimo</w:t>
      </w:r>
      <w:proofErr w:type="spellEnd"/>
      <w:r w:rsidR="00AC5FC1">
        <w:rPr>
          <w:rFonts w:eastAsiaTheme="minorEastAsia"/>
          <w:lang w:val="es-419"/>
        </w:rPr>
        <w:t xml:space="preserve"> ciclo del cronograma (al final de TMS para pasar al ciclo de operando)</w:t>
      </w:r>
    </w:p>
    <w:p w14:paraId="0918803A" w14:textId="415CF9C8" w:rsidR="006165CD" w:rsidRDefault="0068046E" w:rsidP="00154A39">
      <w:pPr>
        <w:pStyle w:val="Prrafodelista"/>
        <w:numPr>
          <w:ilvl w:val="0"/>
          <w:numId w:val="108"/>
        </w:numPr>
        <w:rPr>
          <w:lang w:val="es-AR"/>
        </w:rPr>
      </w:pPr>
      <w:r w:rsidRPr="007478E2">
        <w:rPr>
          <w:noProof/>
        </w:rPr>
        <mc:AlternateContent>
          <mc:Choice Requires="wps">
            <w:drawing>
              <wp:anchor distT="0" distB="0" distL="114300" distR="114300" simplePos="0" relativeHeight="251658280" behindDoc="1" locked="0" layoutInCell="1" allowOverlap="1" wp14:anchorId="6E4BC7AC" wp14:editId="208B5D26">
                <wp:simplePos x="0" y="0"/>
                <wp:positionH relativeFrom="margin">
                  <wp:posOffset>2934970</wp:posOffset>
                </wp:positionH>
                <wp:positionV relativeFrom="paragraph">
                  <wp:posOffset>193040</wp:posOffset>
                </wp:positionV>
                <wp:extent cx="1454702" cy="238539"/>
                <wp:effectExtent l="0" t="0" r="12700" b="28575"/>
                <wp:wrapNone/>
                <wp:docPr id="1810491340" name="Rectangle 1810491340" descr="decorative element"/>
                <wp:cNvGraphicFramePr/>
                <a:graphic xmlns:a="http://schemas.openxmlformats.org/drawingml/2006/main">
                  <a:graphicData uri="http://schemas.microsoft.com/office/word/2010/wordprocessingShape">
                    <wps:wsp>
                      <wps:cNvSpPr/>
                      <wps:spPr>
                        <a:xfrm>
                          <a:off x="0" y="0"/>
                          <a:ext cx="1454702" cy="238539"/>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9D214" id="Rectangle 1810491340" o:spid="_x0000_s1026" alt="decorative element" style="position:absolute;margin-left:231.1pt;margin-top:15.2pt;width:114.55pt;height:18.8pt;z-index:-251658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" fillcolor="#f4ebf9" strokecolor="#593470 [1604]" strokeweight="1pt">
                <v:stroke dashstyle="dash"/>
                <w10:wrap anchorx="margin"/>
              </v:rect>
            </w:pict>
          </mc:Fallback>
        </mc:AlternateContent>
      </w:r>
      <w:r w:rsidRPr="00C47526">
        <w:rPr>
          <w:lang w:val="es-AR"/>
        </w:rPr>
        <w:t>O debe ser puesto a cero al final del ciclo de operando:</w:t>
      </w:r>
      <w:r w:rsidR="006165CD">
        <w:br/>
      </w:r>
      <m:oMathPara>
        <m:oMath>
          <m:sSub>
            <m:sSubPr>
              <m:ctrlPr>
                <w:rPr>
                  <w:rFonts w:ascii="Cambria Math" w:hAnsi="Cambria Math"/>
                  <w:b/>
                  <w:bCs/>
                  <w:iCs/>
                  <w:sz w:val="24"/>
                  <w:szCs w:val="24"/>
                  <w:lang w:val="es-AR"/>
                </w:rPr>
              </m:ctrlPr>
            </m:sSubPr>
            <m:e>
              <m:r>
                <m:rPr>
                  <m:sty m:val="bi"/>
                </m:rPr>
                <w:rPr>
                  <w:rFonts w:ascii="Cambria Math" w:hAnsi="Cambria Math"/>
                  <w:sz w:val="24"/>
                  <w:szCs w:val="24"/>
                  <w:lang w:val="es-AR"/>
                </w:rPr>
                <m:t>RO=θ</m:t>
              </m:r>
            </m:e>
            <m:sub>
              <m:r>
                <m:rPr>
                  <m:sty m:val="bi"/>
                </m:rPr>
                <w:rPr>
                  <w:rFonts w:ascii="Cambria Math" w:hAnsi="Cambria Math"/>
                  <w:sz w:val="24"/>
                  <w:szCs w:val="24"/>
                  <w:lang w:val="es-AR"/>
                </w:rPr>
                <m:t>0</m:t>
              </m:r>
            </m:sub>
          </m:sSub>
          <m:r>
            <m:rPr>
              <m:sty m:val="bi"/>
            </m:rPr>
            <w:rPr>
              <w:rFonts w:ascii="Cambria Math" w:hAnsi="Cambria Math"/>
              <w:sz w:val="24"/>
              <w:szCs w:val="24"/>
              <w:lang w:val="es-AR"/>
            </w:rPr>
            <m:t xml:space="preserve"> . O</m:t>
          </m:r>
        </m:oMath>
      </m:oMathPara>
    </w:p>
    <w:p w14:paraId="416E6B18" w14:textId="55C29BD0" w:rsidR="00C47526" w:rsidRDefault="00C47526" w:rsidP="00E07F7D">
      <w:pPr>
        <w:pStyle w:val="Prrafodelista"/>
        <w:numPr>
          <w:ilvl w:val="0"/>
          <w:numId w:val="0"/>
        </w:numPr>
        <w:ind w:left="720"/>
        <w:rPr>
          <w:lang w:val="es-AR"/>
        </w:rPr>
      </w:pPr>
      <w:r>
        <w:br/>
      </w:r>
      <w:r w:rsidR="00B8161D" w:rsidRPr="00B8161D">
        <w:rPr>
          <w:noProof/>
          <w:lang w:val="es-AR"/>
        </w:rPr>
        <w:drawing>
          <wp:inline distT="0" distB="0" distL="0" distR="0" wp14:anchorId="4523612D" wp14:editId="6C87415E">
            <wp:extent cx="6858000" cy="2720975"/>
            <wp:effectExtent l="0" t="0" r="0" b="3175"/>
            <wp:docPr id="1810491337" name="Picture 18104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20975"/>
                    </a:xfrm>
                    <a:prstGeom prst="rect">
                      <a:avLst/>
                    </a:prstGeom>
                  </pic:spPr>
                </pic:pic>
              </a:graphicData>
            </a:graphic>
          </wp:inline>
        </w:drawing>
      </w:r>
    </w:p>
    <w:p w14:paraId="353FF866" w14:textId="77777777" w:rsidR="00BC41BE" w:rsidRDefault="00BC41BE" w:rsidP="007D7BB8">
      <w:pPr>
        <w:ind w:left="360"/>
        <w:rPr>
          <w:lang w:val="es-AR"/>
        </w:rPr>
      </w:pPr>
    </w:p>
    <w:p w14:paraId="2FBD17C8" w14:textId="77777777" w:rsidR="00BC41BE" w:rsidRDefault="00BC41BE">
      <w:pPr>
        <w:rPr>
          <w:lang w:val="es-AR"/>
        </w:rPr>
      </w:pPr>
      <w:r>
        <w:rPr>
          <w:lang w:val="es-AR"/>
        </w:rPr>
        <w:br w:type="page"/>
      </w:r>
    </w:p>
    <w:p w14:paraId="1340B354" w14:textId="77777777" w:rsidR="00BC41BE" w:rsidRDefault="00BC41BE" w:rsidP="007D7BB8">
      <w:pPr>
        <w:ind w:left="360"/>
        <w:rPr>
          <w:lang w:val="es-AR"/>
        </w:rPr>
      </w:pPr>
    </w:p>
    <w:p w14:paraId="05B4257C" w14:textId="45FD6622" w:rsidR="00C47526" w:rsidRDefault="00BC41BE" w:rsidP="00BC41BE">
      <w:pPr>
        <w:rPr>
          <w:lang w:val="es-AR"/>
        </w:rPr>
      </w:pPr>
      <w:r>
        <w:rPr>
          <w:lang w:val="es-AR"/>
        </w:rPr>
        <w:t>LISTADO DE ECUACIONES LOGICAS:</w:t>
      </w:r>
    </w:p>
    <w:p w14:paraId="5773621F" w14:textId="79F5A329" w:rsidR="00BC41BE" w:rsidRDefault="00BC41BE" w:rsidP="007D7BB8">
      <w:pPr>
        <w:ind w:left="360"/>
        <w:rPr>
          <w:lang w:val="es-AR"/>
        </w:rPr>
      </w:pPr>
      <w:r w:rsidRPr="00BC41BE">
        <w:rPr>
          <w:noProof/>
          <w:lang w:val="es-AR"/>
        </w:rPr>
        <w:drawing>
          <wp:inline distT="0" distB="0" distL="0" distR="0" wp14:anchorId="5F816756" wp14:editId="1F3B8944">
            <wp:extent cx="5995284" cy="7213577"/>
            <wp:effectExtent l="0" t="0" r="5715" b="6985"/>
            <wp:docPr id="1810491338" name="Picture 181049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4162" cy="7224259"/>
                    </a:xfrm>
                    <a:prstGeom prst="rect">
                      <a:avLst/>
                    </a:prstGeom>
                  </pic:spPr>
                </pic:pic>
              </a:graphicData>
            </a:graphic>
          </wp:inline>
        </w:drawing>
      </w:r>
    </w:p>
    <w:p w14:paraId="02017708" w14:textId="06000C9E" w:rsidR="00417568" w:rsidRDefault="00417568" w:rsidP="00417568">
      <w:pPr>
        <w:jc w:val="center"/>
        <w:rPr>
          <w:lang w:val="es-AR"/>
        </w:rPr>
      </w:pPr>
    </w:p>
    <w:p w14:paraId="7E3510E6" w14:textId="69B2F315" w:rsidR="004F0730" w:rsidRDefault="004F0730" w:rsidP="00417568">
      <w:pPr>
        <w:rPr>
          <w:b/>
          <w:bCs/>
          <w:lang w:val="es-AR"/>
        </w:rPr>
      </w:pPr>
      <w:r w:rsidRPr="004F0730">
        <w:rPr>
          <w:b/>
          <w:bCs/>
          <w:lang w:val="es-AR"/>
        </w:rPr>
        <w:t>Ecuación lógica LEC</w:t>
      </w:r>
    </w:p>
    <w:p w14:paraId="3BD20BAD" w14:textId="0E26B296" w:rsidR="004F0730" w:rsidRPr="004F0730" w:rsidRDefault="004F0730" w:rsidP="00417568">
      <w:pPr>
        <w:rPr>
          <w:b/>
          <w:bCs/>
          <w:lang w:val="es-AR"/>
        </w:rPr>
      </w:pPr>
    </w:p>
    <w:p w14:paraId="5BABA87B" w14:textId="11F323F5" w:rsidR="00417568" w:rsidRDefault="00417568" w:rsidP="00417568">
      <w:pPr>
        <w:rPr>
          <w:lang w:val="es-AR"/>
        </w:rPr>
      </w:pPr>
    </w:p>
    <w:p w14:paraId="1EBEBB70" w14:textId="403FA9F0" w:rsidR="00AB263F" w:rsidRPr="00AB263F" w:rsidRDefault="00AB263F" w:rsidP="00AB263F">
      <w:pPr>
        <w:rPr>
          <w:lang w:val="es-AR"/>
        </w:rPr>
      </w:pPr>
      <w:r w:rsidRPr="00AB263F">
        <w:rPr>
          <w:lang w:val="es-AR"/>
        </w:rPr>
        <w:lastRenderedPageBreak/>
        <w:t>Básicamente, el secuenciador de una computadora síncrona es un circuito secuencial que produce las</w:t>
      </w:r>
      <w:r>
        <w:rPr>
          <w:lang w:val="es-AR"/>
        </w:rPr>
        <w:t xml:space="preserve"> </w:t>
      </w:r>
      <w:r w:rsidRPr="00AB263F">
        <w:rPr>
          <w:lang w:val="es-AR"/>
        </w:rPr>
        <w:t>secuencias de microórdenes necesarias para la ejecución de las instrucciones, sincronizándolas con los</w:t>
      </w:r>
      <w:r>
        <w:rPr>
          <w:lang w:val="es-AR"/>
        </w:rPr>
        <w:t xml:space="preserve"> </w:t>
      </w:r>
      <w:r w:rsidRPr="00AB263F">
        <w:rPr>
          <w:lang w:val="es-AR"/>
        </w:rPr>
        <w:t>impulsos procedentes del reloj. Se lo puede fraccionar en 2 subconjuntos:</w:t>
      </w:r>
    </w:p>
    <w:p w14:paraId="320AFF0A" w14:textId="77777777" w:rsidR="00AB263F" w:rsidRDefault="00AB263F" w:rsidP="00154A39">
      <w:pPr>
        <w:pStyle w:val="Prrafodelista"/>
        <w:numPr>
          <w:ilvl w:val="0"/>
          <w:numId w:val="51"/>
        </w:numPr>
        <w:rPr>
          <w:lang w:val="es-AR"/>
        </w:rPr>
      </w:pPr>
      <w:r w:rsidRPr="00AB263F">
        <w:rPr>
          <w:lang w:val="es-AR"/>
        </w:rPr>
        <w:t xml:space="preserve">por un lado, unos </w:t>
      </w:r>
      <w:r w:rsidRPr="00AB263F">
        <w:rPr>
          <w:b/>
          <w:bCs/>
          <w:lang w:val="es-AR"/>
        </w:rPr>
        <w:t>elementos de memoria</w:t>
      </w:r>
      <w:r w:rsidRPr="00AB263F">
        <w:rPr>
          <w:lang w:val="es-AR"/>
        </w:rPr>
        <w:t xml:space="preserve"> para poder marcar las diferentes fases del desarrollo de</w:t>
      </w:r>
      <w:r>
        <w:rPr>
          <w:lang w:val="es-AR"/>
        </w:rPr>
        <w:t xml:space="preserve"> </w:t>
      </w:r>
      <w:r w:rsidRPr="00AB263F">
        <w:rPr>
          <w:lang w:val="es-AR"/>
        </w:rPr>
        <w:t>las instrucciones (distribuidor de fases y biestables de estado posicionados por el secuenciador)</w:t>
      </w:r>
      <w:r>
        <w:rPr>
          <w:lang w:val="es-AR"/>
        </w:rPr>
        <w:t xml:space="preserve"> </w:t>
      </w:r>
    </w:p>
    <w:p w14:paraId="6F104A13" w14:textId="3D1A390A" w:rsidR="00AB263F" w:rsidRPr="00AB263F" w:rsidRDefault="00AB263F" w:rsidP="00154A39">
      <w:pPr>
        <w:pStyle w:val="Prrafodelista"/>
        <w:numPr>
          <w:ilvl w:val="0"/>
          <w:numId w:val="51"/>
        </w:numPr>
        <w:rPr>
          <w:lang w:val="es-AR"/>
        </w:rPr>
      </w:pPr>
      <w:r w:rsidRPr="00AB263F">
        <w:rPr>
          <w:lang w:val="es-AR"/>
        </w:rPr>
        <w:t xml:space="preserve">por el otro el </w:t>
      </w:r>
      <w:r w:rsidRPr="00AB263F">
        <w:rPr>
          <w:b/>
          <w:bCs/>
          <w:lang w:val="es-AR"/>
        </w:rPr>
        <w:t>circuito combinacional</w:t>
      </w:r>
      <w:r w:rsidRPr="00AB263F">
        <w:rPr>
          <w:lang w:val="es-AR"/>
        </w:rPr>
        <w:t xml:space="preserve"> correspondiente a las ecuaciones lógicas.</w:t>
      </w:r>
    </w:p>
    <w:p w14:paraId="03BAC8B3" w14:textId="20DFB843" w:rsidR="00110089" w:rsidRDefault="00AB263F" w:rsidP="00110089">
      <w:pPr>
        <w:rPr>
          <w:lang w:val="es-AR"/>
        </w:rPr>
      </w:pPr>
      <w:r w:rsidRPr="00AB263F">
        <w:rPr>
          <w:lang w:val="es-AR"/>
        </w:rPr>
        <w:t>En la realidad, la concepción del secuenciador no es tan sencilla, sobre todo cuando el conjunto de</w:t>
      </w:r>
      <w:r>
        <w:rPr>
          <w:lang w:val="es-AR"/>
        </w:rPr>
        <w:t xml:space="preserve"> </w:t>
      </w:r>
      <w:r w:rsidRPr="00AB263F">
        <w:rPr>
          <w:lang w:val="es-AR"/>
        </w:rPr>
        <w:t>instrucciones es grande y cuando gobierna operaciones secuenciales complejas.</w:t>
      </w:r>
      <w:r>
        <w:rPr>
          <w:lang w:val="es-AR"/>
        </w:rPr>
        <w:t xml:space="preserve"> </w:t>
      </w:r>
      <w:r w:rsidRPr="00AB263F">
        <w:rPr>
          <w:lang w:val="es-AR"/>
        </w:rPr>
        <w:t xml:space="preserve">Ello nos lleva a pensar </w:t>
      </w:r>
      <w:r w:rsidRPr="00FB7E46">
        <w:rPr>
          <w:b/>
          <w:lang w:val="es-AR"/>
        </w:rPr>
        <w:t>en 2 niveles de control</w:t>
      </w:r>
      <w:r w:rsidRPr="00AB263F">
        <w:rPr>
          <w:lang w:val="es-AR"/>
        </w:rPr>
        <w:t xml:space="preserve">: un </w:t>
      </w:r>
      <w:r w:rsidRPr="00FB7E46">
        <w:rPr>
          <w:b/>
          <w:lang w:val="es-AR"/>
        </w:rPr>
        <w:t>nivel central</w:t>
      </w:r>
      <w:r w:rsidRPr="00AB263F">
        <w:rPr>
          <w:lang w:val="es-AR"/>
        </w:rPr>
        <w:t xml:space="preserve"> que distribuye microórdenes globales a los distintos operadores y</w:t>
      </w:r>
      <w:r>
        <w:rPr>
          <w:lang w:val="es-AR"/>
        </w:rPr>
        <w:t xml:space="preserve"> </w:t>
      </w:r>
      <w:r w:rsidRPr="00AB263F">
        <w:rPr>
          <w:lang w:val="es-AR"/>
        </w:rPr>
        <w:t xml:space="preserve">un </w:t>
      </w:r>
      <w:r w:rsidRPr="00FB7E46">
        <w:rPr>
          <w:b/>
          <w:lang w:val="es-AR"/>
        </w:rPr>
        <w:t>nivel local</w:t>
      </w:r>
      <w:r w:rsidRPr="00AB263F">
        <w:rPr>
          <w:lang w:val="es-AR"/>
        </w:rPr>
        <w:t>, asociado a cada operador, para el gobierno de sus operaciones internas.</w:t>
      </w:r>
    </w:p>
    <w:p w14:paraId="4D879B82" w14:textId="3BAF683C" w:rsidR="00D97FAA" w:rsidRPr="00D97FAA" w:rsidRDefault="00E037B3" w:rsidP="00585B49">
      <w:pPr>
        <w:pStyle w:val="Ttulo2"/>
      </w:pPr>
      <w:r>
        <w:t>SECUENCIADOR MICROPROGRAMADO</w:t>
      </w:r>
    </w:p>
    <w:p w14:paraId="7F41BB61" w14:textId="592879E6" w:rsidR="71906A4B" w:rsidRDefault="71906A4B" w:rsidP="7363FC58">
      <w:pPr>
        <w:rPr>
          <w:lang w:val="es-AR"/>
        </w:rPr>
      </w:pPr>
      <w:r w:rsidRPr="08B56D22">
        <w:rPr>
          <w:lang w:val="es-AR"/>
        </w:rPr>
        <w:t xml:space="preserve">En los complejos procesadores modernos, el número de ecuaciones lógicas necesarias para definir la unidad de control es muy grande, implementar un circuito combinacional que satisfaga todas estas ecuaciones es muy difícil. Además, el diseño es relativamente inflexible, ya </w:t>
      </w:r>
      <w:proofErr w:type="gramStart"/>
      <w:r w:rsidRPr="08B56D22">
        <w:rPr>
          <w:lang w:val="es-AR"/>
        </w:rPr>
        <w:t>que</w:t>
      </w:r>
      <w:proofErr w:type="gramEnd"/>
      <w:r w:rsidRPr="08B56D22">
        <w:rPr>
          <w:lang w:val="es-AR"/>
        </w:rPr>
        <w:t xml:space="preserve"> por ejemplo, es difícil alterar el cableado si se desea añadir una nueva instrucción máquina. </w:t>
      </w:r>
    </w:p>
    <w:p w14:paraId="0A19E878" w14:textId="25DAEAE2" w:rsidR="71906A4B" w:rsidRDefault="71906A4B" w:rsidP="7363FC58">
      <w:pPr>
        <w:rPr>
          <w:lang w:val="es-AR"/>
        </w:rPr>
      </w:pPr>
      <w:r w:rsidRPr="08B56D22">
        <w:rPr>
          <w:lang w:val="es-AR"/>
        </w:rPr>
        <w:t xml:space="preserve">Una alternativa a la unidad de control cableada es la </w:t>
      </w:r>
      <w:r w:rsidRPr="00952CDB">
        <w:rPr>
          <w:b/>
          <w:bCs/>
          <w:lang w:val="es-AR"/>
        </w:rPr>
        <w:t xml:space="preserve">unidad de control </w:t>
      </w:r>
      <w:proofErr w:type="spellStart"/>
      <w:r w:rsidRPr="00952CDB">
        <w:rPr>
          <w:b/>
          <w:bCs/>
          <w:lang w:val="es-AR"/>
        </w:rPr>
        <w:t>microprogramada</w:t>
      </w:r>
      <w:proofErr w:type="spellEnd"/>
      <w:r w:rsidRPr="08B56D22">
        <w:rPr>
          <w:lang w:val="es-AR"/>
        </w:rPr>
        <w:t xml:space="preserve">. Este tipo de unidad </w:t>
      </w:r>
      <w:r w:rsidRPr="00952CDB">
        <w:rPr>
          <w:b/>
          <w:bCs/>
          <w:lang w:val="es-AR"/>
        </w:rPr>
        <w:t>contiene una memoria</w:t>
      </w:r>
      <w:r w:rsidRPr="08B56D22">
        <w:rPr>
          <w:lang w:val="es-AR"/>
        </w:rPr>
        <w:t xml:space="preserve">, llamada memoria de control o ROM de control. </w:t>
      </w:r>
      <w:r w:rsidRPr="00952CDB">
        <w:rPr>
          <w:b/>
          <w:bCs/>
          <w:lang w:val="es-AR"/>
        </w:rPr>
        <w:t xml:space="preserve">A cada instrucción máquina le corresponde, en dicha memoria, </w:t>
      </w:r>
      <w:proofErr w:type="gramStart"/>
      <w:r w:rsidRPr="00952CDB">
        <w:rPr>
          <w:b/>
          <w:bCs/>
          <w:lang w:val="es-AR"/>
        </w:rPr>
        <w:t>un microprograma</w:t>
      </w:r>
      <w:proofErr w:type="gramEnd"/>
      <w:r w:rsidRPr="00952CDB">
        <w:rPr>
          <w:b/>
          <w:bCs/>
          <w:lang w:val="es-AR"/>
        </w:rPr>
        <w:t>, compuesto por microinstrucciones</w:t>
      </w:r>
      <w:r w:rsidRPr="08B56D22">
        <w:rPr>
          <w:lang w:val="es-AR"/>
        </w:rPr>
        <w:t>, cuyo desarrollo genera las microórdenes que gobiernan la ejecución de dicha instrucción.</w:t>
      </w:r>
    </w:p>
    <w:p w14:paraId="044C1E1B" w14:textId="1E580253" w:rsidR="71906A4B" w:rsidRDefault="71906A4B" w:rsidP="7363FC58">
      <w:pPr>
        <w:rPr>
          <w:lang w:val="es-AR"/>
        </w:rPr>
      </w:pPr>
      <w:r w:rsidRPr="08B56D22">
        <w:rPr>
          <w:lang w:val="es-AR"/>
        </w:rPr>
        <w:t xml:space="preserve">Básicamente la microprogramación consiste en reemplazar el secuenciador cableado por uno programado, lo que hace que añadir o cambiar </w:t>
      </w:r>
      <w:proofErr w:type="gramStart"/>
      <w:r w:rsidRPr="08B56D22">
        <w:rPr>
          <w:lang w:val="es-AR"/>
        </w:rPr>
        <w:t>un microprograma</w:t>
      </w:r>
      <w:proofErr w:type="gramEnd"/>
      <w:r w:rsidRPr="08B56D22">
        <w:rPr>
          <w:lang w:val="es-AR"/>
        </w:rPr>
        <w:t xml:space="preserve"> sea mucho más fácil que alterar el cableado.</w:t>
      </w:r>
    </w:p>
    <w:p w14:paraId="72F887FE" w14:textId="6DB21BCE" w:rsidR="71906A4B" w:rsidRPr="0088225B" w:rsidRDefault="71906A4B" w:rsidP="40E074B7">
      <w:pPr>
        <w:pStyle w:val="Ttulo3"/>
      </w:pPr>
      <w:r>
        <w:t>El modelo de Wilkes</w:t>
      </w:r>
    </w:p>
    <w:p w14:paraId="6B9619E7" w14:textId="6DB21BCE" w:rsidR="71906A4B" w:rsidRDefault="71906A4B" w:rsidP="7363FC58">
      <w:pPr>
        <w:rPr>
          <w:lang w:val="es-AR"/>
        </w:rPr>
      </w:pPr>
      <w:r w:rsidRPr="08B56D22">
        <w:rPr>
          <w:lang w:val="es-AR"/>
        </w:rPr>
        <w:t xml:space="preserve">A la entrada del dispositivo de control tenemos el código de operación de la instrucción por ejecutar, el cual es considerado como la dirección de la 1ra microinstrucción del </w:t>
      </w:r>
      <w:proofErr w:type="gramStart"/>
      <w:r w:rsidRPr="08B56D22">
        <w:rPr>
          <w:lang w:val="es-AR"/>
        </w:rPr>
        <w:t>microprograma asociado</w:t>
      </w:r>
      <w:proofErr w:type="gramEnd"/>
      <w:r w:rsidRPr="08B56D22">
        <w:rPr>
          <w:lang w:val="es-AR"/>
        </w:rPr>
        <w:t xml:space="preserve"> a la instrucción.</w:t>
      </w:r>
    </w:p>
    <w:p w14:paraId="530B4D19" w14:textId="6DB21BCE" w:rsidR="71906A4B" w:rsidRDefault="71906A4B" w:rsidP="7363FC58">
      <w:pPr>
        <w:rPr>
          <w:lang w:val="es-AR"/>
        </w:rPr>
      </w:pPr>
      <w:r w:rsidRPr="08B56D22">
        <w:rPr>
          <w:lang w:val="es-AR"/>
        </w:rPr>
        <w:t>Tal dirección se envía al registro SMC (Selección de Memoria de Control) que, decodificado, permite activar un hilo de palabra horizontal sobre el cual está grabada la microinstrucción bajo la forma siguiente: los 1 están representados por un acoplamiento (marcado con un punto) con el correspondiente hilo de bit vertical, los 0 por la ausencia de acoplamiento. A la salida, la microinstrucción comprende 2 elementos:</w:t>
      </w:r>
    </w:p>
    <w:p w14:paraId="4437C02C" w14:textId="6DB21BCE" w:rsidR="71906A4B" w:rsidRDefault="71906A4B" w:rsidP="00154A39">
      <w:pPr>
        <w:pStyle w:val="Prrafodelista"/>
        <w:numPr>
          <w:ilvl w:val="0"/>
          <w:numId w:val="52"/>
        </w:numPr>
        <w:rPr>
          <w:rFonts w:asciiTheme="minorHAnsi" w:eastAsiaTheme="minorEastAsia" w:hAnsiTheme="minorHAnsi" w:cstheme="minorBidi"/>
          <w:color w:val="000000" w:themeColor="text1"/>
        </w:rPr>
      </w:pPr>
      <w:r w:rsidRPr="08B56D22">
        <w:rPr>
          <w:lang w:val="es-AR"/>
        </w:rPr>
        <w:t xml:space="preserve">por un lado, el </w:t>
      </w:r>
      <w:r w:rsidRPr="08B56D22">
        <w:rPr>
          <w:b/>
          <w:lang w:val="es-AR"/>
        </w:rPr>
        <w:t>código de microinstrucción</w:t>
      </w:r>
      <w:r w:rsidRPr="08B56D22">
        <w:rPr>
          <w:lang w:val="es-AR"/>
        </w:rPr>
        <w:t>, que da directamente las microórdenes a distribuir por la ruta de datos;</w:t>
      </w:r>
    </w:p>
    <w:p w14:paraId="4D5A146F" w14:textId="6DB21BCE" w:rsidR="0027432D" w:rsidRDefault="71906A4B" w:rsidP="00154A39">
      <w:pPr>
        <w:pStyle w:val="Prrafodelista"/>
        <w:numPr>
          <w:ilvl w:val="0"/>
          <w:numId w:val="52"/>
        </w:numPr>
        <w:rPr>
          <w:rFonts w:asciiTheme="minorHAnsi" w:eastAsiaTheme="minorEastAsia" w:hAnsiTheme="minorHAnsi" w:cstheme="minorBidi"/>
          <w:color w:val="000000" w:themeColor="text1"/>
        </w:rPr>
      </w:pPr>
      <w:r w:rsidRPr="08B56D22">
        <w:rPr>
          <w:lang w:val="es-AR"/>
        </w:rPr>
        <w:t xml:space="preserve">por el otro, la </w:t>
      </w:r>
      <w:r w:rsidRPr="08B56D22">
        <w:rPr>
          <w:b/>
          <w:lang w:val="es-AR"/>
        </w:rPr>
        <w:t>dirección de la próxima microinstrucción</w:t>
      </w:r>
      <w:r w:rsidRPr="08B56D22">
        <w:rPr>
          <w:lang w:val="es-AR"/>
        </w:rPr>
        <w:t xml:space="preserve"> (DC o Dirección de Control) que será transferida, al siguiente batido de reloj, a SMC, etc.</w:t>
      </w:r>
    </w:p>
    <w:p w14:paraId="56456477" w14:textId="14D8E2C4" w:rsidR="51226713" w:rsidRDefault="71906A4B" w:rsidP="51226713">
      <w:pPr>
        <w:rPr>
          <w:lang w:val="es-AR"/>
        </w:rPr>
      </w:pPr>
      <w:proofErr w:type="gramStart"/>
      <w:r w:rsidRPr="08B56D22">
        <w:rPr>
          <w:lang w:val="es-AR"/>
        </w:rPr>
        <w:t>El microprograma</w:t>
      </w:r>
      <w:proofErr w:type="gramEnd"/>
      <w:r w:rsidRPr="08B56D22">
        <w:rPr>
          <w:lang w:val="es-AR"/>
        </w:rPr>
        <w:t xml:space="preserve"> concluirá con una última microinstrucción, la cual cargará en SMC el nuevo código de operación. Por último, para permitir saltos condicionales, una fila debe contener dos partes de direcciones, controladas por un biestable que es posicionado por las microinstrucciones, y que, dependiendo de su valor,</w:t>
      </w:r>
      <w:r w:rsidR="1AA6BA46" w:rsidRPr="08B56D22">
        <w:rPr>
          <w:lang w:val="es-AR"/>
        </w:rPr>
        <w:t xml:space="preserve"> </w:t>
      </w:r>
      <w:r w:rsidRPr="08B56D22">
        <w:rPr>
          <w:lang w:val="es-AR"/>
        </w:rPr>
        <w:t>activará una u otra bifurcación</w:t>
      </w:r>
      <w:r w:rsidR="553240E0" w:rsidRPr="77050C8D">
        <w:rPr>
          <w:lang w:val="es-AR"/>
        </w:rPr>
        <w:t>.</w:t>
      </w:r>
    </w:p>
    <w:p w14:paraId="7B24B74B" w14:textId="194DB8C7" w:rsidR="00FB7E46" w:rsidRDefault="00DE443C" w:rsidP="00AB263F">
      <w:pPr>
        <w:rPr>
          <w:lang w:val="es-AR"/>
        </w:rPr>
      </w:pPr>
      <w:r>
        <w:rPr>
          <w:noProof/>
        </w:rPr>
        <w:lastRenderedPageBreak/>
        <w:drawing>
          <wp:inline distT="0" distB="0" distL="0" distR="0" wp14:anchorId="44B97A01" wp14:editId="4CCE16CE">
            <wp:extent cx="6849110" cy="2882900"/>
            <wp:effectExtent l="0" t="0" r="8890" b="0"/>
            <wp:docPr id="49501453" name="Picture 495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49110" cy="2882900"/>
                    </a:xfrm>
                    <a:prstGeom prst="rect">
                      <a:avLst/>
                    </a:prstGeom>
                    <a:noFill/>
                    <a:ln>
                      <a:noFill/>
                    </a:ln>
                  </pic:spPr>
                </pic:pic>
              </a:graphicData>
            </a:graphic>
          </wp:inline>
        </w:drawing>
      </w:r>
    </w:p>
    <w:p w14:paraId="1591BDE0" w14:textId="035204A4" w:rsidR="0040166C" w:rsidRDefault="553240E0" w:rsidP="77050C8D">
      <w:pPr>
        <w:rPr>
          <w:i/>
          <w:iCs/>
          <w:lang w:val="es-AR"/>
        </w:rPr>
      </w:pPr>
      <w:r w:rsidRPr="77050C8D">
        <w:rPr>
          <w:i/>
          <w:iCs/>
          <w:lang w:val="es-AR"/>
        </w:rPr>
        <w:t xml:space="preserve">Imagen del </w:t>
      </w:r>
      <w:proofErr w:type="spellStart"/>
      <w:r w:rsidRPr="77050C8D">
        <w:rPr>
          <w:i/>
          <w:iCs/>
          <w:lang w:val="es-AR"/>
        </w:rPr>
        <w:t>meinadier</w:t>
      </w:r>
      <w:proofErr w:type="spellEnd"/>
      <w:r w:rsidRPr="77050C8D">
        <w:rPr>
          <w:i/>
          <w:iCs/>
          <w:lang w:val="es-AR"/>
        </w:rPr>
        <w:t xml:space="preserve"> (fig. 23)</w:t>
      </w:r>
    </w:p>
    <w:tbl>
      <w:tblPr>
        <w:tblStyle w:val="Tablaconcuadrcula4-nfasis2"/>
        <w:tblW w:w="0" w:type="auto"/>
        <w:tblLook w:val="04A0" w:firstRow="1" w:lastRow="0" w:firstColumn="1" w:lastColumn="0" w:noHBand="0" w:noVBand="1"/>
      </w:tblPr>
      <w:tblGrid>
        <w:gridCol w:w="5395"/>
        <w:gridCol w:w="5395"/>
      </w:tblGrid>
      <w:tr w:rsidR="00A079D8" w14:paraId="6011EAA0" w14:textId="77777777" w:rsidTr="00A0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D6D8ED2" w14:textId="3B94C136" w:rsidR="00A079D8" w:rsidRPr="00A079D8" w:rsidRDefault="00A079D8" w:rsidP="00A079D8">
            <w:pPr>
              <w:jc w:val="center"/>
              <w:rPr>
                <w:color w:val="FFFFFF" w:themeColor="background1"/>
                <w:lang w:val="es-AR"/>
              </w:rPr>
            </w:pPr>
            <w:r>
              <w:rPr>
                <w:color w:val="FFFFFF" w:themeColor="background1"/>
                <w:lang w:val="es-AR"/>
              </w:rPr>
              <w:t>Ventajas</w:t>
            </w:r>
          </w:p>
        </w:tc>
        <w:tc>
          <w:tcPr>
            <w:tcW w:w="5395" w:type="dxa"/>
          </w:tcPr>
          <w:p w14:paraId="6F0CFB4F" w14:textId="0FC00719" w:rsidR="00A079D8" w:rsidRPr="00A079D8" w:rsidRDefault="00A079D8" w:rsidP="00A079D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s-AR"/>
              </w:rPr>
            </w:pPr>
            <w:r w:rsidRPr="00A079D8">
              <w:rPr>
                <w:color w:val="FFFFFF" w:themeColor="background1"/>
                <w:lang w:val="es-AR"/>
              </w:rPr>
              <w:t>Desventajas</w:t>
            </w:r>
          </w:p>
        </w:tc>
      </w:tr>
      <w:tr w:rsidR="00A079D8" w:rsidRPr="00F84027" w14:paraId="3A4D3132" w14:textId="77777777" w:rsidTr="00A0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A62EFBE" w14:textId="2A55F131" w:rsidR="00A079D8" w:rsidRPr="00A079D8" w:rsidRDefault="00A079D8" w:rsidP="77050C8D">
            <w:pPr>
              <w:rPr>
                <w:b w:val="0"/>
                <w:bCs w:val="0"/>
                <w:lang w:val="es-AR"/>
              </w:rPr>
            </w:pPr>
            <w:r w:rsidRPr="00A079D8">
              <w:rPr>
                <w:b w:val="0"/>
                <w:bCs w:val="0"/>
                <w:lang w:val="es-AR"/>
              </w:rPr>
              <w:t xml:space="preserve">Es </w:t>
            </w:r>
            <w:proofErr w:type="spellStart"/>
            <w:r w:rsidRPr="00A079D8">
              <w:rPr>
                <w:b w:val="0"/>
                <w:bCs w:val="0"/>
                <w:lang w:val="es-AR"/>
              </w:rPr>
              <w:t>mas</w:t>
            </w:r>
            <w:proofErr w:type="spellEnd"/>
            <w:r w:rsidRPr="00A079D8">
              <w:rPr>
                <w:b w:val="0"/>
                <w:bCs w:val="0"/>
                <w:lang w:val="es-AR"/>
              </w:rPr>
              <w:t xml:space="preserve"> </w:t>
            </w:r>
            <w:r w:rsidRPr="00FD7CC6">
              <w:rPr>
                <w:lang w:val="es-AR"/>
              </w:rPr>
              <w:t>económica</w:t>
            </w:r>
            <w:r w:rsidRPr="00A079D8">
              <w:rPr>
                <w:b w:val="0"/>
                <w:bCs w:val="0"/>
                <w:lang w:val="es-AR"/>
              </w:rPr>
              <w:t>, porque no se gasta en compuertas</w:t>
            </w:r>
          </w:p>
        </w:tc>
        <w:tc>
          <w:tcPr>
            <w:tcW w:w="5395" w:type="dxa"/>
          </w:tcPr>
          <w:p w14:paraId="309409EA" w14:textId="7A58F154" w:rsidR="00A079D8" w:rsidRPr="00D00DD4" w:rsidRDefault="00D00DD4" w:rsidP="77050C8D">
            <w:pPr>
              <w:cnfStyle w:val="000000100000" w:firstRow="0" w:lastRow="0" w:firstColumn="0" w:lastColumn="0" w:oddVBand="0" w:evenVBand="0" w:oddHBand="1" w:evenHBand="0" w:firstRowFirstColumn="0" w:firstRowLastColumn="0" w:lastRowFirstColumn="0" w:lastRowLastColumn="0"/>
              <w:rPr>
                <w:lang w:val="es-AR"/>
              </w:rPr>
            </w:pPr>
            <w:r w:rsidRPr="00D00DD4">
              <w:rPr>
                <w:b/>
                <w:bCs/>
                <w:lang w:val="es-AR"/>
              </w:rPr>
              <w:t>Mas lenta</w:t>
            </w:r>
            <w:r w:rsidRPr="00D00DD4">
              <w:rPr>
                <w:lang w:val="es-AR"/>
              </w:rPr>
              <w:t xml:space="preserve">, con respecto a la cableada(Para una instrucción que requiere cuatro </w:t>
            </w:r>
            <w:r w:rsidR="411A9627" w:rsidRPr="687512FF">
              <w:rPr>
                <w:lang w:val="es-AR"/>
              </w:rPr>
              <w:t>fa</w:t>
            </w:r>
            <w:r w:rsidR="63E0D06C" w:rsidRPr="687512FF">
              <w:rPr>
                <w:lang w:val="es-AR"/>
              </w:rPr>
              <w:t>s</w:t>
            </w:r>
            <w:r w:rsidR="411A9627" w:rsidRPr="687512FF">
              <w:rPr>
                <w:lang w:val="es-AR"/>
              </w:rPr>
              <w:t>es</w:t>
            </w:r>
            <w:r w:rsidR="0B7BF0DA" w:rsidRPr="687512FF">
              <w:rPr>
                <w:lang w:val="es-AR"/>
              </w:rPr>
              <w:t>,</w:t>
            </w:r>
            <w:r w:rsidRPr="00D00DD4">
              <w:rPr>
                <w:lang w:val="es-AR"/>
              </w:rPr>
              <w:t xml:space="preserve"> la memoria de control deberá ser 4 veces </w:t>
            </w:r>
            <w:r w:rsidR="411A9627" w:rsidRPr="2C1752A2">
              <w:rPr>
                <w:lang w:val="es-AR"/>
              </w:rPr>
              <w:t>m</w:t>
            </w:r>
            <w:r w:rsidR="51EA528A" w:rsidRPr="2C1752A2">
              <w:rPr>
                <w:lang w:val="es-AR"/>
              </w:rPr>
              <w:t>á</w:t>
            </w:r>
            <w:r w:rsidR="411A9627" w:rsidRPr="2C1752A2">
              <w:rPr>
                <w:lang w:val="es-AR"/>
              </w:rPr>
              <w:t>s</w:t>
            </w:r>
            <w:r w:rsidRPr="00D00DD4">
              <w:rPr>
                <w:lang w:val="es-AR"/>
              </w:rPr>
              <w:t xml:space="preserve"> veloz que la RAM)</w:t>
            </w:r>
          </w:p>
        </w:tc>
      </w:tr>
      <w:tr w:rsidR="00A079D8" w:rsidRPr="00F84027" w14:paraId="1E49567E" w14:textId="77777777" w:rsidTr="00A079D8">
        <w:tc>
          <w:tcPr>
            <w:cnfStyle w:val="001000000000" w:firstRow="0" w:lastRow="0" w:firstColumn="1" w:lastColumn="0" w:oddVBand="0" w:evenVBand="0" w:oddHBand="0" w:evenHBand="0" w:firstRowFirstColumn="0" w:firstRowLastColumn="0" w:lastRowFirstColumn="0" w:lastRowLastColumn="0"/>
            <w:tcW w:w="5395" w:type="dxa"/>
          </w:tcPr>
          <w:p w14:paraId="3E65272D" w14:textId="07EF77FA" w:rsidR="00A079D8" w:rsidRPr="00FD7CC6" w:rsidRDefault="00FD7CC6" w:rsidP="77050C8D">
            <w:pPr>
              <w:rPr>
                <w:b w:val="0"/>
                <w:bCs w:val="0"/>
                <w:lang w:val="es-AR"/>
              </w:rPr>
            </w:pPr>
            <w:r>
              <w:rPr>
                <w:lang w:val="es-AR"/>
              </w:rPr>
              <w:t xml:space="preserve">Mínimo espacio, </w:t>
            </w:r>
            <w:r w:rsidRPr="00FD7CC6">
              <w:rPr>
                <w:b w:val="0"/>
                <w:bCs w:val="0"/>
                <w:lang w:val="es-AR"/>
              </w:rPr>
              <w:t>porque el dispositivo en si se reduce a una memoria de control</w:t>
            </w:r>
          </w:p>
        </w:tc>
        <w:tc>
          <w:tcPr>
            <w:tcW w:w="5395" w:type="dxa"/>
          </w:tcPr>
          <w:p w14:paraId="499CC549" w14:textId="4843CB89" w:rsidR="00A079D8" w:rsidRPr="00D00DD4" w:rsidRDefault="00D00DD4" w:rsidP="77050C8D">
            <w:pPr>
              <w:cnfStyle w:val="000000000000" w:firstRow="0" w:lastRow="0" w:firstColumn="0" w:lastColumn="0" w:oddVBand="0" w:evenVBand="0" w:oddHBand="0" w:evenHBand="0" w:firstRowFirstColumn="0" w:firstRowLastColumn="0" w:lastRowFirstColumn="0" w:lastRowLastColumn="0"/>
              <w:rPr>
                <w:lang w:val="es-AR"/>
              </w:rPr>
            </w:pPr>
            <w:r w:rsidRPr="00D00DD4">
              <w:rPr>
                <w:b/>
                <w:bCs/>
                <w:lang w:val="es-AR"/>
              </w:rPr>
              <w:t>Tamaño de la palabra de control.</w:t>
            </w:r>
            <w:r>
              <w:rPr>
                <w:lang w:val="es-AR"/>
              </w:rPr>
              <w:t xml:space="preserve"> Si no </w:t>
            </w:r>
            <w:proofErr w:type="spellStart"/>
            <w:r>
              <w:rPr>
                <w:lang w:val="es-AR"/>
              </w:rPr>
              <w:t>esta</w:t>
            </w:r>
            <w:proofErr w:type="spellEnd"/>
            <w:r>
              <w:rPr>
                <w:lang w:val="es-AR"/>
              </w:rPr>
              <w:t xml:space="preserve"> codificada puede ser muy larga</w:t>
            </w:r>
          </w:p>
        </w:tc>
      </w:tr>
      <w:tr w:rsidR="00A079D8" w:rsidRPr="00F84027" w14:paraId="036F8739" w14:textId="77777777" w:rsidTr="00A0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E87D27F" w14:textId="43E6AD83" w:rsidR="00A079D8" w:rsidRPr="00FD7CC6" w:rsidRDefault="00FD7CC6" w:rsidP="77050C8D">
            <w:pPr>
              <w:rPr>
                <w:b w:val="0"/>
                <w:bCs w:val="0"/>
                <w:lang w:val="es-AR"/>
              </w:rPr>
            </w:pPr>
            <w:r w:rsidRPr="00FD7CC6">
              <w:rPr>
                <w:lang w:val="es-AR"/>
              </w:rPr>
              <w:t>Ahorro de consumo</w:t>
            </w:r>
            <w:r>
              <w:rPr>
                <w:b w:val="0"/>
                <w:bCs w:val="0"/>
                <w:lang w:val="es-AR"/>
              </w:rPr>
              <w:t>, porque no hay circuitos, la memoria no necesita alimentación continua</w:t>
            </w:r>
          </w:p>
        </w:tc>
        <w:tc>
          <w:tcPr>
            <w:tcW w:w="5395" w:type="dxa"/>
          </w:tcPr>
          <w:p w14:paraId="3BA35137" w14:textId="77777777" w:rsidR="00A079D8" w:rsidRPr="00D00DD4" w:rsidRDefault="00A079D8" w:rsidP="77050C8D">
            <w:pPr>
              <w:cnfStyle w:val="000000100000" w:firstRow="0" w:lastRow="0" w:firstColumn="0" w:lastColumn="0" w:oddVBand="0" w:evenVBand="0" w:oddHBand="1" w:evenHBand="0" w:firstRowFirstColumn="0" w:firstRowLastColumn="0" w:lastRowFirstColumn="0" w:lastRowLastColumn="0"/>
              <w:rPr>
                <w:lang w:val="es-AR"/>
              </w:rPr>
            </w:pPr>
          </w:p>
        </w:tc>
      </w:tr>
      <w:tr w:rsidR="00A079D8" w:rsidRPr="00F84027" w14:paraId="41BEEA31" w14:textId="77777777" w:rsidTr="00A079D8">
        <w:tc>
          <w:tcPr>
            <w:cnfStyle w:val="001000000000" w:firstRow="0" w:lastRow="0" w:firstColumn="1" w:lastColumn="0" w:oddVBand="0" w:evenVBand="0" w:oddHBand="0" w:evenHBand="0" w:firstRowFirstColumn="0" w:firstRowLastColumn="0" w:lastRowFirstColumn="0" w:lastRowLastColumn="0"/>
            <w:tcW w:w="5395" w:type="dxa"/>
          </w:tcPr>
          <w:p w14:paraId="68A339D2" w14:textId="3C344D8D" w:rsidR="00A079D8" w:rsidRPr="00D00DD4" w:rsidRDefault="00D00DD4" w:rsidP="77050C8D">
            <w:pPr>
              <w:rPr>
                <w:b w:val="0"/>
                <w:bCs w:val="0"/>
                <w:lang w:val="es-AR"/>
              </w:rPr>
            </w:pPr>
            <w:r>
              <w:rPr>
                <w:lang w:val="es-AR"/>
              </w:rPr>
              <w:t xml:space="preserve">Es </w:t>
            </w:r>
            <w:proofErr w:type="spellStart"/>
            <w:r>
              <w:rPr>
                <w:lang w:val="es-AR"/>
              </w:rPr>
              <w:t>mas</w:t>
            </w:r>
            <w:proofErr w:type="spellEnd"/>
            <w:r>
              <w:rPr>
                <w:lang w:val="es-AR"/>
              </w:rPr>
              <w:t xml:space="preserve"> flexible </w:t>
            </w:r>
            <w:r>
              <w:rPr>
                <w:b w:val="0"/>
                <w:bCs w:val="0"/>
                <w:lang w:val="es-AR"/>
              </w:rPr>
              <w:t xml:space="preserve">que la cableada, se puede cambiar o agregar una instrucción </w:t>
            </w:r>
            <w:proofErr w:type="spellStart"/>
            <w:r>
              <w:rPr>
                <w:b w:val="0"/>
                <w:bCs w:val="0"/>
                <w:lang w:val="es-AR"/>
              </w:rPr>
              <w:t>facilmente</w:t>
            </w:r>
            <w:proofErr w:type="spellEnd"/>
          </w:p>
        </w:tc>
        <w:tc>
          <w:tcPr>
            <w:tcW w:w="5395" w:type="dxa"/>
          </w:tcPr>
          <w:p w14:paraId="58EE1C42" w14:textId="77777777" w:rsidR="00A079D8" w:rsidRDefault="00A079D8" w:rsidP="77050C8D">
            <w:pPr>
              <w:cnfStyle w:val="000000000000" w:firstRow="0" w:lastRow="0" w:firstColumn="0" w:lastColumn="0" w:oddVBand="0" w:evenVBand="0" w:oddHBand="0" w:evenHBand="0" w:firstRowFirstColumn="0" w:firstRowLastColumn="0" w:lastRowFirstColumn="0" w:lastRowLastColumn="0"/>
              <w:rPr>
                <w:i/>
                <w:iCs/>
                <w:lang w:val="es-AR"/>
              </w:rPr>
            </w:pPr>
          </w:p>
        </w:tc>
      </w:tr>
      <w:tr w:rsidR="00D00DD4" w14:paraId="610AB193" w14:textId="77777777" w:rsidTr="00A0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AFDB8D8" w14:textId="5E789A12" w:rsidR="00D00DD4" w:rsidRDefault="00D00DD4" w:rsidP="77050C8D">
            <w:pPr>
              <w:rPr>
                <w:lang w:val="es-AR"/>
              </w:rPr>
            </w:pPr>
            <w:r>
              <w:rPr>
                <w:lang w:val="es-AR"/>
              </w:rPr>
              <w:t>Mas sencillo para programar</w:t>
            </w:r>
          </w:p>
        </w:tc>
        <w:tc>
          <w:tcPr>
            <w:tcW w:w="5395" w:type="dxa"/>
          </w:tcPr>
          <w:p w14:paraId="72A9395E" w14:textId="77777777" w:rsidR="00D00DD4" w:rsidRDefault="00D00DD4" w:rsidP="77050C8D">
            <w:pPr>
              <w:cnfStyle w:val="000000100000" w:firstRow="0" w:lastRow="0" w:firstColumn="0" w:lastColumn="0" w:oddVBand="0" w:evenVBand="0" w:oddHBand="1" w:evenHBand="0" w:firstRowFirstColumn="0" w:firstRowLastColumn="0" w:lastRowFirstColumn="0" w:lastRowLastColumn="0"/>
              <w:rPr>
                <w:i/>
                <w:iCs/>
                <w:lang w:val="es-AR"/>
              </w:rPr>
            </w:pPr>
          </w:p>
        </w:tc>
      </w:tr>
    </w:tbl>
    <w:p w14:paraId="37A82355" w14:textId="77777777" w:rsidR="00A079D8" w:rsidRPr="0040166C" w:rsidRDefault="00A079D8" w:rsidP="77050C8D">
      <w:pPr>
        <w:rPr>
          <w:i/>
          <w:iCs/>
          <w:lang w:val="es-AR"/>
        </w:rPr>
      </w:pPr>
    </w:p>
    <w:p w14:paraId="253C11DC" w14:textId="035204A4" w:rsidR="553240E0" w:rsidRDefault="553240E0" w:rsidP="77050C8D">
      <w:pPr>
        <w:pStyle w:val="Ttulo3"/>
        <w:rPr>
          <w:lang w:val="es-AR"/>
        </w:rPr>
      </w:pPr>
      <w:r w:rsidRPr="77050C8D">
        <w:rPr>
          <w:lang w:val="es-AR"/>
        </w:rPr>
        <w:t>Formato de las microinstrucciones</w:t>
      </w:r>
    </w:p>
    <w:p w14:paraId="2B983B21" w14:textId="5A6CA874" w:rsidR="553240E0" w:rsidRDefault="553240E0" w:rsidP="77050C8D">
      <w:pPr>
        <w:rPr>
          <w:lang w:val="es-AR"/>
        </w:rPr>
      </w:pPr>
      <w:r w:rsidRPr="77050C8D">
        <w:rPr>
          <w:lang w:val="es-AR"/>
        </w:rPr>
        <w:t>Se ha visto en el modelo de Wilkes que la microinstrucción se dividía en dos partes: una que permitía generar las microórdenes, otra que definía la dirección de la próxima microinstrucción. En esta parte nos</w:t>
      </w:r>
      <w:r w:rsidRPr="0C1BD1CE">
        <w:rPr>
          <w:lang w:val="es-AR"/>
        </w:rPr>
        <w:t xml:space="preserve"> </w:t>
      </w:r>
      <w:r w:rsidRPr="77050C8D">
        <w:rPr>
          <w:lang w:val="es-AR"/>
        </w:rPr>
        <w:t>enfocamos únicamente en la primera parte de la microinstrucción.</w:t>
      </w:r>
    </w:p>
    <w:p w14:paraId="0C69B013" w14:textId="5A6CA874" w:rsidR="553240E0" w:rsidRPr="00487D3F" w:rsidRDefault="553240E0" w:rsidP="77050C8D">
      <w:pPr>
        <w:rPr>
          <w:lang w:val="es-AR"/>
        </w:rPr>
      </w:pPr>
      <w:r w:rsidRPr="77050C8D">
        <w:rPr>
          <w:lang w:val="es-AR"/>
        </w:rPr>
        <w:t>Pueden concebirse dos métodos extremos para pasar de la configuración binaria de la microinstrucción a</w:t>
      </w:r>
      <w:r w:rsidRPr="0C1BD1CE">
        <w:rPr>
          <w:lang w:val="es-AR"/>
        </w:rPr>
        <w:t xml:space="preserve"> </w:t>
      </w:r>
      <w:r w:rsidRPr="77050C8D">
        <w:rPr>
          <w:lang w:val="es-AR"/>
        </w:rPr>
        <w:t>las diversas señales de control o microórdenes correspondientes:</w:t>
      </w:r>
    </w:p>
    <w:p w14:paraId="0FAED7A5" w14:textId="57F5D8D6" w:rsidR="553240E0" w:rsidRDefault="553240E0" w:rsidP="00154A39">
      <w:pPr>
        <w:pStyle w:val="Prrafodelista"/>
        <w:numPr>
          <w:ilvl w:val="0"/>
          <w:numId w:val="53"/>
        </w:numPr>
        <w:rPr>
          <w:rFonts w:asciiTheme="minorHAnsi" w:eastAsiaTheme="minorEastAsia" w:hAnsiTheme="minorHAnsi" w:cstheme="minorBidi"/>
          <w:color w:val="000000" w:themeColor="text1"/>
        </w:rPr>
      </w:pPr>
      <w:r w:rsidRPr="77050C8D">
        <w:rPr>
          <w:lang w:val="es-AR"/>
        </w:rPr>
        <w:t xml:space="preserve"> El primero consiste en hacer corresponder cada bit de la microinstrucción con una </w:t>
      </w:r>
      <w:proofErr w:type="spellStart"/>
      <w:r w:rsidRPr="77050C8D">
        <w:rPr>
          <w:lang w:val="es-AR"/>
        </w:rPr>
        <w:t>microórden</w:t>
      </w:r>
      <w:proofErr w:type="spellEnd"/>
      <w:r w:rsidRPr="77050C8D">
        <w:rPr>
          <w:lang w:val="es-AR"/>
        </w:rPr>
        <w:t>, lo</w:t>
      </w:r>
      <w:r w:rsidRPr="0C1BD1CE">
        <w:rPr>
          <w:lang w:val="es-AR"/>
        </w:rPr>
        <w:t xml:space="preserve"> </w:t>
      </w:r>
      <w:r w:rsidRPr="77050C8D">
        <w:rPr>
          <w:lang w:val="es-AR"/>
        </w:rPr>
        <w:t>que se conoce como microinstrucción horizontal. Esta fue la propuesta original de Wilkes.</w:t>
      </w:r>
    </w:p>
    <w:p w14:paraId="2E5AD00D" w14:textId="57F5D8D6" w:rsidR="553240E0" w:rsidRDefault="553240E0" w:rsidP="00154A39">
      <w:pPr>
        <w:pStyle w:val="Prrafodelista"/>
        <w:numPr>
          <w:ilvl w:val="1"/>
          <w:numId w:val="55"/>
        </w:numPr>
        <w:rPr>
          <w:rFonts w:asciiTheme="minorHAnsi" w:eastAsiaTheme="minorEastAsia" w:hAnsiTheme="minorHAnsi" w:cstheme="minorBidi"/>
          <w:b/>
          <w:color w:val="000000" w:themeColor="text1"/>
        </w:rPr>
      </w:pPr>
      <w:r w:rsidRPr="4902B5C0">
        <w:rPr>
          <w:b/>
          <w:lang w:val="es-AR"/>
        </w:rPr>
        <w:t>Ventajas:</w:t>
      </w:r>
      <w:r w:rsidRPr="77050C8D">
        <w:rPr>
          <w:lang w:val="es-AR"/>
        </w:rPr>
        <w:t xml:space="preserve"> No se necesita ninguna lógica de decodificación, cada bit genera directamente una señal</w:t>
      </w:r>
      <w:r w:rsidRPr="0C1BD1CE">
        <w:rPr>
          <w:lang w:val="es-AR"/>
        </w:rPr>
        <w:t xml:space="preserve"> </w:t>
      </w:r>
      <w:r w:rsidRPr="77050C8D">
        <w:rPr>
          <w:lang w:val="es-AR"/>
        </w:rPr>
        <w:t>de control individual. Permite generar varias microórdenes simultáneas.</w:t>
      </w:r>
    </w:p>
    <w:p w14:paraId="41954BD7" w14:textId="1659A351" w:rsidR="553240E0" w:rsidRDefault="553240E0" w:rsidP="00154A39">
      <w:pPr>
        <w:pStyle w:val="Prrafodelista"/>
        <w:numPr>
          <w:ilvl w:val="1"/>
          <w:numId w:val="55"/>
        </w:numPr>
        <w:rPr>
          <w:rFonts w:asciiTheme="minorHAnsi" w:eastAsiaTheme="minorEastAsia" w:hAnsiTheme="minorHAnsi" w:cstheme="minorBidi"/>
          <w:b/>
          <w:color w:val="000000" w:themeColor="text1"/>
        </w:rPr>
      </w:pPr>
      <w:r w:rsidRPr="0C4933F7">
        <w:rPr>
          <w:b/>
          <w:lang w:val="es-AR"/>
        </w:rPr>
        <w:t>Desventajas:</w:t>
      </w:r>
      <w:r w:rsidRPr="77050C8D">
        <w:rPr>
          <w:lang w:val="es-AR"/>
        </w:rPr>
        <w:t xml:space="preserve"> Requiere gran cantidad de bits y por lo tanto más memoria. Es más difícil de</w:t>
      </w:r>
      <w:r w:rsidRPr="0C1BD1CE">
        <w:rPr>
          <w:lang w:val="es-AR"/>
        </w:rPr>
        <w:t xml:space="preserve"> </w:t>
      </w:r>
      <w:r w:rsidRPr="77050C8D">
        <w:rPr>
          <w:lang w:val="es-AR"/>
        </w:rPr>
        <w:t xml:space="preserve">programar, ya que el </w:t>
      </w:r>
      <w:proofErr w:type="spellStart"/>
      <w:r w:rsidRPr="77050C8D">
        <w:rPr>
          <w:lang w:val="es-AR"/>
        </w:rPr>
        <w:t>microprogramador</w:t>
      </w:r>
      <w:proofErr w:type="spellEnd"/>
      <w:r w:rsidRPr="77050C8D">
        <w:rPr>
          <w:lang w:val="es-AR"/>
        </w:rPr>
        <w:t xml:space="preserve"> maneja individualmente cada </w:t>
      </w:r>
      <w:proofErr w:type="spellStart"/>
      <w:r w:rsidRPr="77050C8D">
        <w:rPr>
          <w:lang w:val="es-AR"/>
        </w:rPr>
        <w:t>microórden</w:t>
      </w:r>
      <w:proofErr w:type="spellEnd"/>
      <w:r w:rsidRPr="77050C8D">
        <w:rPr>
          <w:lang w:val="es-AR"/>
        </w:rPr>
        <w:t>.</w:t>
      </w:r>
    </w:p>
    <w:p w14:paraId="6F9C126C" w14:textId="1659A351" w:rsidR="00FA692C" w:rsidRDefault="553240E0" w:rsidP="00154A39">
      <w:pPr>
        <w:pStyle w:val="Prrafodelista"/>
        <w:numPr>
          <w:ilvl w:val="0"/>
          <w:numId w:val="51"/>
        </w:numPr>
        <w:rPr>
          <w:rFonts w:asciiTheme="minorHAnsi" w:eastAsiaTheme="minorEastAsia" w:hAnsiTheme="minorHAnsi" w:cstheme="minorBidi"/>
          <w:color w:val="000000" w:themeColor="text1"/>
        </w:rPr>
      </w:pPr>
      <w:r w:rsidRPr="77050C8D">
        <w:rPr>
          <w:lang w:val="es-AR"/>
        </w:rPr>
        <w:t>Inversamente, el segundo método consiste codificar el conjunto de posibles microórdenes con el</w:t>
      </w:r>
      <w:r w:rsidRPr="0C1BD1CE">
        <w:rPr>
          <w:lang w:val="es-AR"/>
        </w:rPr>
        <w:t xml:space="preserve"> </w:t>
      </w:r>
      <w:r w:rsidRPr="77050C8D">
        <w:rPr>
          <w:lang w:val="es-AR"/>
        </w:rPr>
        <w:t>número mínimo de bits. La microinstrucción se puede organizar como un conjunto de campos, que</w:t>
      </w:r>
      <w:r w:rsidRPr="0C1BD1CE">
        <w:rPr>
          <w:lang w:val="es-AR"/>
        </w:rPr>
        <w:t xml:space="preserve"> </w:t>
      </w:r>
      <w:r w:rsidRPr="77050C8D">
        <w:rPr>
          <w:lang w:val="es-AR"/>
        </w:rPr>
        <w:t>decodificados activan una o más microórdenes. La codificación se hace de modo que cada campo</w:t>
      </w:r>
      <w:r w:rsidRPr="0C1BD1CE">
        <w:rPr>
          <w:lang w:val="es-AR"/>
        </w:rPr>
        <w:t xml:space="preserve"> </w:t>
      </w:r>
      <w:r w:rsidRPr="77050C8D">
        <w:rPr>
          <w:lang w:val="es-AR"/>
        </w:rPr>
        <w:t>codifique aquellas microórdenes relacionadas al mismo tipo de función o recurso, de manera que</w:t>
      </w:r>
      <w:r w:rsidRPr="0C1BD1CE">
        <w:rPr>
          <w:lang w:val="es-AR"/>
        </w:rPr>
        <w:t xml:space="preserve"> </w:t>
      </w:r>
      <w:r w:rsidRPr="77050C8D">
        <w:rPr>
          <w:lang w:val="es-AR"/>
        </w:rPr>
        <w:t>puedan ocurrir simultáneamente acciones de diferentes campos, pero no las de un mismo campo a</w:t>
      </w:r>
      <w:r w:rsidRPr="0C1BD1CE">
        <w:rPr>
          <w:lang w:val="es-AR"/>
        </w:rPr>
        <w:t xml:space="preserve"> </w:t>
      </w:r>
      <w:r w:rsidRPr="77050C8D">
        <w:rPr>
          <w:lang w:val="es-AR"/>
        </w:rPr>
        <w:t>la vez. Por ejemplo “apertura de puertas de diversos registros a un mismo bus”; cada código del</w:t>
      </w:r>
      <w:r w:rsidRPr="0C1BD1CE">
        <w:rPr>
          <w:lang w:val="es-AR"/>
        </w:rPr>
        <w:t xml:space="preserve"> </w:t>
      </w:r>
      <w:r w:rsidRPr="77050C8D">
        <w:rPr>
          <w:lang w:val="es-AR"/>
        </w:rPr>
        <w:t xml:space="preserve">campo </w:t>
      </w:r>
      <w:r w:rsidRPr="77050C8D">
        <w:rPr>
          <w:lang w:val="es-AR"/>
        </w:rPr>
        <w:lastRenderedPageBreak/>
        <w:t>representa un registro diferente, pero solo uno puede enviarse al mismo tiempo al bus, o</w:t>
      </w:r>
      <w:r w:rsidRPr="0C1BD1CE">
        <w:rPr>
          <w:lang w:val="es-AR"/>
        </w:rPr>
        <w:t xml:space="preserve"> </w:t>
      </w:r>
      <w:r w:rsidRPr="77050C8D">
        <w:rPr>
          <w:lang w:val="es-AR"/>
        </w:rPr>
        <w:t>“señales de gobierno de la ALU”. Este tipo de formato se denomina microinstrucción vertical.</w:t>
      </w:r>
    </w:p>
    <w:p w14:paraId="73A089EB" w14:textId="0DC16E8F" w:rsidR="1F0D6AF7" w:rsidRDefault="1F0D6AF7" w:rsidP="00154A39">
      <w:pPr>
        <w:pStyle w:val="Prrafodelista"/>
        <w:numPr>
          <w:ilvl w:val="1"/>
          <w:numId w:val="54"/>
        </w:numPr>
        <w:rPr>
          <w:rFonts w:asciiTheme="minorHAnsi" w:eastAsiaTheme="minorEastAsia" w:hAnsiTheme="minorHAnsi" w:cstheme="minorBidi"/>
          <w:color w:val="000000" w:themeColor="text1"/>
          <w:lang w:val="es-AR"/>
        </w:rPr>
      </w:pPr>
      <w:r w:rsidRPr="0C4933F7">
        <w:rPr>
          <w:b/>
          <w:bCs/>
          <w:lang w:val="es-AR"/>
        </w:rPr>
        <w:t>Ventajas</w:t>
      </w:r>
      <w:r w:rsidRPr="0C4933F7">
        <w:rPr>
          <w:lang w:val="es-AR"/>
        </w:rPr>
        <w:t>: Ocupan menos bits y por lo tanto menos memoria de control. Son más fáciles de</w:t>
      </w:r>
      <w:r w:rsidR="00006E22">
        <w:rPr>
          <w:lang w:val="es-AR"/>
        </w:rPr>
        <w:t xml:space="preserve"> </w:t>
      </w:r>
      <w:r w:rsidRPr="0C4933F7">
        <w:rPr>
          <w:lang w:val="es-AR"/>
        </w:rPr>
        <w:t>programar.</w:t>
      </w:r>
    </w:p>
    <w:p w14:paraId="3FD13276" w14:textId="2EEC68CA" w:rsidR="006115A6" w:rsidRDefault="1F0D6AF7" w:rsidP="00154A39">
      <w:pPr>
        <w:pStyle w:val="Prrafodelista"/>
        <w:numPr>
          <w:ilvl w:val="1"/>
          <w:numId w:val="54"/>
        </w:numPr>
        <w:rPr>
          <w:lang w:val="es-AR"/>
        </w:rPr>
      </w:pPr>
      <w:r w:rsidRPr="39CB82AA">
        <w:rPr>
          <w:b/>
          <w:lang w:val="es-AR"/>
        </w:rPr>
        <w:t>Desventajas:</w:t>
      </w:r>
      <w:r w:rsidRPr="0C4933F7">
        <w:rPr>
          <w:lang w:val="es-AR"/>
        </w:rPr>
        <w:t xml:space="preserve"> Es necesaria la decodificación de los campos y cierto retardo temporal debido a esto.</w:t>
      </w:r>
    </w:p>
    <w:p w14:paraId="718FB1A3" w14:textId="3B419796" w:rsidR="00F41E87" w:rsidRDefault="00F41E87" w:rsidP="00F41E87">
      <w:pPr>
        <w:ind w:left="1080"/>
        <w:rPr>
          <w:b/>
          <w:bCs/>
          <w:lang w:val="es-AR"/>
        </w:rPr>
      </w:pPr>
      <w:r>
        <w:rPr>
          <w:b/>
          <w:bCs/>
          <w:lang w:val="es-AR"/>
        </w:rPr>
        <w:t>Codificación tipo instrucción</w:t>
      </w:r>
    </w:p>
    <w:p w14:paraId="19784039" w14:textId="416210C4" w:rsidR="7CFB0C8E" w:rsidRPr="004F0730" w:rsidRDefault="7CFB0C8E" w:rsidP="4CCFE807">
      <w:pPr>
        <w:spacing w:line="257" w:lineRule="auto"/>
        <w:ind w:left="1080"/>
        <w:rPr>
          <w:lang w:val="es-419"/>
        </w:rPr>
      </w:pPr>
      <w:r w:rsidRPr="5C0978FD">
        <w:rPr>
          <w:rFonts w:eastAsia="Georgia Pro" w:cs="Georgia Pro"/>
          <w:color w:val="000000" w:themeColor="text1"/>
          <w:lang w:val="es-AR"/>
        </w:rPr>
        <w:t xml:space="preserve">Como su nombre indica, este tipo de codificación da a la </w:t>
      </w:r>
      <w:proofErr w:type="spellStart"/>
      <w:proofErr w:type="gramStart"/>
      <w:r w:rsidRPr="5C0978FD">
        <w:rPr>
          <w:rFonts w:eastAsia="Georgia Pro" w:cs="Georgia Pro"/>
          <w:color w:val="000000" w:themeColor="text1"/>
          <w:lang w:val="es-AR"/>
        </w:rPr>
        <w:t>micro-instrucción</w:t>
      </w:r>
      <w:proofErr w:type="spellEnd"/>
      <w:proofErr w:type="gramEnd"/>
      <w:r w:rsidRPr="5C0978FD">
        <w:rPr>
          <w:rFonts w:eastAsia="Georgia Pro" w:cs="Georgia Pro"/>
          <w:color w:val="000000" w:themeColor="text1"/>
          <w:lang w:val="es-AR"/>
        </w:rPr>
        <w:t xml:space="preserve"> una estructura semejante a la de una instrucción, con código de operación y dirección de operando (en registro o en memoria local).</w:t>
      </w:r>
    </w:p>
    <w:p w14:paraId="20D3738D" w14:textId="0A6BEA57" w:rsidR="7CFB0C8E" w:rsidRPr="004F0730" w:rsidRDefault="7CFB0C8E" w:rsidP="4CCFE807">
      <w:pPr>
        <w:spacing w:line="257" w:lineRule="auto"/>
        <w:ind w:left="1080"/>
        <w:rPr>
          <w:lang w:val="es-419"/>
        </w:rPr>
      </w:pPr>
      <w:r w:rsidRPr="5C0978FD">
        <w:rPr>
          <w:rFonts w:eastAsia="Georgia Pro" w:cs="Georgia Pro"/>
          <w:color w:val="000000" w:themeColor="text1"/>
          <w:lang w:val="es-AR"/>
        </w:rPr>
        <w:t xml:space="preserve">La decodificación de las </w:t>
      </w:r>
      <w:proofErr w:type="spellStart"/>
      <w:proofErr w:type="gramStart"/>
      <w:r w:rsidRPr="5C0978FD">
        <w:rPr>
          <w:rFonts w:eastAsia="Georgia Pro" w:cs="Georgia Pro"/>
          <w:color w:val="000000" w:themeColor="text1"/>
          <w:lang w:val="es-AR"/>
        </w:rPr>
        <w:t>micro-instrucciones</w:t>
      </w:r>
      <w:proofErr w:type="spellEnd"/>
      <w:proofErr w:type="gramEnd"/>
      <w:r w:rsidRPr="5C0978FD">
        <w:rPr>
          <w:rFonts w:eastAsia="Georgia Pro" w:cs="Georgia Pro"/>
          <w:color w:val="000000" w:themeColor="text1"/>
          <w:lang w:val="es-AR"/>
        </w:rPr>
        <w:t xml:space="preserve"> para obtener las correspondientes </w:t>
      </w:r>
      <w:proofErr w:type="spellStart"/>
      <w:r w:rsidRPr="5C0978FD">
        <w:rPr>
          <w:rFonts w:eastAsia="Georgia Pro" w:cs="Georgia Pro"/>
          <w:color w:val="000000" w:themeColor="text1"/>
          <w:lang w:val="es-AR"/>
        </w:rPr>
        <w:t>microordenes</w:t>
      </w:r>
      <w:proofErr w:type="spellEnd"/>
      <w:r w:rsidRPr="5C0978FD">
        <w:rPr>
          <w:rFonts w:eastAsia="Georgia Pro" w:cs="Georgia Pro"/>
          <w:color w:val="000000" w:themeColor="text1"/>
          <w:lang w:val="es-AR"/>
        </w:rPr>
        <w:t xml:space="preserve"> es relativamente compleja, siendo compensado por la pequeña longitud de las </w:t>
      </w:r>
      <w:proofErr w:type="spellStart"/>
      <w:r w:rsidRPr="5C0978FD">
        <w:rPr>
          <w:rFonts w:eastAsia="Georgia Pro" w:cs="Georgia Pro"/>
          <w:color w:val="000000" w:themeColor="text1"/>
          <w:lang w:val="es-AR"/>
        </w:rPr>
        <w:t>micro-instrucción</w:t>
      </w:r>
      <w:proofErr w:type="spellEnd"/>
      <w:r w:rsidRPr="5C0978FD">
        <w:rPr>
          <w:rFonts w:eastAsia="Georgia Pro" w:cs="Georgia Pro"/>
          <w:color w:val="000000" w:themeColor="text1"/>
          <w:lang w:val="es-AR"/>
        </w:rPr>
        <w:t>. Tal tipo de codificación se adopta a menudo cuando se desea poner la microprogramación al alcance del programador en lenguaje de máquina.</w:t>
      </w:r>
    </w:p>
    <w:p w14:paraId="20A3058D" w14:textId="6A28C667" w:rsidR="00F41E87" w:rsidRPr="00F41E87" w:rsidRDefault="00F41E87" w:rsidP="4CCFE807">
      <w:pPr>
        <w:spacing w:line="257" w:lineRule="auto"/>
        <w:ind w:left="1080"/>
        <w:rPr>
          <w:lang w:val="es-419"/>
        </w:rPr>
      </w:pPr>
      <w:r w:rsidRPr="5C0978FD">
        <w:rPr>
          <w:rFonts w:eastAsia="Georgia Pro" w:cs="Georgia Pro"/>
          <w:b/>
          <w:color w:val="000000" w:themeColor="text1"/>
          <w:lang w:val="es-AR"/>
        </w:rPr>
        <w:t>Codificación por campos</w:t>
      </w:r>
    </w:p>
    <w:p w14:paraId="22E6E04E" w14:textId="3BF7DA8E" w:rsidR="7CFB0C8E" w:rsidRDefault="7CFB0C8E" w:rsidP="4CCFE807">
      <w:pPr>
        <w:ind w:left="1080"/>
        <w:rPr>
          <w:lang w:val="es-AR"/>
        </w:rPr>
      </w:pPr>
      <w:r w:rsidRPr="5C0978FD">
        <w:rPr>
          <w:lang w:val="es-AR"/>
        </w:rPr>
        <w:t>Este tipo se acerca mucho más al funcionamiento real del calculador. Se dividen las distintas micro</w:t>
      </w:r>
      <w:r w:rsidR="414B4E58" w:rsidRPr="5C0978FD">
        <w:rPr>
          <w:lang w:val="es-AR"/>
        </w:rPr>
        <w:t>ó</w:t>
      </w:r>
      <w:r w:rsidRPr="5C0978FD">
        <w:rPr>
          <w:lang w:val="es-AR"/>
        </w:rPr>
        <w:t xml:space="preserve">rdenes en grupos independientes de tal suerte que </w:t>
      </w:r>
      <w:r w:rsidR="4A2AB621" w:rsidRPr="5C0978FD">
        <w:rPr>
          <w:lang w:val="es-AR"/>
        </w:rPr>
        <w:t xml:space="preserve">sea imposible que, en cada grupo, se den microórdenes simultáneas. </w:t>
      </w:r>
      <w:r w:rsidR="5C5A1EA7" w:rsidRPr="5C0978FD">
        <w:rPr>
          <w:lang w:val="es-AR"/>
        </w:rPr>
        <w:t xml:space="preserve"> </w:t>
      </w:r>
      <w:r w:rsidR="00A35189">
        <w:rPr>
          <w:lang w:val="es-AR"/>
        </w:rPr>
        <w:t>P</w:t>
      </w:r>
      <w:r w:rsidR="5C5A1EA7" w:rsidRPr="5C0978FD">
        <w:rPr>
          <w:lang w:val="es-AR"/>
        </w:rPr>
        <w:t>ara la comodidad del programador cada grupo corresponde, además, a un determinado tipo de función: apertura de puertas de diversos registros a un mismo bus, gobierno de una unidad funcional, gobierno de una mem</w:t>
      </w:r>
      <w:r w:rsidR="5DA48DE1" w:rsidRPr="5C0978FD">
        <w:rPr>
          <w:lang w:val="es-AR"/>
        </w:rPr>
        <w:t xml:space="preserve">oria local, etc. Se asocia un campo de la </w:t>
      </w:r>
      <w:proofErr w:type="spellStart"/>
      <w:proofErr w:type="gramStart"/>
      <w:r w:rsidR="5DA48DE1" w:rsidRPr="5C0978FD">
        <w:rPr>
          <w:lang w:val="es-AR"/>
        </w:rPr>
        <w:t>micro-instrucción</w:t>
      </w:r>
      <w:proofErr w:type="spellEnd"/>
      <w:proofErr w:type="gramEnd"/>
      <w:r w:rsidR="5DA48DE1" w:rsidRPr="5C0978FD">
        <w:rPr>
          <w:lang w:val="es-AR"/>
        </w:rPr>
        <w:t xml:space="preserve"> a cada grupo así definido, con una </w:t>
      </w:r>
      <w:r w:rsidR="00705B62">
        <w:rPr>
          <w:lang w:val="es-AR"/>
        </w:rPr>
        <w:t>l</w:t>
      </w:r>
      <w:r w:rsidR="5DA48DE1" w:rsidRPr="5C0978FD">
        <w:rPr>
          <w:lang w:val="es-AR"/>
        </w:rPr>
        <w:t>ongitud justa para codificar todas las microórdenes del grupo. La decodificación de la microinstrucci</w:t>
      </w:r>
      <w:r w:rsidR="2DE7B3E0" w:rsidRPr="5C0978FD">
        <w:rPr>
          <w:lang w:val="es-AR"/>
        </w:rPr>
        <w:t>ó</w:t>
      </w:r>
      <w:r w:rsidR="5DA48DE1" w:rsidRPr="5C0978FD">
        <w:rPr>
          <w:lang w:val="es-AR"/>
        </w:rPr>
        <w:t xml:space="preserve">n se ejecuta </w:t>
      </w:r>
      <w:r w:rsidR="39520DC5" w:rsidRPr="5C0978FD">
        <w:rPr>
          <w:lang w:val="es-AR"/>
        </w:rPr>
        <w:t>campo por ca</w:t>
      </w:r>
      <w:r w:rsidR="00705B62">
        <w:rPr>
          <w:lang w:val="es-AR"/>
        </w:rPr>
        <w:t>m</w:t>
      </w:r>
      <w:r w:rsidR="39520DC5" w:rsidRPr="5C0978FD">
        <w:rPr>
          <w:lang w:val="es-AR"/>
        </w:rPr>
        <w:t xml:space="preserve">po. Respecto a la codificación tipo instrucción, la codificación por campos aporta la ventaja de una decodificación más directa y el inconveniente de una </w:t>
      </w:r>
      <w:r w:rsidR="6204AD58" w:rsidRPr="5C0978FD">
        <w:rPr>
          <w:lang w:val="es-AR"/>
        </w:rPr>
        <w:t>microinstrucción</w:t>
      </w:r>
      <w:r w:rsidR="39520DC5" w:rsidRPr="5C0978FD">
        <w:rPr>
          <w:lang w:val="es-AR"/>
        </w:rPr>
        <w:t xml:space="preserve"> más larga. Facilita a los programadores expertos</w:t>
      </w:r>
      <w:r w:rsidR="5D176FC6" w:rsidRPr="5C0978FD">
        <w:rPr>
          <w:lang w:val="es-AR"/>
        </w:rPr>
        <w:t xml:space="preserve"> en la estructura de la máquina una mejor optimización de </w:t>
      </w:r>
      <w:proofErr w:type="gramStart"/>
      <w:r w:rsidR="5D176FC6" w:rsidRPr="5C0978FD">
        <w:rPr>
          <w:lang w:val="es-AR"/>
        </w:rPr>
        <w:t>los microprogramas</w:t>
      </w:r>
      <w:proofErr w:type="gramEnd"/>
      <w:r w:rsidR="5D176FC6" w:rsidRPr="5C0978FD">
        <w:rPr>
          <w:lang w:val="es-AR"/>
        </w:rPr>
        <w:t>.</w:t>
      </w:r>
    </w:p>
    <w:p w14:paraId="0DAABCE0" w14:textId="11781E85" w:rsidR="4902B5C0" w:rsidRDefault="16BF2360" w:rsidP="39CB82AA">
      <w:pPr>
        <w:pStyle w:val="Ttulo3"/>
        <w:rPr>
          <w:lang w:val="es-AR"/>
        </w:rPr>
      </w:pPr>
      <w:proofErr w:type="spellStart"/>
      <w:r w:rsidRPr="39CB82AA">
        <w:rPr>
          <w:lang w:val="es-AR"/>
        </w:rPr>
        <w:t>Secuenciamiento</w:t>
      </w:r>
      <w:proofErr w:type="spellEnd"/>
      <w:r w:rsidRPr="39CB82AA">
        <w:rPr>
          <w:lang w:val="es-AR"/>
        </w:rPr>
        <w:t xml:space="preserve"> de las microinstrucciones</w:t>
      </w:r>
    </w:p>
    <w:p w14:paraId="6047AE40" w14:textId="11781E85" w:rsidR="4902B5C0" w:rsidRPr="00487D3F" w:rsidRDefault="16BF2360" w:rsidP="39CB82AA">
      <w:pPr>
        <w:rPr>
          <w:lang w:val="es-AR"/>
        </w:rPr>
      </w:pPr>
      <w:r w:rsidRPr="39CB82AA">
        <w:rPr>
          <w:lang w:val="es-AR"/>
        </w:rPr>
        <w:t xml:space="preserve">Nos concentramos ahora sobre la segunda parte de la microinstrucción del modelo de Wilkes, aquella que define las informaciones para encadenar las microinstrucciones. Hay que tener en cuenta que cuando se ejecuta </w:t>
      </w:r>
      <w:proofErr w:type="gramStart"/>
      <w:r w:rsidRPr="39CB82AA">
        <w:rPr>
          <w:lang w:val="es-AR"/>
        </w:rPr>
        <w:t>un microprograma</w:t>
      </w:r>
      <w:proofErr w:type="gramEnd"/>
      <w:r w:rsidRPr="39CB82AA">
        <w:rPr>
          <w:lang w:val="es-AR"/>
        </w:rPr>
        <w:t>, la dirección de la siguiente microinstrucción a ejecutar puede venir dada de 3 formas distintas:</w:t>
      </w:r>
    </w:p>
    <w:p w14:paraId="33ED0E6B" w14:textId="11781E85" w:rsidR="4902B5C0" w:rsidRDefault="16BF2360" w:rsidP="00154A39">
      <w:pPr>
        <w:pStyle w:val="Prrafodelista"/>
        <w:numPr>
          <w:ilvl w:val="0"/>
          <w:numId w:val="56"/>
        </w:numPr>
        <w:rPr>
          <w:rFonts w:asciiTheme="minorHAnsi" w:eastAsiaTheme="minorEastAsia" w:hAnsiTheme="minorHAnsi" w:cstheme="minorBidi"/>
          <w:color w:val="000000" w:themeColor="text1"/>
        </w:rPr>
      </w:pPr>
      <w:r w:rsidRPr="39CB82AA">
        <w:rPr>
          <w:lang w:val="es-AR"/>
        </w:rPr>
        <w:t>Viene determinada por el registro de instrucción.</w:t>
      </w:r>
    </w:p>
    <w:p w14:paraId="76EA7F4F" w14:textId="11781E85" w:rsidR="4902B5C0" w:rsidRDefault="16BF2360" w:rsidP="00154A39">
      <w:pPr>
        <w:pStyle w:val="Prrafodelista"/>
        <w:numPr>
          <w:ilvl w:val="0"/>
          <w:numId w:val="56"/>
        </w:numPr>
        <w:rPr>
          <w:rFonts w:asciiTheme="minorHAnsi" w:eastAsiaTheme="minorEastAsia" w:hAnsiTheme="minorHAnsi" w:cstheme="minorBidi"/>
          <w:color w:val="000000" w:themeColor="text1"/>
        </w:rPr>
      </w:pPr>
      <w:r w:rsidRPr="39CB82AA">
        <w:rPr>
          <w:lang w:val="es-AR"/>
        </w:rPr>
        <w:t>Es la siguiente dirección secuencial.</w:t>
      </w:r>
    </w:p>
    <w:p w14:paraId="683EE111" w14:textId="11781E85" w:rsidR="4902B5C0" w:rsidRDefault="16BF2360" w:rsidP="00154A39">
      <w:pPr>
        <w:pStyle w:val="Prrafodelista"/>
        <w:numPr>
          <w:ilvl w:val="0"/>
          <w:numId w:val="56"/>
        </w:numPr>
        <w:rPr>
          <w:rFonts w:asciiTheme="minorHAnsi" w:eastAsiaTheme="minorEastAsia" w:hAnsiTheme="minorHAnsi" w:cstheme="minorBidi"/>
          <w:color w:val="000000" w:themeColor="text1"/>
        </w:rPr>
      </w:pPr>
      <w:r w:rsidRPr="39CB82AA">
        <w:rPr>
          <w:lang w:val="es-AR"/>
        </w:rPr>
        <w:t>Es el destino de un salto.</w:t>
      </w:r>
    </w:p>
    <w:p w14:paraId="43123E4D" w14:textId="11781E85" w:rsidR="4902B5C0" w:rsidRPr="00487D3F" w:rsidRDefault="16BF2360" w:rsidP="39CB82AA">
      <w:pPr>
        <w:rPr>
          <w:lang w:val="es-AR"/>
        </w:rPr>
      </w:pPr>
      <w:r w:rsidRPr="39CB82AA">
        <w:rPr>
          <w:lang w:val="es-AR"/>
        </w:rPr>
        <w:t>Son posibles dos grandes opciones:</w:t>
      </w:r>
    </w:p>
    <w:p w14:paraId="21CB8966" w14:textId="65370DB6" w:rsidR="4902B5C0" w:rsidRDefault="16BF2360" w:rsidP="00154A39">
      <w:pPr>
        <w:pStyle w:val="Prrafodelista"/>
        <w:numPr>
          <w:ilvl w:val="0"/>
          <w:numId w:val="60"/>
        </w:numPr>
        <w:rPr>
          <w:rFonts w:asciiTheme="minorHAnsi" w:eastAsiaTheme="minorEastAsia" w:hAnsiTheme="minorHAnsi" w:cstheme="minorBidi"/>
          <w:b/>
          <w:color w:val="000000" w:themeColor="text1"/>
        </w:rPr>
      </w:pPr>
      <w:r w:rsidRPr="15A42EE2">
        <w:rPr>
          <w:b/>
          <w:lang w:val="es-AR"/>
        </w:rPr>
        <w:t>Direccionamiento secuencial:</w:t>
      </w:r>
      <w:r w:rsidRPr="39CB82AA">
        <w:rPr>
          <w:lang w:val="es-AR"/>
        </w:rPr>
        <w:t xml:space="preserve"> Una microinstrucción normal direcciona implícitamente la microinstrucción que se encuentra en la dirección próxima a la suya. El registro de selección de la memoria de control funciona entonces como un contador ordinal. Los saltos pueden </w:t>
      </w:r>
      <w:r w:rsidRPr="15A42EE2">
        <w:rPr>
          <w:lang w:val="es-AR"/>
        </w:rPr>
        <w:t>realizarse especializando</w:t>
      </w:r>
      <w:r w:rsidRPr="39CB82AA">
        <w:rPr>
          <w:lang w:val="es-AR"/>
        </w:rPr>
        <w:t xml:space="preserve"> un bit de la microinstrucción como indicador afirmativo o negativo de salto y</w:t>
      </w:r>
      <w:r w:rsidRPr="15A42EE2">
        <w:rPr>
          <w:lang w:val="es-AR"/>
        </w:rPr>
        <w:t xml:space="preserve"> </w:t>
      </w:r>
      <w:r w:rsidRPr="39CB82AA">
        <w:rPr>
          <w:lang w:val="es-AR"/>
        </w:rPr>
        <w:t xml:space="preserve">dejando el resto de </w:t>
      </w:r>
      <w:proofErr w:type="gramStart"/>
      <w:r w:rsidRPr="39CB82AA">
        <w:rPr>
          <w:lang w:val="es-AR"/>
        </w:rPr>
        <w:t>la misma</w:t>
      </w:r>
      <w:proofErr w:type="gramEnd"/>
      <w:r w:rsidRPr="39CB82AA">
        <w:rPr>
          <w:lang w:val="es-AR"/>
        </w:rPr>
        <w:t xml:space="preserve"> para albergar la dirección de la próxima microinstrucción por ejecutar</w:t>
      </w:r>
      <w:r w:rsidRPr="15A42EE2">
        <w:rPr>
          <w:lang w:val="es-AR"/>
        </w:rPr>
        <w:t xml:space="preserve"> </w:t>
      </w:r>
      <w:r w:rsidRPr="39CB82AA">
        <w:rPr>
          <w:lang w:val="es-AR"/>
        </w:rPr>
        <w:t>y, cuando sea el caso, la condición de salto.</w:t>
      </w:r>
    </w:p>
    <w:p w14:paraId="2BD18770" w14:textId="65370DB6" w:rsidR="4902B5C0" w:rsidRDefault="16BF2360" w:rsidP="00154A39">
      <w:pPr>
        <w:pStyle w:val="Prrafodelista"/>
        <w:numPr>
          <w:ilvl w:val="1"/>
          <w:numId w:val="58"/>
        </w:numPr>
        <w:rPr>
          <w:rFonts w:asciiTheme="minorHAnsi" w:eastAsiaTheme="minorEastAsia" w:hAnsiTheme="minorHAnsi" w:cstheme="minorBidi"/>
          <w:color w:val="000000" w:themeColor="text1"/>
        </w:rPr>
      </w:pPr>
      <w:r w:rsidRPr="39CB82AA">
        <w:rPr>
          <w:lang w:val="es-AR"/>
        </w:rPr>
        <w:t>Ventajas: Simple de programar, no alarga la microinstrucción.</w:t>
      </w:r>
    </w:p>
    <w:p w14:paraId="34D9AEE9" w14:textId="65370DB6" w:rsidR="4902B5C0" w:rsidRDefault="16BF2360" w:rsidP="00154A39">
      <w:pPr>
        <w:pStyle w:val="Prrafodelista"/>
        <w:numPr>
          <w:ilvl w:val="1"/>
          <w:numId w:val="58"/>
        </w:numPr>
        <w:rPr>
          <w:rFonts w:asciiTheme="minorHAnsi" w:eastAsiaTheme="minorEastAsia" w:hAnsiTheme="minorHAnsi" w:cstheme="minorBidi"/>
          <w:color w:val="000000" w:themeColor="text1"/>
        </w:rPr>
      </w:pPr>
      <w:r w:rsidRPr="39CB82AA">
        <w:rPr>
          <w:lang w:val="es-AR"/>
        </w:rPr>
        <w:lastRenderedPageBreak/>
        <w:t>Desventajas: Un salto ocupa por sí solo una microinstrucción y desperdicia tiempo de ejecución, ya</w:t>
      </w:r>
      <w:r w:rsidRPr="15A42EE2">
        <w:rPr>
          <w:lang w:val="es-AR"/>
        </w:rPr>
        <w:t xml:space="preserve"> </w:t>
      </w:r>
      <w:r w:rsidRPr="39CB82AA">
        <w:rPr>
          <w:lang w:val="es-AR"/>
        </w:rPr>
        <w:t xml:space="preserve">que no se generan microórdenes. Por lo </w:t>
      </w:r>
      <w:proofErr w:type="gramStart"/>
      <w:r w:rsidRPr="39CB82AA">
        <w:rPr>
          <w:lang w:val="es-AR"/>
        </w:rPr>
        <w:t>tanto</w:t>
      </w:r>
      <w:proofErr w:type="gramEnd"/>
      <w:r w:rsidRPr="39CB82AA">
        <w:rPr>
          <w:lang w:val="es-AR"/>
        </w:rPr>
        <w:t xml:space="preserve"> solo es conveniente este método cuando haya un</w:t>
      </w:r>
      <w:r w:rsidRPr="15A42EE2">
        <w:rPr>
          <w:lang w:val="es-AR"/>
        </w:rPr>
        <w:t xml:space="preserve"> </w:t>
      </w:r>
      <w:r w:rsidRPr="39CB82AA">
        <w:rPr>
          <w:lang w:val="es-AR"/>
        </w:rPr>
        <w:t>porcentaje pequeño de microinstrucciones de salto.</w:t>
      </w:r>
    </w:p>
    <w:p w14:paraId="28285E59" w14:textId="65370DB6" w:rsidR="4902B5C0" w:rsidRDefault="16BF2360" w:rsidP="00154A39">
      <w:pPr>
        <w:pStyle w:val="Prrafodelista"/>
        <w:numPr>
          <w:ilvl w:val="0"/>
          <w:numId w:val="60"/>
        </w:numPr>
        <w:rPr>
          <w:rFonts w:asciiTheme="minorHAnsi" w:eastAsiaTheme="minorEastAsia" w:hAnsiTheme="minorHAnsi" w:cstheme="minorBidi"/>
          <w:b/>
          <w:color w:val="000000" w:themeColor="text1"/>
        </w:rPr>
      </w:pPr>
      <w:r w:rsidRPr="15A42EE2">
        <w:rPr>
          <w:b/>
          <w:lang w:val="es-AR"/>
        </w:rPr>
        <w:t>Direccionamiento explícito:</w:t>
      </w:r>
      <w:r w:rsidRPr="39CB82AA">
        <w:rPr>
          <w:lang w:val="es-AR"/>
        </w:rPr>
        <w:t xml:space="preserve"> Se fracciona la parte de microinstrucción que define a la</w:t>
      </w:r>
      <w:r w:rsidR="51A9AC64" w:rsidRPr="15A42EE2">
        <w:rPr>
          <w:lang w:val="es-AR"/>
        </w:rPr>
        <w:t xml:space="preserve"> </w:t>
      </w:r>
      <w:r w:rsidRPr="39CB82AA">
        <w:rPr>
          <w:lang w:val="es-AR"/>
        </w:rPr>
        <w:t>microinstrucción siguiente en 2 campos. El 1ro contiene de manera explícita los bits de mayor peso</w:t>
      </w:r>
      <w:r w:rsidR="23EAE087" w:rsidRPr="15A42EE2">
        <w:rPr>
          <w:lang w:val="es-AR"/>
        </w:rPr>
        <w:t xml:space="preserve"> </w:t>
      </w:r>
      <w:r w:rsidRPr="39CB82AA">
        <w:rPr>
          <w:lang w:val="es-AR"/>
        </w:rPr>
        <w:t>de la dirección. El 2do contiene, bien directamente los bits de menor peso de la dirección, si esta</w:t>
      </w:r>
      <w:r w:rsidR="23EAE087" w:rsidRPr="15A42EE2">
        <w:rPr>
          <w:lang w:val="es-AR"/>
        </w:rPr>
        <w:t xml:space="preserve"> </w:t>
      </w:r>
      <w:r w:rsidRPr="39CB82AA">
        <w:rPr>
          <w:lang w:val="es-AR"/>
        </w:rPr>
        <w:t>fuera conocida, o bien la dirección de un registro que los tenga almacenados, si fuera condicional.</w:t>
      </w:r>
      <w:r w:rsidR="2741F338" w:rsidRPr="15A42EE2">
        <w:rPr>
          <w:lang w:val="es-AR"/>
        </w:rPr>
        <w:t xml:space="preserve"> </w:t>
      </w:r>
      <w:r>
        <w:br/>
      </w:r>
      <w:r w:rsidRPr="39CB82AA">
        <w:rPr>
          <w:lang w:val="es-AR"/>
        </w:rPr>
        <w:t>Además, este último campo puede ir acompañado de un indicador cuyo valor defina si esos bits</w:t>
      </w:r>
      <w:r w:rsidR="53C01523" w:rsidRPr="15A42EE2">
        <w:rPr>
          <w:lang w:val="es-AR"/>
        </w:rPr>
        <w:t xml:space="preserve"> </w:t>
      </w:r>
      <w:r w:rsidRPr="39CB82AA">
        <w:rPr>
          <w:lang w:val="es-AR"/>
        </w:rPr>
        <w:t>significan los de menor peso de la dirección o la dirección de un registro que los contiene.</w:t>
      </w:r>
    </w:p>
    <w:p w14:paraId="5D2CBB1B" w14:textId="65370DB6" w:rsidR="4902B5C0" w:rsidRDefault="16BF2360" w:rsidP="00154A39">
      <w:pPr>
        <w:pStyle w:val="Prrafodelista"/>
        <w:numPr>
          <w:ilvl w:val="1"/>
          <w:numId w:val="59"/>
        </w:numPr>
        <w:rPr>
          <w:rFonts w:asciiTheme="minorHAnsi" w:eastAsiaTheme="minorEastAsia" w:hAnsiTheme="minorHAnsi" w:cstheme="minorBidi"/>
          <w:color w:val="000000" w:themeColor="text1"/>
          <w:lang w:val="es-AR"/>
        </w:rPr>
      </w:pPr>
      <w:r w:rsidRPr="39CB82AA">
        <w:rPr>
          <w:lang w:val="es-AR"/>
        </w:rPr>
        <w:t xml:space="preserve">Ventajas: Minimiza el número total de microinstrucciones, porque algunas son comunes a </w:t>
      </w:r>
      <w:proofErr w:type="gramStart"/>
      <w:r w:rsidRPr="39CB82AA">
        <w:rPr>
          <w:lang w:val="es-AR"/>
        </w:rPr>
        <w:t>varios</w:t>
      </w:r>
      <w:r w:rsidR="7E007DD7" w:rsidRPr="15A42EE2">
        <w:rPr>
          <w:lang w:val="es-AR"/>
        </w:rPr>
        <w:t xml:space="preserve"> </w:t>
      </w:r>
      <w:r w:rsidRPr="39CB82AA">
        <w:rPr>
          <w:lang w:val="es-AR"/>
        </w:rPr>
        <w:t>microprogramas</w:t>
      </w:r>
      <w:proofErr w:type="gramEnd"/>
      <w:r w:rsidRPr="39CB82AA">
        <w:rPr>
          <w:lang w:val="es-AR"/>
        </w:rPr>
        <w:t>. No supone pérdida de tiempo en los saltos incondicionales.</w:t>
      </w:r>
    </w:p>
    <w:p w14:paraId="4E97453A" w14:textId="65370DB6" w:rsidR="00EA35BA" w:rsidRDefault="16BF2360" w:rsidP="00154A39">
      <w:pPr>
        <w:pStyle w:val="Prrafodelista"/>
        <w:numPr>
          <w:ilvl w:val="1"/>
          <w:numId w:val="59"/>
        </w:numPr>
        <w:rPr>
          <w:rFonts w:asciiTheme="minorHAnsi" w:eastAsiaTheme="minorEastAsia" w:hAnsiTheme="minorHAnsi" w:cstheme="minorBidi"/>
          <w:color w:val="000000" w:themeColor="text1"/>
        </w:rPr>
      </w:pPr>
      <w:r w:rsidRPr="39CB82AA">
        <w:rPr>
          <w:lang w:val="es-AR"/>
        </w:rPr>
        <w:t>Desventajas: Es difícil de usar y aumenta la longitud de la microinstrucción.</w:t>
      </w:r>
    </w:p>
    <w:p w14:paraId="063248CA" w14:textId="5C822DC3" w:rsidR="00E4738E" w:rsidRDefault="009D7EC9" w:rsidP="00484999">
      <w:pPr>
        <w:rPr>
          <w:i/>
          <w:iCs/>
          <w:lang w:val="es-AR"/>
        </w:rPr>
      </w:pPr>
      <w:r>
        <w:rPr>
          <w:noProof/>
        </w:rPr>
        <w:drawing>
          <wp:inline distT="0" distB="0" distL="0" distR="0" wp14:anchorId="1B0579DE" wp14:editId="4850BD7D">
            <wp:extent cx="6849110" cy="3366135"/>
            <wp:effectExtent l="0" t="0" r="8890" b="5715"/>
            <wp:docPr id="49501454" name="Picture 495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49110" cy="3366135"/>
                    </a:xfrm>
                    <a:prstGeom prst="rect">
                      <a:avLst/>
                    </a:prstGeom>
                    <a:noFill/>
                    <a:ln>
                      <a:noFill/>
                    </a:ln>
                  </pic:spPr>
                </pic:pic>
              </a:graphicData>
            </a:graphic>
          </wp:inline>
        </w:drawing>
      </w:r>
    </w:p>
    <w:p w14:paraId="211A7AD6" w14:textId="3AFC9022" w:rsidR="00484999" w:rsidRPr="00484999" w:rsidRDefault="55887EF3" w:rsidP="009D7EC9">
      <w:pPr>
        <w:jc w:val="center"/>
        <w:rPr>
          <w:i/>
          <w:iCs/>
          <w:lang w:val="es-AR"/>
        </w:rPr>
      </w:pPr>
      <w:r w:rsidRPr="06DEF03D">
        <w:rPr>
          <w:i/>
          <w:iCs/>
          <w:lang w:val="es-AR"/>
        </w:rPr>
        <w:t xml:space="preserve">Figura 24 </w:t>
      </w:r>
      <w:proofErr w:type="spellStart"/>
      <w:r w:rsidRPr="06DEF03D">
        <w:rPr>
          <w:i/>
          <w:iCs/>
          <w:lang w:val="es-AR"/>
        </w:rPr>
        <w:t>Meinadier</w:t>
      </w:r>
      <w:proofErr w:type="spellEnd"/>
    </w:p>
    <w:p w14:paraId="7E35E26F" w14:textId="03017CD4" w:rsidR="2E55DE34" w:rsidRDefault="2E55DE34" w:rsidP="2E55DE34">
      <w:pPr>
        <w:rPr>
          <w:i/>
          <w:iCs/>
          <w:lang w:val="es-AR"/>
        </w:rPr>
      </w:pPr>
    </w:p>
    <w:p w14:paraId="7D6AFA0D" w14:textId="5655D7A2" w:rsidR="2E55DE34" w:rsidRDefault="2E55DE34" w:rsidP="2E55DE34">
      <w:pPr>
        <w:rPr>
          <w:i/>
          <w:iCs/>
          <w:lang w:val="es-AR"/>
        </w:rPr>
      </w:pPr>
    </w:p>
    <w:p w14:paraId="3350395B" w14:textId="77777777" w:rsidR="00254049" w:rsidRDefault="00254049" w:rsidP="5D5AD4EB">
      <w:pPr>
        <w:pStyle w:val="Ttulo3"/>
        <w:rPr>
          <w:lang w:val="es-AR"/>
        </w:rPr>
      </w:pPr>
    </w:p>
    <w:p w14:paraId="699660C6" w14:textId="77777777" w:rsidR="00254049" w:rsidRDefault="00254049" w:rsidP="5D5AD4EB">
      <w:pPr>
        <w:pStyle w:val="Ttulo3"/>
        <w:rPr>
          <w:lang w:val="es-AR"/>
        </w:rPr>
      </w:pPr>
    </w:p>
    <w:p w14:paraId="7E62B3CB" w14:textId="77777777" w:rsidR="00562D25" w:rsidRDefault="00562D25" w:rsidP="00254049">
      <w:pPr>
        <w:pStyle w:val="Ttulo3"/>
      </w:pPr>
    </w:p>
    <w:p w14:paraId="1378BADA" w14:textId="77777777" w:rsidR="00562D25" w:rsidRDefault="00562D25" w:rsidP="00254049">
      <w:pPr>
        <w:pStyle w:val="Ttulo3"/>
      </w:pPr>
    </w:p>
    <w:p w14:paraId="5268BF47" w14:textId="2B987978" w:rsidR="55887EF3" w:rsidRPr="00254049" w:rsidRDefault="55887EF3" w:rsidP="00254049">
      <w:pPr>
        <w:pStyle w:val="Ttulo3"/>
      </w:pPr>
      <w:r w:rsidRPr="00254049">
        <w:t xml:space="preserve">Unidad de control cableada vs. </w:t>
      </w:r>
      <w:proofErr w:type="spellStart"/>
      <w:r w:rsidRPr="00254049">
        <w:t>Microprogramada</w:t>
      </w:r>
      <w:proofErr w:type="spellEnd"/>
    </w:p>
    <w:p w14:paraId="19F37986" w14:textId="4358FCE3" w:rsidR="55887EF3" w:rsidRPr="00562D25" w:rsidRDefault="55887EF3" w:rsidP="2E55DE34">
      <w:pPr>
        <w:jc w:val="center"/>
        <w:rPr>
          <w:lang w:val="es-419"/>
        </w:rPr>
      </w:pPr>
    </w:p>
    <w:p w14:paraId="32D81688" w14:textId="1F62D65C" w:rsidR="2E55DE34" w:rsidRPr="00562D25" w:rsidRDefault="2E55DE34" w:rsidP="2E55DE34">
      <w:pPr>
        <w:rPr>
          <w:lang w:val="es-419"/>
        </w:rPr>
      </w:pPr>
    </w:p>
    <w:p w14:paraId="1AF940EB" w14:textId="6358F319" w:rsidR="1C23205A" w:rsidRDefault="1C23205A" w:rsidP="33FE8D18">
      <w:pPr>
        <w:pStyle w:val="Ttulo3"/>
      </w:pPr>
      <w:r>
        <w:lastRenderedPageBreak/>
        <w:t>Acompasamiento</w:t>
      </w:r>
    </w:p>
    <w:p w14:paraId="2EB0B3AE" w14:textId="7EE12FFF" w:rsidR="1C23205A" w:rsidRPr="00487D3F" w:rsidRDefault="1C23205A" w:rsidP="734EF748">
      <w:pPr>
        <w:rPr>
          <w:lang w:val="es-AR"/>
        </w:rPr>
      </w:pPr>
      <w:r w:rsidRPr="00487D3F">
        <w:rPr>
          <w:lang w:val="es-AR"/>
        </w:rPr>
        <w:t xml:space="preserve">El problema se plantea a dos niveles: el primero correspondiente al acompasamiento durante el desarrollo de una </w:t>
      </w:r>
      <w:proofErr w:type="spellStart"/>
      <w:proofErr w:type="gramStart"/>
      <w:r w:rsidRPr="00487D3F">
        <w:rPr>
          <w:lang w:val="es-AR"/>
        </w:rPr>
        <w:t>micro-instrucción</w:t>
      </w:r>
      <w:proofErr w:type="spellEnd"/>
      <w:proofErr w:type="gramEnd"/>
      <w:r w:rsidRPr="00487D3F">
        <w:rPr>
          <w:lang w:val="es-AR"/>
        </w:rPr>
        <w:t xml:space="preserve">, el segundo al </w:t>
      </w:r>
      <w:proofErr w:type="spellStart"/>
      <w:r w:rsidRPr="00487D3F">
        <w:rPr>
          <w:lang w:val="es-AR"/>
        </w:rPr>
        <w:t>compasamiento</w:t>
      </w:r>
      <w:proofErr w:type="spellEnd"/>
      <w:r w:rsidRPr="00487D3F">
        <w:rPr>
          <w:lang w:val="es-AR"/>
        </w:rPr>
        <w:t xml:space="preserve"> de las demandas de sucesivas </w:t>
      </w:r>
      <w:proofErr w:type="spellStart"/>
      <w:r w:rsidRPr="00487D3F">
        <w:rPr>
          <w:lang w:val="es-AR"/>
        </w:rPr>
        <w:t>micro-instrucciones</w:t>
      </w:r>
      <w:proofErr w:type="spellEnd"/>
      <w:r w:rsidRPr="00487D3F">
        <w:rPr>
          <w:lang w:val="es-AR"/>
        </w:rPr>
        <w:t>.</w:t>
      </w:r>
    </w:p>
    <w:p w14:paraId="34A14969" w14:textId="52E99008" w:rsidR="00E7219B" w:rsidRDefault="2643037E" w:rsidP="00154A39">
      <w:pPr>
        <w:pStyle w:val="Prrafodelista"/>
        <w:numPr>
          <w:ilvl w:val="0"/>
          <w:numId w:val="57"/>
        </w:numPr>
        <w:rPr>
          <w:rFonts w:asciiTheme="minorHAnsi" w:eastAsiaTheme="minorEastAsia" w:hAnsiTheme="minorHAnsi" w:cstheme="minorBidi"/>
          <w:color w:val="000000" w:themeColor="text1"/>
        </w:rPr>
      </w:pPr>
      <w:r w:rsidRPr="7790F2A9">
        <w:rPr>
          <w:b/>
        </w:rPr>
        <w:t>Acompasamiento del desarrollo de una microinstrucción</w:t>
      </w:r>
      <w:r w:rsidRPr="7790F2A9">
        <w:rPr>
          <w:b/>
          <w:bCs/>
        </w:rPr>
        <w:t>.</w:t>
      </w:r>
      <w:r>
        <w:t xml:space="preserve"> Cuando se emite simultáneamente el conjun</w:t>
      </w:r>
      <w:r w:rsidR="6E222256">
        <w:t>t</w:t>
      </w:r>
      <w:r>
        <w:t>o de las micro</w:t>
      </w:r>
      <w:r w:rsidR="7C85FB64">
        <w:t>ó</w:t>
      </w:r>
      <w:r>
        <w:t xml:space="preserve">rdenes generadas por cada </w:t>
      </w:r>
      <w:r w:rsidR="1841D8DA">
        <w:t xml:space="preserve">microinstrucción, se haba de </w:t>
      </w:r>
      <w:r w:rsidR="1841D8DA" w:rsidRPr="6D5BF4A0">
        <w:rPr>
          <w:i/>
        </w:rPr>
        <w:t>microprogramación vertical</w:t>
      </w:r>
      <w:r w:rsidR="1841D8DA">
        <w:t>. En tal caso, el único comp</w:t>
      </w:r>
      <w:r w:rsidR="6AEF2C96">
        <w:t>á</w:t>
      </w:r>
      <w:r w:rsidR="1841D8DA">
        <w:t xml:space="preserve">s existente es el de la demanda de las microinstrucciones. El método de codificación tipo instrucción </w:t>
      </w:r>
      <w:r w:rsidR="74240C9B">
        <w:t>y</w:t>
      </w:r>
      <w:r w:rsidR="1841D8DA">
        <w:t xml:space="preserve"> la téc</w:t>
      </w:r>
      <w:r w:rsidR="2D228594">
        <w:t>nic</w:t>
      </w:r>
      <w:r w:rsidR="1841D8DA">
        <w:t xml:space="preserve">a de </w:t>
      </w:r>
      <w:r w:rsidR="7745ED8A">
        <w:t>microp</w:t>
      </w:r>
      <w:r w:rsidR="1841D8DA">
        <w:t>rogramaci</w:t>
      </w:r>
      <w:r w:rsidR="57493AC7">
        <w:t>ó</w:t>
      </w:r>
      <w:r w:rsidR="1841D8DA">
        <w:t xml:space="preserve">n </w:t>
      </w:r>
      <w:r w:rsidR="41A27B1C">
        <w:t>vertical se utilizan a menudo juntos.</w:t>
      </w:r>
      <w:r>
        <w:br/>
      </w:r>
      <w:r w:rsidR="1B4331E7">
        <w:t xml:space="preserve">Inversamente, es posible concebir que las </w:t>
      </w:r>
      <w:proofErr w:type="spellStart"/>
      <w:r w:rsidR="1B4331E7">
        <w:t>microordenes</w:t>
      </w:r>
      <w:proofErr w:type="spellEnd"/>
      <w:r w:rsidR="1B4331E7">
        <w:t xml:space="preserve"> emanadas de los distintos campos de una microinstrucción sean emitidas en diferentes fases de su ejecución. Esta es la </w:t>
      </w:r>
      <w:r w:rsidR="1B4331E7" w:rsidRPr="4624D394">
        <w:rPr>
          <w:i/>
          <w:iCs/>
        </w:rPr>
        <w:t>micr</w:t>
      </w:r>
      <w:r w:rsidR="535001E2" w:rsidRPr="4624D394">
        <w:rPr>
          <w:i/>
          <w:iCs/>
        </w:rPr>
        <w:t>o</w:t>
      </w:r>
      <w:r w:rsidR="1B4331E7" w:rsidRPr="4624D394">
        <w:rPr>
          <w:i/>
          <w:iCs/>
        </w:rPr>
        <w:t>pr</w:t>
      </w:r>
      <w:r w:rsidR="764739F3" w:rsidRPr="4624D394">
        <w:rPr>
          <w:i/>
          <w:iCs/>
        </w:rPr>
        <w:t>o</w:t>
      </w:r>
      <w:r w:rsidR="1B4331E7" w:rsidRPr="4624D394">
        <w:rPr>
          <w:i/>
          <w:iCs/>
        </w:rPr>
        <w:t>gramaci</w:t>
      </w:r>
      <w:r w:rsidR="719E4EE1" w:rsidRPr="4624D394">
        <w:rPr>
          <w:i/>
          <w:iCs/>
        </w:rPr>
        <w:t>ó</w:t>
      </w:r>
      <w:r w:rsidR="1B4331E7" w:rsidRPr="4624D394">
        <w:rPr>
          <w:i/>
          <w:iCs/>
        </w:rPr>
        <w:t>n</w:t>
      </w:r>
      <w:r w:rsidR="1B4331E7" w:rsidRPr="4624D394">
        <w:rPr>
          <w:i/>
        </w:rPr>
        <w:t xml:space="preserve"> horizon</w:t>
      </w:r>
      <w:r w:rsidR="5ECC5DE9" w:rsidRPr="4624D394">
        <w:rPr>
          <w:i/>
        </w:rPr>
        <w:t>tal</w:t>
      </w:r>
      <w:r w:rsidR="5ECC5DE9">
        <w:t>. En dicha hipotesis la unidad de control p</w:t>
      </w:r>
      <w:r w:rsidR="1C3DDB8F">
        <w:t>u</w:t>
      </w:r>
      <w:r w:rsidR="5ECC5DE9">
        <w:t>ede estar provista de un distribuidor de fases como los secuenciadores cableados.</w:t>
      </w:r>
      <w:r>
        <w:br/>
      </w:r>
      <w:r w:rsidR="44710CDB" w:rsidRPr="6D5BF4A0">
        <w:rPr>
          <w:i/>
        </w:rPr>
        <w:t>(Fig. 25 y 26)</w:t>
      </w:r>
    </w:p>
    <w:p w14:paraId="269C1A13" w14:textId="2EAFCE95" w:rsidR="44710CDB" w:rsidRPr="00254049" w:rsidRDefault="44710CDB" w:rsidP="00154A39">
      <w:pPr>
        <w:pStyle w:val="Prrafodelista"/>
        <w:numPr>
          <w:ilvl w:val="0"/>
          <w:numId w:val="57"/>
        </w:numPr>
        <w:rPr>
          <w:rFonts w:asciiTheme="minorHAnsi" w:eastAsiaTheme="minorEastAsia" w:hAnsiTheme="minorHAnsi" w:cstheme="minorBidi"/>
          <w:color w:val="000000" w:themeColor="text1"/>
        </w:rPr>
      </w:pPr>
      <w:r w:rsidRPr="5663942A">
        <w:rPr>
          <w:b/>
        </w:rPr>
        <w:t>Acompasamiento de las demandas de las microinstrucci</w:t>
      </w:r>
      <w:r w:rsidR="3C7ED33D" w:rsidRPr="5663942A">
        <w:rPr>
          <w:b/>
        </w:rPr>
        <w:t>o</w:t>
      </w:r>
      <w:r w:rsidRPr="5663942A">
        <w:rPr>
          <w:b/>
        </w:rPr>
        <w:t>nes.</w:t>
      </w:r>
      <w:r>
        <w:t xml:space="preserve"> El compás de demanda de las </w:t>
      </w:r>
      <w:r w:rsidR="536E2CBA">
        <w:t>microinstrucciones</w:t>
      </w:r>
      <w:r>
        <w:t xml:space="preserve"> puede ser fijo o </w:t>
      </w:r>
      <w:r w:rsidR="4A232E65">
        <w:t>variable</w:t>
      </w:r>
      <w:r>
        <w:t xml:space="preserve">. </w:t>
      </w:r>
      <w:r w:rsidR="14916375">
        <w:t>Se observa</w:t>
      </w:r>
      <w:r>
        <w:t>, en general, el uso de un compás variable en micr</w:t>
      </w:r>
      <w:r w:rsidR="43134B7C">
        <w:t>oprogramación vertical,</w:t>
      </w:r>
      <w:r w:rsidR="39503A8E">
        <w:t xml:space="preserve"> </w:t>
      </w:r>
      <w:r w:rsidR="43134B7C">
        <w:t xml:space="preserve">bien porque el </w:t>
      </w:r>
      <w:r w:rsidR="70D9FAE8">
        <w:t>calculador</w:t>
      </w:r>
      <w:r w:rsidR="43134B7C">
        <w:t xml:space="preserve"> gobierne por </w:t>
      </w:r>
      <w:proofErr w:type="spellStart"/>
      <w:r w:rsidR="43134B7C">
        <w:t>si</w:t>
      </w:r>
      <w:proofErr w:type="spellEnd"/>
      <w:r w:rsidR="43134B7C">
        <w:t xml:space="preserve"> mismo la llamada a la nueva microinstrucción en cuanto que las operaciones </w:t>
      </w:r>
      <w:r w:rsidR="2DB9B4AC">
        <w:t>relativas</w:t>
      </w:r>
      <w:r w:rsidR="43134B7C">
        <w:t xml:space="preserve"> a la anterior hayan terminado, bien porque el campo de la </w:t>
      </w:r>
      <w:r w:rsidR="20D259D3">
        <w:t>microinstrucción</w:t>
      </w:r>
      <w:r w:rsidR="43134B7C">
        <w:t xml:space="preserve"> defina su duración, como se representa en la </w:t>
      </w:r>
      <w:r w:rsidR="38EEA382">
        <w:t>figura</w:t>
      </w:r>
      <w:r w:rsidR="161DD2DC">
        <w:t xml:space="preserve"> 26. A menudo se emplea el com</w:t>
      </w:r>
      <w:r w:rsidR="34177B2D">
        <w:t>p</w:t>
      </w:r>
      <w:r w:rsidR="161DD2DC">
        <w:t xml:space="preserve">ás fijo de demanda en las máquinas con </w:t>
      </w:r>
      <w:r w:rsidR="161DD2DC" w:rsidRPr="00013813">
        <w:rPr>
          <w:b/>
          <w:bCs/>
        </w:rPr>
        <w:t>microprogramación horizontal</w:t>
      </w:r>
      <w:r w:rsidR="161DD2DC">
        <w:t>, correspondiendo cada ciclo de memoria de control a un número fijo de batidos de re</w:t>
      </w:r>
      <w:r w:rsidR="7C35882B">
        <w:t>loj (Fig. 25)</w:t>
      </w:r>
    </w:p>
    <w:p w14:paraId="6AF792A1" w14:textId="1977F0D4" w:rsidR="00254049" w:rsidRDefault="00AA4DD8" w:rsidP="00F71CB3">
      <w:pPr>
        <w:pStyle w:val="Prrafodelista"/>
        <w:numPr>
          <w:ilvl w:val="0"/>
          <w:numId w:val="0"/>
        </w:numPr>
        <w:ind w:left="720"/>
        <w:jc w:val="center"/>
        <w:rPr>
          <w:color w:val="000000" w:themeColor="text1"/>
        </w:rPr>
      </w:pPr>
      <w:r>
        <w:rPr>
          <w:noProof/>
        </w:rPr>
        <w:drawing>
          <wp:inline distT="0" distB="0" distL="0" distR="0" wp14:anchorId="6572F41C" wp14:editId="6047F398">
            <wp:extent cx="6295964" cy="2644819"/>
            <wp:effectExtent l="0" t="0" r="0" b="3175"/>
            <wp:docPr id="49501455" name="Picture 495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08007" cy="2649878"/>
                    </a:xfrm>
                    <a:prstGeom prst="rect">
                      <a:avLst/>
                    </a:prstGeom>
                    <a:noFill/>
                    <a:ln>
                      <a:noFill/>
                    </a:ln>
                  </pic:spPr>
                </pic:pic>
              </a:graphicData>
            </a:graphic>
          </wp:inline>
        </w:drawing>
      </w:r>
    </w:p>
    <w:p w14:paraId="062CB9F0" w14:textId="20A616AC" w:rsidR="001C38D7" w:rsidRDefault="001C38D7" w:rsidP="00A86A04">
      <w:pPr>
        <w:rPr>
          <w:lang w:val="es-419"/>
        </w:rPr>
      </w:pPr>
    </w:p>
    <w:p w14:paraId="2BDD1092" w14:textId="77777777" w:rsidR="001C38D7" w:rsidRDefault="001C38D7">
      <w:pPr>
        <w:rPr>
          <w:lang w:val="es-419"/>
        </w:rPr>
      </w:pPr>
      <w:r>
        <w:rPr>
          <w:lang w:val="es-419"/>
        </w:rPr>
        <w:br w:type="page"/>
      </w:r>
    </w:p>
    <w:p w14:paraId="1C57E57F" w14:textId="531AAD37" w:rsidR="00A86A04" w:rsidRDefault="001C38D7" w:rsidP="001C38D7">
      <w:pPr>
        <w:pStyle w:val="Ttulo1"/>
      </w:pPr>
      <w:r>
        <w:lastRenderedPageBreak/>
        <w:t>CANALES</w:t>
      </w:r>
    </w:p>
    <w:p w14:paraId="41740C05" w14:textId="33D8F27C" w:rsidR="00105168" w:rsidRPr="00105168" w:rsidRDefault="00105168" w:rsidP="00105168">
      <w:pPr>
        <w:jc w:val="center"/>
        <w:rPr>
          <w:i/>
          <w:iCs/>
          <w:sz w:val="20"/>
          <w:szCs w:val="20"/>
          <w:lang w:val="es-419"/>
        </w:rPr>
      </w:pPr>
      <w:r w:rsidRPr="00105168">
        <w:rPr>
          <w:i/>
          <w:iCs/>
          <w:sz w:val="20"/>
          <w:szCs w:val="20"/>
          <w:lang w:val="es-419"/>
        </w:rPr>
        <w:t>(</w:t>
      </w:r>
      <w:proofErr w:type="spellStart"/>
      <w:r w:rsidRPr="00105168">
        <w:rPr>
          <w:i/>
          <w:iCs/>
          <w:sz w:val="20"/>
          <w:szCs w:val="20"/>
          <w:lang w:val="es-419"/>
        </w:rPr>
        <w:t>Meinadier</w:t>
      </w:r>
      <w:proofErr w:type="spellEnd"/>
      <w:r w:rsidRPr="00105168">
        <w:rPr>
          <w:i/>
          <w:iCs/>
          <w:sz w:val="20"/>
          <w:szCs w:val="20"/>
          <w:lang w:val="es-419"/>
        </w:rPr>
        <w:t xml:space="preserve"> (leer completo esta parte) + notas d clase)</w:t>
      </w:r>
    </w:p>
    <w:p w14:paraId="2D7D4A06" w14:textId="6134C270" w:rsidR="001C38D7" w:rsidRDefault="00170AEB" w:rsidP="001C38D7">
      <w:pPr>
        <w:rPr>
          <w:lang w:val="es-419"/>
        </w:rPr>
      </w:pPr>
      <w:r>
        <w:rPr>
          <w:lang w:val="es-419"/>
        </w:rPr>
        <w:t>Toda arquitectura ejecuta un programa en curso</w:t>
      </w:r>
      <w:r w:rsidR="00C01649">
        <w:rPr>
          <w:lang w:val="es-419"/>
        </w:rPr>
        <w:t>, donde además de ocupar ciclos de memoria para</w:t>
      </w:r>
      <w:r w:rsidR="00955F8C">
        <w:rPr>
          <w:lang w:val="es-419"/>
        </w:rPr>
        <w:t xml:space="preserve"> este programa</w:t>
      </w:r>
      <w:r>
        <w:rPr>
          <w:lang w:val="es-419"/>
        </w:rPr>
        <w:t>, en ciertos momentos requiere que se atiendan operaciones de entrada/salida</w:t>
      </w:r>
      <w:r w:rsidR="00AF5B70">
        <w:rPr>
          <w:lang w:val="es-419"/>
        </w:rPr>
        <w:t xml:space="preserve">. </w:t>
      </w:r>
      <w:r w:rsidR="00795D94">
        <w:rPr>
          <w:lang w:val="es-419"/>
        </w:rPr>
        <w:t xml:space="preserve">El programa necesita comunicarse con el exterior </w:t>
      </w:r>
      <w:r w:rsidR="00D7595F">
        <w:rPr>
          <w:lang w:val="es-419"/>
        </w:rPr>
        <w:t>y</w:t>
      </w:r>
      <w:r w:rsidR="00F80309">
        <w:rPr>
          <w:lang w:val="es-419"/>
        </w:rPr>
        <w:t xml:space="preserve"> atender a los dispositivos de E/S </w:t>
      </w:r>
      <w:r w:rsidR="00CE64C6">
        <w:rPr>
          <w:lang w:val="es-419"/>
        </w:rPr>
        <w:t xml:space="preserve">, </w:t>
      </w:r>
      <w:r w:rsidR="00F80309">
        <w:rPr>
          <w:lang w:val="es-419"/>
        </w:rPr>
        <w:t>lo hace a través de su controladora</w:t>
      </w:r>
      <w:r w:rsidR="00AC3FEE">
        <w:rPr>
          <w:lang w:val="es-419"/>
        </w:rPr>
        <w:t>. La arquitectura no puede conocer a todos los periféricos que hay</w:t>
      </w:r>
      <w:r w:rsidR="00635E78">
        <w:rPr>
          <w:lang w:val="es-419"/>
        </w:rPr>
        <w:t xml:space="preserve">, conoce </w:t>
      </w:r>
      <w:r w:rsidR="009600CB">
        <w:rPr>
          <w:lang w:val="es-419"/>
        </w:rPr>
        <w:t xml:space="preserve">las </w:t>
      </w:r>
      <w:r w:rsidR="00635E78">
        <w:rPr>
          <w:lang w:val="es-419"/>
        </w:rPr>
        <w:t>controladoras</w:t>
      </w:r>
      <w:r w:rsidR="009600CB">
        <w:rPr>
          <w:lang w:val="es-419"/>
        </w:rPr>
        <w:t xml:space="preserve"> de </w:t>
      </w:r>
      <w:r w:rsidR="00E914D3">
        <w:rPr>
          <w:lang w:val="es-419"/>
        </w:rPr>
        <w:t>familias de periféricos de la misma clase</w:t>
      </w:r>
      <w:r w:rsidR="00AC3FEE">
        <w:rPr>
          <w:lang w:val="es-419"/>
        </w:rPr>
        <w:t>, esta se comunica con sus controladoras q</w:t>
      </w:r>
      <w:r w:rsidR="00635E78">
        <w:rPr>
          <w:lang w:val="es-419"/>
        </w:rPr>
        <w:t xml:space="preserve">ue a su vez se comunican con los </w:t>
      </w:r>
      <w:r w:rsidR="00916D37">
        <w:rPr>
          <w:lang w:val="es-419"/>
        </w:rPr>
        <w:t>periféricos.</w:t>
      </w:r>
    </w:p>
    <w:p w14:paraId="5780C5AE" w14:textId="5EFF9C23" w:rsidR="0049429B" w:rsidRPr="0049429B" w:rsidRDefault="0049429B" w:rsidP="0049429B">
      <w:pPr>
        <w:rPr>
          <w:lang w:val="es-419"/>
        </w:rPr>
      </w:pPr>
      <w:r w:rsidRPr="0049429B">
        <w:rPr>
          <w:lang w:val="es-419"/>
        </w:rPr>
        <w:t>Los intercambios de información con el exterior requieren de 2 tipos de unidades entre la computadora o</w:t>
      </w:r>
      <w:r>
        <w:rPr>
          <w:lang w:val="es-419"/>
        </w:rPr>
        <w:t xml:space="preserve"> </w:t>
      </w:r>
      <w:r w:rsidRPr="0049429B">
        <w:rPr>
          <w:lang w:val="es-419"/>
        </w:rPr>
        <w:t>su memoria, por un lado, y los periféricos por otra.</w:t>
      </w:r>
    </w:p>
    <w:p w14:paraId="03524356" w14:textId="1F992CB7" w:rsidR="0049429B" w:rsidRPr="0049429B" w:rsidRDefault="0049429B" w:rsidP="00154A39">
      <w:pPr>
        <w:pStyle w:val="Prrafodelista"/>
        <w:numPr>
          <w:ilvl w:val="0"/>
          <w:numId w:val="64"/>
        </w:numPr>
      </w:pPr>
      <w:r w:rsidRPr="0049429B">
        <w:rPr>
          <w:b/>
          <w:bCs/>
        </w:rPr>
        <w:t>Las unidades de intercambio o canales</w:t>
      </w:r>
      <w:r w:rsidRPr="0049429B">
        <w:t xml:space="preserve"> que permiten transferir información entre la</w:t>
      </w:r>
      <w:r>
        <w:t xml:space="preserve"> </w:t>
      </w:r>
      <w:r w:rsidRPr="0049429B">
        <w:t>computadora y cualquier unidad externa. Los canales más evolucionados se llaman procesadores</w:t>
      </w:r>
      <w:r>
        <w:t xml:space="preserve"> </w:t>
      </w:r>
      <w:r w:rsidRPr="0049429B">
        <w:t>de entrada-salida por diferenciarlos de la unidad central, llamada a veces procesador central.</w:t>
      </w:r>
    </w:p>
    <w:p w14:paraId="7D4DA660" w14:textId="77777777" w:rsidR="00403E4C" w:rsidRDefault="0049429B" w:rsidP="00154A39">
      <w:pPr>
        <w:pStyle w:val="Prrafodelista"/>
        <w:numPr>
          <w:ilvl w:val="0"/>
          <w:numId w:val="64"/>
        </w:numPr>
      </w:pPr>
      <w:r w:rsidRPr="0049429B">
        <w:t xml:space="preserve">Las unidades de control, o unidades de enlace o </w:t>
      </w:r>
      <w:r w:rsidRPr="00403E4C">
        <w:rPr>
          <w:b/>
          <w:bCs/>
        </w:rPr>
        <w:t>controladores de periféricos</w:t>
      </w:r>
      <w:r w:rsidRPr="0049429B">
        <w:t>, que gobiernan</w:t>
      </w:r>
      <w:r>
        <w:t xml:space="preserve"> </w:t>
      </w:r>
      <w:r w:rsidRPr="0049429B">
        <w:t>uno o varios periféricos de una determinada clase obedeciendo a las órdenes de la computadora.</w:t>
      </w:r>
    </w:p>
    <w:p w14:paraId="17584D26" w14:textId="77777777" w:rsidR="003A773F" w:rsidRDefault="0049429B" w:rsidP="00154A39">
      <w:pPr>
        <w:pStyle w:val="Prrafodelista"/>
        <w:numPr>
          <w:ilvl w:val="0"/>
          <w:numId w:val="64"/>
        </w:numPr>
      </w:pPr>
      <w:r>
        <w:t xml:space="preserve"> </w:t>
      </w:r>
      <w:r w:rsidRPr="0049429B">
        <w:t xml:space="preserve">A estos dos tipos de unidades se suma el </w:t>
      </w:r>
      <w:r w:rsidRPr="00403E4C">
        <w:rPr>
          <w:b/>
          <w:bCs/>
        </w:rPr>
        <w:t>sistema de interrupciones</w:t>
      </w:r>
      <w:r w:rsidRPr="0049429B">
        <w:t xml:space="preserve"> que permite al medio exterior avisar</w:t>
      </w:r>
      <w:r>
        <w:t xml:space="preserve"> </w:t>
      </w:r>
      <w:r w:rsidRPr="0049429B">
        <w:t>a la computadora sobre acontecimientos exteriores, como por ejemplo la terminación de una operación de</w:t>
      </w:r>
      <w:r>
        <w:t xml:space="preserve"> </w:t>
      </w:r>
      <w:r w:rsidRPr="0049429B">
        <w:t>entrada-salida.</w:t>
      </w:r>
    </w:p>
    <w:p w14:paraId="73F8A192" w14:textId="19060772" w:rsidR="001B5DED" w:rsidRPr="00094202" w:rsidRDefault="00160A52" w:rsidP="003A773F">
      <w:pPr>
        <w:rPr>
          <w:lang w:val="es-419"/>
        </w:rPr>
      </w:pPr>
      <w:r w:rsidRPr="00094202">
        <w:rPr>
          <w:lang w:val="es-419"/>
        </w:rPr>
        <w:t xml:space="preserve">Hay </w:t>
      </w:r>
      <w:r w:rsidR="00805EAE" w:rsidRPr="00094202">
        <w:rPr>
          <w:lang w:val="es-419"/>
        </w:rPr>
        <w:t>distintos dispositivos de E/S, algunos requieren un dialogo permanente con la arquitectura, e interrumpen a la misma</w:t>
      </w:r>
      <w:r w:rsidR="002151D3" w:rsidRPr="00094202">
        <w:rPr>
          <w:lang w:val="es-419"/>
        </w:rPr>
        <w:t xml:space="preserve">, estos </w:t>
      </w:r>
      <w:proofErr w:type="spellStart"/>
      <w:r w:rsidR="002151D3" w:rsidRPr="00094202">
        <w:rPr>
          <w:lang w:val="es-419"/>
        </w:rPr>
        <w:t>serian</w:t>
      </w:r>
      <w:proofErr w:type="spellEnd"/>
      <w:r w:rsidR="002151D3" w:rsidRPr="00094202">
        <w:rPr>
          <w:lang w:val="es-419"/>
        </w:rPr>
        <w:t xml:space="preserve"> el mousse, teclado o una pantalla táctil. Luego hay otros dispositivos que solo se solicitan cuando el programa indica que requiere comunicarse con el exterior</w:t>
      </w:r>
      <w:r w:rsidR="00AB6786" w:rsidRPr="00094202">
        <w:rPr>
          <w:lang w:val="es-419"/>
        </w:rPr>
        <w:t xml:space="preserve">, estos dispositivos en </w:t>
      </w:r>
      <w:proofErr w:type="spellStart"/>
      <w:r w:rsidR="00AB6786" w:rsidRPr="00094202">
        <w:rPr>
          <w:lang w:val="es-419"/>
        </w:rPr>
        <w:t>si</w:t>
      </w:r>
      <w:proofErr w:type="spellEnd"/>
      <w:r w:rsidR="00AB6786" w:rsidRPr="00094202">
        <w:rPr>
          <w:lang w:val="es-419"/>
        </w:rPr>
        <w:t xml:space="preserve"> </w:t>
      </w:r>
      <w:r w:rsidR="007E74C0" w:rsidRPr="00094202">
        <w:rPr>
          <w:lang w:val="es-419"/>
        </w:rPr>
        <w:t>mismo</w:t>
      </w:r>
      <w:r w:rsidR="00AB6786" w:rsidRPr="00094202">
        <w:rPr>
          <w:lang w:val="es-419"/>
        </w:rPr>
        <w:t xml:space="preserve"> no interrumpen a la arquitectura, son por ejemplo </w:t>
      </w:r>
      <w:r w:rsidR="007E74C0" w:rsidRPr="00094202">
        <w:rPr>
          <w:lang w:val="es-419"/>
        </w:rPr>
        <w:t>dispositivos</w:t>
      </w:r>
      <w:r w:rsidR="00F4798F" w:rsidRPr="00094202">
        <w:rPr>
          <w:lang w:val="es-419"/>
        </w:rPr>
        <w:t xml:space="preserve"> de almacenamiento de donde se quiere leer o escribir </w:t>
      </w:r>
      <w:r w:rsidR="00F53707" w:rsidRPr="00094202">
        <w:rPr>
          <w:lang w:val="es-419"/>
        </w:rPr>
        <w:t>información o por ejemplo una impresora.</w:t>
      </w:r>
    </w:p>
    <w:p w14:paraId="7D90EA4F" w14:textId="649AA1EC" w:rsidR="00275F42" w:rsidRDefault="00275F42" w:rsidP="001B5DED">
      <w:pPr>
        <w:rPr>
          <w:lang w:val="es-419"/>
        </w:rPr>
      </w:pPr>
      <w:r>
        <w:rPr>
          <w:lang w:val="es-419"/>
        </w:rPr>
        <w:t xml:space="preserve">Esto termino resultando en una </w:t>
      </w:r>
      <w:r w:rsidRPr="0048177A">
        <w:rPr>
          <w:b/>
          <w:bCs/>
          <w:lang w:val="es-419"/>
        </w:rPr>
        <w:t xml:space="preserve">competencia entre </w:t>
      </w:r>
      <w:r w:rsidR="00624D0A" w:rsidRPr="0048177A">
        <w:rPr>
          <w:b/>
          <w:bCs/>
          <w:lang w:val="es-419"/>
        </w:rPr>
        <w:t>el programa en curso</w:t>
      </w:r>
      <w:r w:rsidRPr="0048177A">
        <w:rPr>
          <w:b/>
          <w:bCs/>
          <w:lang w:val="es-419"/>
        </w:rPr>
        <w:t xml:space="preserve"> y los dispositivos E/S por el uso del procesador</w:t>
      </w:r>
      <w:r w:rsidR="00B038EF" w:rsidRPr="0048177A">
        <w:rPr>
          <w:b/>
          <w:bCs/>
          <w:lang w:val="es-419"/>
        </w:rPr>
        <w:t>.</w:t>
      </w:r>
      <w:r w:rsidR="0048177A" w:rsidRPr="0048177A">
        <w:rPr>
          <w:b/>
          <w:bCs/>
          <w:lang w:val="es-419"/>
        </w:rPr>
        <w:t xml:space="preserve"> Ya que ambas deben compartir un órgano de la arquitectura que es la memoria central</w:t>
      </w:r>
      <w:r w:rsidR="002D2F9D">
        <w:rPr>
          <w:b/>
          <w:bCs/>
          <w:lang w:val="es-419"/>
        </w:rPr>
        <w:t>,</w:t>
      </w:r>
      <w:r w:rsidR="002D2F9D" w:rsidRPr="002D2F9D">
        <w:rPr>
          <w:lang w:val="es-419"/>
        </w:rPr>
        <w:t xml:space="preserve"> es la única que tiene esta capacidad ya que la ALU no se comunica con el exterior y la UC solo se encarga de dar </w:t>
      </w:r>
      <w:proofErr w:type="spellStart"/>
      <w:r w:rsidR="002D2F9D" w:rsidRPr="002D2F9D">
        <w:rPr>
          <w:lang w:val="es-419"/>
        </w:rPr>
        <w:t>ordenes</w:t>
      </w:r>
      <w:proofErr w:type="spellEnd"/>
      <w:r w:rsidR="002D2F9D" w:rsidRPr="002D2F9D">
        <w:rPr>
          <w:lang w:val="es-419"/>
        </w:rPr>
        <w:t xml:space="preserve"> a la </w:t>
      </w:r>
      <w:proofErr w:type="spellStart"/>
      <w:r w:rsidR="002D2F9D" w:rsidRPr="002D2F9D">
        <w:rPr>
          <w:lang w:val="es-419"/>
        </w:rPr>
        <w:t>maquina</w:t>
      </w:r>
      <w:proofErr w:type="spellEnd"/>
      <w:r w:rsidR="002D2F9D" w:rsidRPr="002D2F9D">
        <w:rPr>
          <w:lang w:val="es-419"/>
        </w:rPr>
        <w:t>.</w:t>
      </w:r>
    </w:p>
    <w:p w14:paraId="1A01BF52" w14:textId="5ED295AC" w:rsidR="009C31C7" w:rsidRDefault="00485749" w:rsidP="001B5DED">
      <w:pPr>
        <w:rPr>
          <w:lang w:val="es-419"/>
        </w:rPr>
      </w:pPr>
      <w:r w:rsidRPr="00175C34">
        <w:rPr>
          <w:noProof/>
        </w:rPr>
        <mc:AlternateContent>
          <mc:Choice Requires="wps">
            <w:drawing>
              <wp:anchor distT="0" distB="0" distL="114300" distR="114300" simplePos="0" relativeHeight="251658269" behindDoc="1" locked="0" layoutInCell="1" allowOverlap="1" wp14:anchorId="00C762F2" wp14:editId="2228FAD2">
                <wp:simplePos x="0" y="0"/>
                <wp:positionH relativeFrom="margin">
                  <wp:align>left</wp:align>
                </wp:positionH>
                <wp:positionV relativeFrom="paragraph">
                  <wp:posOffset>1241474</wp:posOffset>
                </wp:positionV>
                <wp:extent cx="7058935" cy="1025059"/>
                <wp:effectExtent l="0" t="0" r="27940" b="22860"/>
                <wp:wrapNone/>
                <wp:docPr id="337728526" name="Rectangle 337728526" descr="decorative element"/>
                <wp:cNvGraphicFramePr/>
                <a:graphic xmlns:a="http://schemas.openxmlformats.org/drawingml/2006/main">
                  <a:graphicData uri="http://schemas.microsoft.com/office/word/2010/wordprocessingShape">
                    <wps:wsp>
                      <wps:cNvSpPr/>
                      <wps:spPr>
                        <a:xfrm>
                          <a:off x="0" y="0"/>
                          <a:ext cx="7058935" cy="1025059"/>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01EA" id="Rectangle 337728526" o:spid="_x0000_s1026" alt="decorative element" style="position:absolute;margin-left:0;margin-top:97.75pt;width:555.8pt;height:80.7pt;z-index:-25165821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" fillcolor="#f4ebf9" strokecolor="#593470 [1604]" strokeweight="1pt">
                <v:stroke dashstyle="dash"/>
                <w10:wrap anchorx="margin"/>
              </v:rect>
            </w:pict>
          </mc:Fallback>
        </mc:AlternateContent>
      </w:r>
      <w:r w:rsidR="009C31C7">
        <w:rPr>
          <w:lang w:val="es-419"/>
        </w:rPr>
        <w:t xml:space="preserve">El problema </w:t>
      </w:r>
      <w:r w:rsidR="000929D2">
        <w:rPr>
          <w:lang w:val="es-419"/>
        </w:rPr>
        <w:t>también</w:t>
      </w:r>
      <w:r w:rsidR="009C31C7">
        <w:rPr>
          <w:lang w:val="es-419"/>
        </w:rPr>
        <w:t xml:space="preserve"> resulta </w:t>
      </w:r>
      <w:r w:rsidR="00B64FA2">
        <w:rPr>
          <w:lang w:val="es-419"/>
        </w:rPr>
        <w:t>en que los dispositivos externos no trabajan con la misma frecuencia que la memoria</w:t>
      </w:r>
      <w:r w:rsidR="005411AF">
        <w:rPr>
          <w:lang w:val="es-419"/>
        </w:rPr>
        <w:t xml:space="preserve">, hay una gran diferencia en las velocidades entre la </w:t>
      </w:r>
      <w:r w:rsidR="000929D2">
        <w:rPr>
          <w:lang w:val="es-419"/>
        </w:rPr>
        <w:t>ejecución</w:t>
      </w:r>
      <w:r w:rsidR="005411AF">
        <w:rPr>
          <w:lang w:val="es-419"/>
        </w:rPr>
        <w:t xml:space="preserve"> de instrucciones de un programa y los ritmos de transferencia, generalmente mucho </w:t>
      </w:r>
      <w:proofErr w:type="spellStart"/>
      <w:r w:rsidR="005411AF">
        <w:rPr>
          <w:lang w:val="es-419"/>
        </w:rPr>
        <w:t>mas</w:t>
      </w:r>
      <w:proofErr w:type="spellEnd"/>
      <w:r w:rsidR="005411AF">
        <w:rPr>
          <w:lang w:val="es-419"/>
        </w:rPr>
        <w:t xml:space="preserve"> lentos, impuestos por los </w:t>
      </w:r>
      <w:r w:rsidR="000929D2">
        <w:rPr>
          <w:lang w:val="es-419"/>
        </w:rPr>
        <w:t>periféricos</w:t>
      </w:r>
      <w:r w:rsidR="00EB0CD0">
        <w:rPr>
          <w:lang w:val="es-419"/>
        </w:rPr>
        <w:t>. En el tiempo que lleva imprimir una línea ya se podrían haber ejecutado millones de instrucciones del programa en curso. Por eso se desarrollaron distintas técnicas para reducir los inconvenientes que causa esta asimetría</w:t>
      </w:r>
      <w:r w:rsidR="00DE2542">
        <w:rPr>
          <w:lang w:val="es-419"/>
        </w:rPr>
        <w:t xml:space="preserve">, surgiendo </w:t>
      </w:r>
      <w:proofErr w:type="spellStart"/>
      <w:r w:rsidR="00DE2542">
        <w:rPr>
          <w:lang w:val="es-419"/>
        </w:rPr>
        <w:t>asi</w:t>
      </w:r>
      <w:proofErr w:type="spellEnd"/>
      <w:r w:rsidR="00DE2542">
        <w:rPr>
          <w:lang w:val="es-419"/>
        </w:rPr>
        <w:t xml:space="preserve"> los </w:t>
      </w:r>
      <w:r w:rsidR="00DE2542">
        <w:rPr>
          <w:b/>
          <w:bCs/>
          <w:lang w:val="es-419"/>
        </w:rPr>
        <w:t>canales</w:t>
      </w:r>
      <w:r w:rsidR="007D52AE">
        <w:rPr>
          <w:lang w:val="es-419"/>
        </w:rPr>
        <w:t xml:space="preserve">, que son unidades dedicadas al tratamiento de operaciones de entrada/salida que automatizan </w:t>
      </w:r>
      <w:r w:rsidR="00670993">
        <w:rPr>
          <w:lang w:val="es-419"/>
        </w:rPr>
        <w:t>estas tareas y liberan a la CPU para que pueda continuar con la ejecución del programa en curso.</w:t>
      </w:r>
    </w:p>
    <w:p w14:paraId="7A52AB3F" w14:textId="30B9D0FE" w:rsidR="009463BF" w:rsidRDefault="009463BF" w:rsidP="00485749">
      <w:pPr>
        <w:ind w:left="720"/>
        <w:rPr>
          <w:b/>
          <w:bCs/>
          <w:lang w:val="es-419"/>
        </w:rPr>
      </w:pPr>
      <w:r>
        <w:rPr>
          <w:b/>
          <w:bCs/>
          <w:lang w:val="es-419"/>
        </w:rPr>
        <w:t xml:space="preserve">CANAL </w:t>
      </w:r>
      <w:r w:rsidRPr="009463BF">
        <w:rPr>
          <w:rFonts w:ascii="Wingdings" w:eastAsia="Wingdings" w:hAnsi="Wingdings" w:cs="Wingdings"/>
          <w:b/>
          <w:lang w:val="es-419"/>
        </w:rPr>
        <w:t>à</w:t>
      </w:r>
      <w:r>
        <w:rPr>
          <w:b/>
          <w:bCs/>
          <w:lang w:val="es-419"/>
        </w:rPr>
        <w:t xml:space="preserve"> Dispositivo lógico que</w:t>
      </w:r>
      <w:r w:rsidR="002218F3">
        <w:rPr>
          <w:b/>
          <w:bCs/>
          <w:lang w:val="es-419"/>
        </w:rPr>
        <w:t xml:space="preserve"> actúa de intermediario</w:t>
      </w:r>
      <w:r>
        <w:rPr>
          <w:b/>
          <w:bCs/>
          <w:lang w:val="es-419"/>
        </w:rPr>
        <w:t xml:space="preserve"> vincula</w:t>
      </w:r>
      <w:r w:rsidR="002218F3">
        <w:rPr>
          <w:b/>
          <w:bCs/>
          <w:lang w:val="es-419"/>
        </w:rPr>
        <w:t>n</w:t>
      </w:r>
      <w:r>
        <w:rPr>
          <w:b/>
          <w:bCs/>
          <w:lang w:val="es-419"/>
        </w:rPr>
        <w:t xml:space="preserve"> la memoria cen</w:t>
      </w:r>
      <w:r w:rsidR="00485749">
        <w:rPr>
          <w:b/>
          <w:bCs/>
          <w:lang w:val="es-419"/>
        </w:rPr>
        <w:t>t</w:t>
      </w:r>
      <w:r>
        <w:rPr>
          <w:b/>
          <w:bCs/>
          <w:lang w:val="es-419"/>
        </w:rPr>
        <w:t>ral con el conjunto de controladores d</w:t>
      </w:r>
      <w:r w:rsidR="00485749">
        <w:rPr>
          <w:b/>
          <w:bCs/>
          <w:lang w:val="es-419"/>
        </w:rPr>
        <w:t>e</w:t>
      </w:r>
      <w:r>
        <w:rPr>
          <w:b/>
          <w:bCs/>
          <w:lang w:val="es-419"/>
        </w:rPr>
        <w:t xml:space="preserve"> </w:t>
      </w:r>
      <w:r w:rsidR="00485749">
        <w:rPr>
          <w:b/>
          <w:bCs/>
          <w:lang w:val="es-419"/>
        </w:rPr>
        <w:t>periféricos</w:t>
      </w:r>
      <w:r>
        <w:rPr>
          <w:b/>
          <w:bCs/>
          <w:lang w:val="es-419"/>
        </w:rPr>
        <w:t xml:space="preserve"> con el fin de automatizar de la mejor manera posible los procesos de transferencia de </w:t>
      </w:r>
      <w:proofErr w:type="spellStart"/>
      <w:r>
        <w:rPr>
          <w:b/>
          <w:bCs/>
          <w:lang w:val="es-419"/>
        </w:rPr>
        <w:t>info</w:t>
      </w:r>
      <w:proofErr w:type="spellEnd"/>
      <w:r>
        <w:rPr>
          <w:b/>
          <w:bCs/>
          <w:lang w:val="es-419"/>
        </w:rPr>
        <w:t xml:space="preserve"> desde la memoria a los periféricos y viceversa</w:t>
      </w:r>
      <w:r w:rsidR="002218F3">
        <w:rPr>
          <w:b/>
          <w:bCs/>
          <w:lang w:val="es-419"/>
        </w:rPr>
        <w:t xml:space="preserve">, administra los accesos de memoria desde o hacia los </w:t>
      </w:r>
      <w:proofErr w:type="spellStart"/>
      <w:r w:rsidR="002218F3">
        <w:rPr>
          <w:b/>
          <w:bCs/>
          <w:lang w:val="es-419"/>
        </w:rPr>
        <w:t>perifericos</w:t>
      </w:r>
      <w:proofErr w:type="spellEnd"/>
      <w:r w:rsidR="00AB0A5D">
        <w:rPr>
          <w:b/>
          <w:bCs/>
          <w:lang w:val="es-419"/>
        </w:rPr>
        <w:t>. Soluciona la asimetría entre los tiempos de ejecución de los periféricos y las instrucciones en curso.</w:t>
      </w:r>
    </w:p>
    <w:p w14:paraId="1C712C82" w14:textId="75992F51" w:rsidR="00514E41" w:rsidRDefault="00514E41" w:rsidP="001B5DED">
      <w:pPr>
        <w:rPr>
          <w:b/>
          <w:bCs/>
          <w:lang w:val="es-419"/>
        </w:rPr>
      </w:pPr>
    </w:p>
    <w:p w14:paraId="7F93488D" w14:textId="77777777" w:rsidR="000A35CD" w:rsidRDefault="000A35CD" w:rsidP="00984C7C">
      <w:pPr>
        <w:pStyle w:val="Ttulo2"/>
      </w:pPr>
    </w:p>
    <w:p w14:paraId="23660CAE" w14:textId="77777777" w:rsidR="000A35CD" w:rsidRDefault="000A35CD" w:rsidP="00984C7C">
      <w:pPr>
        <w:pStyle w:val="Ttulo2"/>
      </w:pPr>
    </w:p>
    <w:p w14:paraId="4FC1E9ED" w14:textId="54B25F49" w:rsidR="000A35CD" w:rsidRDefault="00497252" w:rsidP="00984C7C">
      <w:pPr>
        <w:pStyle w:val="Ttulo2"/>
      </w:pPr>
      <w:r>
        <w:rPr>
          <w:noProof/>
        </w:rPr>
        <w:lastRenderedPageBreak/>
        <w:drawing>
          <wp:inline distT="0" distB="0" distL="0" distR="0" wp14:anchorId="59FE68C8" wp14:editId="1006A4C4">
            <wp:extent cx="5752787" cy="2448731"/>
            <wp:effectExtent l="0" t="0" r="635" b="8890"/>
            <wp:docPr id="49501447" name="Picture 4950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9231" cy="2455730"/>
                    </a:xfrm>
                    <a:prstGeom prst="rect">
                      <a:avLst/>
                    </a:prstGeom>
                    <a:noFill/>
                    <a:ln>
                      <a:noFill/>
                    </a:ln>
                  </pic:spPr>
                </pic:pic>
              </a:graphicData>
            </a:graphic>
          </wp:inline>
        </w:drawing>
      </w:r>
    </w:p>
    <w:p w14:paraId="620C9AEB" w14:textId="1D0123AA" w:rsidR="00485749" w:rsidRDefault="00984C7C" w:rsidP="00984C7C">
      <w:pPr>
        <w:pStyle w:val="Ttulo2"/>
      </w:pPr>
      <w:r>
        <w:t>SIMULTANEIDAD EN PROCE</w:t>
      </w:r>
      <w:r w:rsidR="00934920">
        <w:t xml:space="preserve">SOS </w:t>
      </w:r>
      <w:r w:rsidR="00DD29B1">
        <w:t>DE ENTRADA/SALIDA</w:t>
      </w:r>
    </w:p>
    <w:p w14:paraId="0A124542" w14:textId="77777777" w:rsidR="00314226" w:rsidRDefault="00C426E0" w:rsidP="00DD29B1">
      <w:pPr>
        <w:rPr>
          <w:lang w:val="es-419"/>
        </w:rPr>
      </w:pPr>
      <w:r>
        <w:rPr>
          <w:lang w:val="es-419"/>
        </w:rPr>
        <w:t xml:space="preserve">Se trata de diseñar estrategias con el fin de lograr </w:t>
      </w:r>
      <w:r w:rsidR="00314226">
        <w:rPr>
          <w:lang w:val="es-419"/>
        </w:rPr>
        <w:t xml:space="preserve">la mayor cantidad de simultaneidad en el uso de la CPU por parte del programa en curso y las transferencias con el exterior, reduciendo así la asimetría mencionada previamente. </w:t>
      </w:r>
    </w:p>
    <w:p w14:paraId="443E6A07" w14:textId="75E26A3B" w:rsidR="00DD29B1" w:rsidRDefault="00314226" w:rsidP="00DD29B1">
      <w:pPr>
        <w:rPr>
          <w:lang w:val="es-419"/>
        </w:rPr>
      </w:pPr>
      <w:r>
        <w:rPr>
          <w:lang w:val="es-419"/>
        </w:rPr>
        <w:t xml:space="preserve">Están ordenadas según como surgieron y </w:t>
      </w:r>
      <w:proofErr w:type="gramStart"/>
      <w:r>
        <w:rPr>
          <w:lang w:val="es-419"/>
        </w:rPr>
        <w:t>mostrando</w:t>
      </w:r>
      <w:proofErr w:type="gramEnd"/>
      <w:r>
        <w:rPr>
          <w:lang w:val="es-419"/>
        </w:rPr>
        <w:t xml:space="preserve"> así como la siguiente fue mejorando aspectos de la anterior.</w:t>
      </w:r>
    </w:p>
    <w:p w14:paraId="2F39A277" w14:textId="40025515" w:rsidR="009E1BB7" w:rsidRDefault="007E0440" w:rsidP="009E1BB7">
      <w:pPr>
        <w:pStyle w:val="Ttulo3"/>
      </w:pPr>
      <w:r>
        <w:t>Modo Bloqueado</w:t>
      </w:r>
    </w:p>
    <w:p w14:paraId="5501DFE1" w14:textId="500A8017" w:rsidR="0082655E" w:rsidRPr="0082655E" w:rsidRDefault="0082655E" w:rsidP="0082655E">
      <w:pPr>
        <w:rPr>
          <w:b/>
          <w:bCs/>
          <w:i/>
          <w:iCs/>
          <w:lang w:val="es-419"/>
        </w:rPr>
      </w:pPr>
      <w:r w:rsidRPr="0082655E">
        <w:rPr>
          <w:b/>
          <w:bCs/>
          <w:i/>
          <w:iCs/>
          <w:lang w:val="es-419"/>
        </w:rPr>
        <w:t xml:space="preserve">Procesador se detiene ante una instrucción de transferencia, bloqueando el programa en curso, a la espera de que el dispositivo </w:t>
      </w:r>
      <w:proofErr w:type="spellStart"/>
      <w:r w:rsidRPr="0082655E">
        <w:rPr>
          <w:b/>
          <w:bCs/>
          <w:i/>
          <w:iCs/>
          <w:lang w:val="es-419"/>
        </w:rPr>
        <w:t>este</w:t>
      </w:r>
      <w:proofErr w:type="spellEnd"/>
      <w:r w:rsidRPr="0082655E">
        <w:rPr>
          <w:b/>
          <w:bCs/>
          <w:i/>
          <w:iCs/>
          <w:lang w:val="es-419"/>
        </w:rPr>
        <w:t xml:space="preserve"> listo, cuando se logra el control del periférico la transferencia se hace al ritmo de este</w:t>
      </w:r>
    </w:p>
    <w:p w14:paraId="689C6220" w14:textId="2F453806" w:rsidR="000D31A6" w:rsidRPr="0082655E" w:rsidRDefault="7FE7D20D" w:rsidP="000D31A6">
      <w:pPr>
        <w:rPr>
          <w:lang w:val="es-419"/>
        </w:rPr>
      </w:pPr>
      <w:r w:rsidRPr="0082655E">
        <w:rPr>
          <w:lang w:val="es-419"/>
        </w:rPr>
        <w:t>Se dice qu</w:t>
      </w:r>
      <w:r w:rsidR="196C08D0" w:rsidRPr="0082655E">
        <w:rPr>
          <w:lang w:val="es-419"/>
        </w:rPr>
        <w:t>e</w:t>
      </w:r>
      <w:r w:rsidRPr="0082655E">
        <w:rPr>
          <w:lang w:val="es-419"/>
        </w:rPr>
        <w:t xml:space="preserve"> una entrada-salida se realiza en modo bloqueado cuando el calculador ejecuta el programa de entrada-salida esperando, a cada nueva instrucción de transferencia, que el elemento periférico</w:t>
      </w:r>
      <w:r w:rsidR="7978A5C7" w:rsidRPr="0082655E">
        <w:rPr>
          <w:lang w:val="es-419"/>
        </w:rPr>
        <w:t xml:space="preserve"> esté disponible.</w:t>
      </w:r>
    </w:p>
    <w:p w14:paraId="586A36BA" w14:textId="20A1ADF5" w:rsidR="20512880" w:rsidRPr="00B907BE" w:rsidRDefault="018ED648" w:rsidP="20512880">
      <w:pPr>
        <w:rPr>
          <w:lang w:val="es-419"/>
        </w:rPr>
      </w:pPr>
      <w:r w:rsidRPr="00094202">
        <w:rPr>
          <w:lang w:val="es-419"/>
        </w:rPr>
        <w:t xml:space="preserve">La desventaja de este </w:t>
      </w:r>
      <w:proofErr w:type="gramStart"/>
      <w:r w:rsidRPr="00094202">
        <w:rPr>
          <w:lang w:val="es-419"/>
        </w:rPr>
        <w:t>modo,</w:t>
      </w:r>
      <w:proofErr w:type="gramEnd"/>
      <w:r w:rsidRPr="00094202">
        <w:rPr>
          <w:lang w:val="es-419"/>
        </w:rPr>
        <w:t xml:space="preserve"> es que el calculador se encontrará bloqueado durante el desarrollo completo de la entrada-salida, con la consecuencia de que el porcentaje del tiempo activo de la unidad central puede llegar a ser muy pequeño (del orden del 0,1 </w:t>
      </w:r>
      <w:r w:rsidR="122F678D" w:rsidRPr="00094202">
        <w:rPr>
          <w:lang w:val="es-419"/>
        </w:rPr>
        <w:t>por 100 con las unidades periféricas más lentas).</w:t>
      </w:r>
    </w:p>
    <w:p w14:paraId="3552ADC9" w14:textId="1B6E51DB" w:rsidR="004C2276" w:rsidRPr="004C2276" w:rsidRDefault="007E0440" w:rsidP="004C2276">
      <w:pPr>
        <w:pStyle w:val="Ttulo3"/>
      </w:pPr>
      <w:r>
        <w:t>Modo Prueba de Estado</w:t>
      </w:r>
    </w:p>
    <w:p w14:paraId="7F72BB6E" w14:textId="37D09916" w:rsidR="59904D92" w:rsidRDefault="59904D92" w:rsidP="693A2F77">
      <w:pPr>
        <w:rPr>
          <w:lang w:val="es-419"/>
        </w:rPr>
      </w:pPr>
      <w:r w:rsidRPr="009D10BF">
        <w:rPr>
          <w:lang w:val="es-419"/>
        </w:rPr>
        <w:t xml:space="preserve">Con objeto de introducir una cierta simultaneidad, parece lógico no ordenar la operación de transferencia de una palabra hasta que la unidad periférica esté presta a ejecutarla completamente. </w:t>
      </w:r>
      <w:r w:rsidRPr="00F0546B">
        <w:rPr>
          <w:lang w:val="es-419"/>
        </w:rPr>
        <w:t xml:space="preserve">Para ello, se pensó incluir en el programa, con una periodicidad </w:t>
      </w:r>
      <w:r w:rsidR="0615EE1C" w:rsidRPr="00F0546B">
        <w:rPr>
          <w:lang w:val="es-419"/>
        </w:rPr>
        <w:t xml:space="preserve">adecuada, puntos de prueba para conocer si la unidad periférica estaba </w:t>
      </w:r>
      <w:proofErr w:type="gramStart"/>
      <w:r w:rsidR="00F0546B" w:rsidRPr="00F0546B">
        <w:rPr>
          <w:lang w:val="es-419"/>
        </w:rPr>
        <w:t>di</w:t>
      </w:r>
      <w:r w:rsidR="00F0546B">
        <w:rPr>
          <w:lang w:val="es-419"/>
        </w:rPr>
        <w:t xml:space="preserve">sponible </w:t>
      </w:r>
      <w:r w:rsidR="0615EE1C" w:rsidRPr="00F0546B">
        <w:rPr>
          <w:lang w:val="es-419"/>
        </w:rPr>
        <w:t xml:space="preserve"> </w:t>
      </w:r>
      <w:r w:rsidR="00F0546B">
        <w:rPr>
          <w:lang w:val="es-419"/>
        </w:rPr>
        <w:t>par</w:t>
      </w:r>
      <w:r w:rsidR="0615EE1C" w:rsidRPr="00F0546B">
        <w:rPr>
          <w:lang w:val="es-419"/>
        </w:rPr>
        <w:t>a</w:t>
      </w:r>
      <w:proofErr w:type="gramEnd"/>
      <w:r w:rsidR="0615EE1C" w:rsidRPr="00F0546B">
        <w:rPr>
          <w:lang w:val="es-419"/>
        </w:rPr>
        <w:t xml:space="preserve"> realizar la operación. Esta técnica, muy enojosa para el programador, no puede hacer frente </w:t>
      </w:r>
      <w:proofErr w:type="spellStart"/>
      <w:r w:rsidR="00F0546B" w:rsidRPr="00F0546B">
        <w:rPr>
          <w:lang w:val="es-419"/>
        </w:rPr>
        <w:t>mas</w:t>
      </w:r>
      <w:proofErr w:type="spellEnd"/>
      <w:r w:rsidR="0615EE1C" w:rsidRPr="00F0546B">
        <w:rPr>
          <w:lang w:val="es-419"/>
        </w:rPr>
        <w:t xml:space="preserve"> que a </w:t>
      </w:r>
      <w:r w:rsidR="00F0546B" w:rsidRPr="00F0546B">
        <w:rPr>
          <w:lang w:val="es-419"/>
        </w:rPr>
        <w:t>necesidades</w:t>
      </w:r>
      <w:r w:rsidR="0615EE1C" w:rsidRPr="00F0546B">
        <w:rPr>
          <w:lang w:val="es-419"/>
        </w:rPr>
        <w:t xml:space="preserve"> muy particulares. </w:t>
      </w:r>
      <w:r w:rsidRPr="00F0546B">
        <w:rPr>
          <w:lang w:val="es-419"/>
        </w:rPr>
        <w:t xml:space="preserve">    </w:t>
      </w:r>
    </w:p>
    <w:p w14:paraId="7E92051A" w14:textId="5B3296D2" w:rsidR="00F172B7" w:rsidRPr="00F0546B" w:rsidRDefault="00F172B7" w:rsidP="693A2F77">
      <w:pPr>
        <w:rPr>
          <w:lang w:val="es-419"/>
        </w:rPr>
      </w:pPr>
      <w:r>
        <w:rPr>
          <w:lang w:val="es-419"/>
        </w:rPr>
        <w:t xml:space="preserve">Es similar a un salto condicional por estado de </w:t>
      </w:r>
      <w:r w:rsidR="00F40CEA">
        <w:rPr>
          <w:lang w:val="es-419"/>
        </w:rPr>
        <w:t>periférico</w:t>
      </w:r>
      <w:r w:rsidR="00440AA0">
        <w:rPr>
          <w:lang w:val="es-419"/>
        </w:rPr>
        <w:t xml:space="preserve">. Se </w:t>
      </w:r>
      <w:r w:rsidR="00F40CEA">
        <w:rPr>
          <w:lang w:val="es-419"/>
        </w:rPr>
        <w:t>transfiere</w:t>
      </w:r>
      <w:r w:rsidR="00440AA0">
        <w:rPr>
          <w:lang w:val="es-419"/>
        </w:rPr>
        <w:t xml:space="preserve"> y se regresa al programa en curso no se lo bloquea, para </w:t>
      </w:r>
      <w:r w:rsidR="00F40CEA">
        <w:rPr>
          <w:lang w:val="es-419"/>
        </w:rPr>
        <w:t>así</w:t>
      </w:r>
      <w:r w:rsidR="00440AA0">
        <w:rPr>
          <w:lang w:val="es-419"/>
        </w:rPr>
        <w:t xml:space="preserve"> lograr un cierto paralelismo</w:t>
      </w:r>
    </w:p>
    <w:p w14:paraId="1256AAD8" w14:textId="7F6BC1C1" w:rsidR="008B50DA" w:rsidRPr="008B50DA" w:rsidRDefault="002D7E1B" w:rsidP="008B50DA">
      <w:pPr>
        <w:pStyle w:val="Ttulo3"/>
      </w:pPr>
      <w:r>
        <w:t>Modo por Interrupción de Programa</w:t>
      </w:r>
    </w:p>
    <w:p w14:paraId="72899A2D" w14:textId="3C66E41B" w:rsidR="00F40CEA" w:rsidRDefault="00F40CEA" w:rsidP="6713D9C0">
      <w:pPr>
        <w:rPr>
          <w:lang w:val="es-419"/>
        </w:rPr>
      </w:pPr>
      <w:r>
        <w:rPr>
          <w:lang w:val="es-419"/>
        </w:rPr>
        <w:t>Ya no es tarea del programador realizar</w:t>
      </w:r>
      <w:r w:rsidR="5364FC8C" w:rsidRPr="00747504">
        <w:rPr>
          <w:lang w:val="es-419"/>
        </w:rPr>
        <w:t xml:space="preserve"> pruebas de estado de los periférico</w:t>
      </w:r>
      <w:r w:rsidR="00C6668A">
        <w:rPr>
          <w:lang w:val="es-419"/>
        </w:rPr>
        <w:t>s</w:t>
      </w:r>
      <w:r w:rsidR="5364FC8C" w:rsidRPr="00747504">
        <w:rPr>
          <w:lang w:val="es-419"/>
        </w:rPr>
        <w:t xml:space="preserve">, </w:t>
      </w:r>
      <w:r>
        <w:rPr>
          <w:lang w:val="es-419"/>
        </w:rPr>
        <w:t xml:space="preserve">sino el </w:t>
      </w:r>
      <w:r w:rsidR="003E06D9">
        <w:rPr>
          <w:lang w:val="es-419"/>
        </w:rPr>
        <w:t>periférico</w:t>
      </w:r>
      <w:r>
        <w:rPr>
          <w:lang w:val="es-419"/>
        </w:rPr>
        <w:t xml:space="preserve"> el que interrumpe y avisa que se encuentra listo para usar.</w:t>
      </w:r>
    </w:p>
    <w:p w14:paraId="0D362712" w14:textId="02A5E99D" w:rsidR="6713D9C0" w:rsidRPr="00DF1564" w:rsidRDefault="528DE240" w:rsidP="6713D9C0">
      <w:pPr>
        <w:rPr>
          <w:lang w:val="es-419"/>
        </w:rPr>
      </w:pPr>
      <w:r w:rsidRPr="007944A9">
        <w:rPr>
          <w:lang w:val="es-419"/>
        </w:rPr>
        <w:t xml:space="preserve">La interrupción consiste en detener </w:t>
      </w:r>
      <w:proofErr w:type="spellStart"/>
      <w:r w:rsidRPr="007944A9">
        <w:rPr>
          <w:lang w:val="es-419"/>
        </w:rPr>
        <w:t>momentaneamente</w:t>
      </w:r>
      <w:proofErr w:type="spellEnd"/>
      <w:r w:rsidRPr="007944A9">
        <w:rPr>
          <w:lang w:val="es-419"/>
        </w:rPr>
        <w:t xml:space="preserve"> el programa en curso para permitir que el programa de transferencia sea ejecutado con prioridad. </w:t>
      </w:r>
      <w:r w:rsidRPr="00DF1564">
        <w:rPr>
          <w:lang w:val="es-419"/>
        </w:rPr>
        <w:t>El modo por interrupción permite un</w:t>
      </w:r>
      <w:r w:rsidR="0E654520" w:rsidRPr="00DF1564">
        <w:rPr>
          <w:lang w:val="es-419"/>
        </w:rPr>
        <w:t>a cierta simultaneidad entre cálculos y entradas-salidas, retrasando el programa de cálculo una cantidad igual a la suma de los tiempos de ejecución</w:t>
      </w:r>
      <w:r w:rsidR="1AF10B99" w:rsidRPr="00DF1564">
        <w:rPr>
          <w:lang w:val="es-419"/>
        </w:rPr>
        <w:t xml:space="preserve"> del programa de interrupción. </w:t>
      </w:r>
    </w:p>
    <w:p w14:paraId="77F16604" w14:textId="6F5D5394" w:rsidR="00747504" w:rsidRPr="00747504" w:rsidRDefault="00D21F36" w:rsidP="00747504">
      <w:pPr>
        <w:pStyle w:val="Ttulo3"/>
      </w:pPr>
      <w:r>
        <w:lastRenderedPageBreak/>
        <w:t>Modo Automático</w:t>
      </w:r>
      <w:r w:rsidR="21984EF6">
        <w:t xml:space="preserve"> por s</w:t>
      </w:r>
      <w:r>
        <w:t>uspensi</w:t>
      </w:r>
      <w:r w:rsidR="5A174ABC">
        <w:t>ó</w:t>
      </w:r>
      <w:r>
        <w:t xml:space="preserve">n </w:t>
      </w:r>
      <w:r w:rsidR="12D98183">
        <w:t>del</w:t>
      </w:r>
      <w:r w:rsidR="005178D6">
        <w:t xml:space="preserve"> </w:t>
      </w:r>
      <w:r w:rsidR="15209B1A">
        <w:t>p</w:t>
      </w:r>
      <w:r w:rsidR="005178D6">
        <w:t>rograma</w:t>
      </w:r>
      <w:r w:rsidR="5FF22AEF">
        <w:t xml:space="preserve"> o modo canal</w:t>
      </w:r>
    </w:p>
    <w:p w14:paraId="1625CB69" w14:textId="5DB7186D" w:rsidR="00EF2F98" w:rsidRDefault="5FF22AEF" w:rsidP="00EF2F98">
      <w:pPr>
        <w:rPr>
          <w:lang w:val="es-419"/>
        </w:rPr>
      </w:pPr>
      <w:r w:rsidRPr="00EF2F98">
        <w:rPr>
          <w:lang w:val="es-419"/>
        </w:rPr>
        <w:t xml:space="preserve">En el modo anterior, la transferencia de una palabra implicaba el desarrollo de un programa de interrupción que dura de 10 a 20 ciclos de memoria, de los que sólo uno es empleado realmente para la </w:t>
      </w:r>
      <w:r w:rsidR="33470231" w:rsidRPr="00EF2F98">
        <w:rPr>
          <w:lang w:val="es-419"/>
        </w:rPr>
        <w:t xml:space="preserve">transferencia. Este razonamiento ha conducido a crear </w:t>
      </w:r>
      <w:r w:rsidR="33470231" w:rsidRPr="10C9861B">
        <w:rPr>
          <w:i/>
          <w:lang w:val="es-419"/>
        </w:rPr>
        <w:t>unidades automáticas de intercambio o canales</w:t>
      </w:r>
      <w:r w:rsidR="33470231" w:rsidRPr="00EF2F98">
        <w:rPr>
          <w:lang w:val="es-419"/>
        </w:rPr>
        <w:t>, capaces de tomar completamente a su cargo la transferencia</w:t>
      </w:r>
      <w:r w:rsidR="43E33B48" w:rsidRPr="00E168F7">
        <w:rPr>
          <w:lang w:val="es-419"/>
        </w:rPr>
        <w:t xml:space="preserve"> de todo un bloque de informaciones.</w:t>
      </w:r>
    </w:p>
    <w:p w14:paraId="18D5325F" w14:textId="2F96F96E" w:rsidR="00730175" w:rsidRPr="001004CF" w:rsidRDefault="00730175" w:rsidP="00EF2F98">
      <w:pPr>
        <w:rPr>
          <w:i/>
          <w:iCs/>
          <w:lang w:val="es-419"/>
        </w:rPr>
      </w:pPr>
      <w:r w:rsidRPr="001004CF">
        <w:rPr>
          <w:i/>
          <w:iCs/>
          <w:lang w:val="es-419"/>
        </w:rPr>
        <w:t>De igual manera este modo</w:t>
      </w:r>
      <w:r w:rsidR="002C0B31">
        <w:rPr>
          <w:i/>
          <w:iCs/>
          <w:lang w:val="es-419"/>
        </w:rPr>
        <w:t xml:space="preserve"> es una especificación de la arquitectura para mejorar la transferencia, pero</w:t>
      </w:r>
      <w:r w:rsidRPr="001004CF">
        <w:rPr>
          <w:i/>
          <w:iCs/>
          <w:lang w:val="es-419"/>
        </w:rPr>
        <w:t xml:space="preserve"> no llega a ser un canal propiamente dicho</w:t>
      </w:r>
      <w:r w:rsidR="001004CF" w:rsidRPr="001004CF">
        <w:rPr>
          <w:i/>
          <w:iCs/>
          <w:lang w:val="es-419"/>
        </w:rPr>
        <w:t>, pero si ya es una unidad dedicada a la transferencia. Trata de mover no solo una palabra sino un bloque de palabras, siempre que sean contiguas.</w:t>
      </w:r>
    </w:p>
    <w:p w14:paraId="53B5F9F3" w14:textId="61FA2552" w:rsidR="00E168F7" w:rsidRDefault="43E33B48" w:rsidP="00E168F7">
      <w:pPr>
        <w:rPr>
          <w:lang w:val="es-419"/>
        </w:rPr>
      </w:pPr>
      <w:r w:rsidRPr="00E168F7">
        <w:rPr>
          <w:lang w:val="es-419"/>
        </w:rPr>
        <w:t xml:space="preserve">Cuando el canal necesita intercambiar una información con la memoria, no produce ya una interrupción </w:t>
      </w:r>
      <w:r w:rsidRPr="67937D33">
        <w:rPr>
          <w:lang w:val="es-419"/>
        </w:rPr>
        <w:t>de</w:t>
      </w:r>
      <w:r w:rsidR="4F84F2EE" w:rsidRPr="67937D33">
        <w:rPr>
          <w:lang w:val="es-419"/>
        </w:rPr>
        <w:t xml:space="preserve"> </w:t>
      </w:r>
      <w:r w:rsidRPr="67937D33">
        <w:rPr>
          <w:lang w:val="es-419"/>
        </w:rPr>
        <w:t>programa</w:t>
      </w:r>
      <w:r w:rsidRPr="00E168F7">
        <w:rPr>
          <w:lang w:val="es-419"/>
        </w:rPr>
        <w:t>, sino simplemente una solicitud de servicio para que le sea concedido un ciclo de memoria, con objeto de realizar</w:t>
      </w:r>
      <w:r w:rsidR="3607EC8A" w:rsidRPr="00E168F7">
        <w:rPr>
          <w:lang w:val="es-419"/>
        </w:rPr>
        <w:t xml:space="preserve"> </w:t>
      </w:r>
      <w:r w:rsidR="3607EC8A" w:rsidRPr="002C42AB">
        <w:rPr>
          <w:lang w:val="es-419"/>
        </w:rPr>
        <w:t xml:space="preserve">dicho intercambio. Puede suceder que el programa en curso no pida acceso al mismo bloque de memoria en el mismo instante, en </w:t>
      </w:r>
      <w:r w:rsidR="1ECB72BE" w:rsidRPr="67937D33">
        <w:rPr>
          <w:lang w:val="es-419"/>
        </w:rPr>
        <w:t>cuyo</w:t>
      </w:r>
      <w:r w:rsidR="3607EC8A" w:rsidRPr="002C42AB">
        <w:rPr>
          <w:lang w:val="es-419"/>
        </w:rPr>
        <w:t xml:space="preserve"> caso la solicitud de servicio no afectará en manera </w:t>
      </w:r>
      <w:r w:rsidR="3A0FC946" w:rsidRPr="002C42AB">
        <w:rPr>
          <w:lang w:val="es-419"/>
        </w:rPr>
        <w:t>alguna a su desarrollo. En caso contrario, se</w:t>
      </w:r>
      <w:r w:rsidR="3A0FC946" w:rsidRPr="136F19A3">
        <w:rPr>
          <w:i/>
          <w:lang w:val="es-419"/>
        </w:rPr>
        <w:t xml:space="preserve"> suspenderá</w:t>
      </w:r>
      <w:r w:rsidR="3A0FC946" w:rsidRPr="002C42AB">
        <w:rPr>
          <w:lang w:val="es-419"/>
        </w:rPr>
        <w:t xml:space="preserve"> el desarrollo del programa durante el ciclo de memoria solicitado por el canal. Por consiguiente, la simultaneidad entre programa y entradas-salidas es casi total.</w:t>
      </w:r>
    </w:p>
    <w:p w14:paraId="6B1DE94D" w14:textId="60B74F3A" w:rsidR="007F7F54" w:rsidRDefault="00C84334" w:rsidP="00E168F7">
      <w:pPr>
        <w:rPr>
          <w:lang w:val="es-419"/>
        </w:rPr>
      </w:pPr>
      <w:r w:rsidRPr="00175C34">
        <w:rPr>
          <w:noProof/>
        </w:rPr>
        <mc:AlternateContent>
          <mc:Choice Requires="wps">
            <w:drawing>
              <wp:anchor distT="0" distB="0" distL="114300" distR="114300" simplePos="0" relativeHeight="251658288" behindDoc="1" locked="0" layoutInCell="1" allowOverlap="1" wp14:anchorId="1CF889AC" wp14:editId="680CC360">
                <wp:simplePos x="0" y="0"/>
                <wp:positionH relativeFrom="margin">
                  <wp:posOffset>51683</wp:posOffset>
                </wp:positionH>
                <wp:positionV relativeFrom="paragraph">
                  <wp:posOffset>204773</wp:posOffset>
                </wp:positionV>
                <wp:extent cx="2560320" cy="898497"/>
                <wp:effectExtent l="0" t="0" r="11430" b="16510"/>
                <wp:wrapNone/>
                <wp:docPr id="1810491356" name="Rectangle 1810491356" descr="decorative element"/>
                <wp:cNvGraphicFramePr/>
                <a:graphic xmlns:a="http://schemas.openxmlformats.org/drawingml/2006/main">
                  <a:graphicData uri="http://schemas.microsoft.com/office/word/2010/wordprocessingShape">
                    <wps:wsp>
                      <wps:cNvSpPr/>
                      <wps:spPr>
                        <a:xfrm>
                          <a:off x="0" y="0"/>
                          <a:ext cx="2560320" cy="898497"/>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CDC3" id="Rectangle 1810491356" o:spid="_x0000_s1026" alt="decorative element" style="position:absolute;margin-left:4.05pt;margin-top:16.1pt;width:201.6pt;height:70.75pt;z-index:-25165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" fillcolor="#f4ebf9" strokecolor="#593470 [1604]" strokeweight="1pt">
                <v:stroke dashstyle="dash"/>
                <w10:wrap anchorx="margin"/>
              </v:rect>
            </w:pict>
          </mc:Fallback>
        </mc:AlternateContent>
      </w:r>
      <w:proofErr w:type="spellStart"/>
      <w:r w:rsidR="007F7F54">
        <w:rPr>
          <w:lang w:val="es-419"/>
        </w:rPr>
        <w:t>Arq</w:t>
      </w:r>
      <w:proofErr w:type="spellEnd"/>
      <w:r w:rsidR="007F7F54">
        <w:rPr>
          <w:lang w:val="es-419"/>
        </w:rPr>
        <w:t xml:space="preserve"> i</w:t>
      </w:r>
      <w:r w:rsidR="001C2D2F">
        <w:rPr>
          <w:lang w:val="es-419"/>
        </w:rPr>
        <w:t>ncorpora una instrucción que contiene los siguientes campos</w:t>
      </w:r>
      <w:r w:rsidR="00D57A3B">
        <w:rPr>
          <w:lang w:val="es-419"/>
        </w:rPr>
        <w:t>:</w:t>
      </w:r>
      <w:r w:rsidRPr="00C84334">
        <w:rPr>
          <w:noProof/>
          <w:lang w:val="es-419"/>
        </w:rPr>
        <w:t xml:space="preserve"> </w:t>
      </w:r>
    </w:p>
    <w:p w14:paraId="1BE6B3A1" w14:textId="0EA2794C" w:rsidR="00D57A3B" w:rsidRPr="00EC13B9" w:rsidRDefault="000677A8" w:rsidP="00154A39">
      <w:pPr>
        <w:pStyle w:val="Prrafodelista"/>
        <w:numPr>
          <w:ilvl w:val="0"/>
          <w:numId w:val="82"/>
        </w:numPr>
        <w:rPr>
          <w:i/>
          <w:iCs/>
        </w:rPr>
      </w:pPr>
      <w:proofErr w:type="spellStart"/>
      <w:r w:rsidRPr="00EC13B9">
        <w:rPr>
          <w:i/>
          <w:iCs/>
        </w:rPr>
        <w:t>N°</w:t>
      </w:r>
      <w:proofErr w:type="spellEnd"/>
      <w:r w:rsidRPr="00EC13B9">
        <w:rPr>
          <w:i/>
          <w:iCs/>
        </w:rPr>
        <w:t xml:space="preserve"> de palabras a transferir</w:t>
      </w:r>
    </w:p>
    <w:p w14:paraId="412896BF" w14:textId="567369F3" w:rsidR="000677A8" w:rsidRPr="00EC13B9" w:rsidRDefault="000677A8" w:rsidP="00154A39">
      <w:pPr>
        <w:pStyle w:val="Prrafodelista"/>
        <w:numPr>
          <w:ilvl w:val="0"/>
          <w:numId w:val="82"/>
        </w:numPr>
        <w:rPr>
          <w:i/>
          <w:iCs/>
        </w:rPr>
      </w:pPr>
      <w:proofErr w:type="spellStart"/>
      <w:r w:rsidRPr="00EC13B9">
        <w:rPr>
          <w:i/>
          <w:iCs/>
        </w:rPr>
        <w:t>Direccion</w:t>
      </w:r>
      <w:proofErr w:type="spellEnd"/>
      <w:r w:rsidRPr="00EC13B9">
        <w:rPr>
          <w:i/>
          <w:iCs/>
        </w:rPr>
        <w:t xml:space="preserve"> de la</w:t>
      </w:r>
      <w:r w:rsidR="00374950">
        <w:rPr>
          <w:i/>
          <w:iCs/>
        </w:rPr>
        <w:t xml:space="preserve"> </w:t>
      </w:r>
      <w:proofErr w:type="gramStart"/>
      <w:r w:rsidR="00374950">
        <w:rPr>
          <w:i/>
          <w:iCs/>
        </w:rPr>
        <w:t xml:space="preserve">primer </w:t>
      </w:r>
      <w:r w:rsidRPr="00EC13B9">
        <w:rPr>
          <w:i/>
          <w:iCs/>
        </w:rPr>
        <w:t>palabra</w:t>
      </w:r>
      <w:proofErr w:type="gramEnd"/>
    </w:p>
    <w:p w14:paraId="50F54F26" w14:textId="079D7342" w:rsidR="000677A8" w:rsidRPr="00EC13B9" w:rsidRDefault="00EC13B9" w:rsidP="00154A39">
      <w:pPr>
        <w:pStyle w:val="Prrafodelista"/>
        <w:numPr>
          <w:ilvl w:val="0"/>
          <w:numId w:val="82"/>
        </w:numPr>
        <w:rPr>
          <w:i/>
          <w:iCs/>
        </w:rPr>
      </w:pPr>
      <w:proofErr w:type="spellStart"/>
      <w:r w:rsidRPr="00EC13B9">
        <w:rPr>
          <w:i/>
          <w:iCs/>
        </w:rPr>
        <w:t>Cual</w:t>
      </w:r>
      <w:proofErr w:type="spellEnd"/>
      <w:r w:rsidRPr="00EC13B9">
        <w:rPr>
          <w:i/>
          <w:iCs/>
        </w:rPr>
        <w:t xml:space="preserve"> es el </w:t>
      </w:r>
      <w:proofErr w:type="spellStart"/>
      <w:r w:rsidRPr="00EC13B9">
        <w:rPr>
          <w:i/>
          <w:iCs/>
        </w:rPr>
        <w:t>periferico</w:t>
      </w:r>
      <w:proofErr w:type="spellEnd"/>
    </w:p>
    <w:p w14:paraId="50D92A1B" w14:textId="134211E5" w:rsidR="00EC13B9" w:rsidRPr="00EC13B9" w:rsidRDefault="00EC13B9" w:rsidP="00154A39">
      <w:pPr>
        <w:pStyle w:val="Prrafodelista"/>
        <w:numPr>
          <w:ilvl w:val="0"/>
          <w:numId w:val="82"/>
        </w:numPr>
        <w:rPr>
          <w:i/>
          <w:iCs/>
        </w:rPr>
      </w:pPr>
      <w:r w:rsidRPr="00EC13B9">
        <w:rPr>
          <w:i/>
          <w:iCs/>
        </w:rPr>
        <w:t xml:space="preserve">Condición de </w:t>
      </w:r>
      <w:proofErr w:type="spellStart"/>
      <w:r w:rsidRPr="00EC13B9">
        <w:rPr>
          <w:i/>
          <w:iCs/>
        </w:rPr>
        <w:t>finalizacion</w:t>
      </w:r>
      <w:proofErr w:type="spellEnd"/>
    </w:p>
    <w:p w14:paraId="2F6D294B" w14:textId="0081CBF6" w:rsidR="66923B88" w:rsidRPr="002C42AB" w:rsidRDefault="66923B88" w:rsidP="26992EF9">
      <w:pPr>
        <w:rPr>
          <w:lang w:val="es-419"/>
        </w:rPr>
      </w:pPr>
      <w:r w:rsidRPr="002C42AB">
        <w:rPr>
          <w:lang w:val="es-419"/>
        </w:rPr>
        <w:t>La realización de una operación de entrada-salida se desarrolla de forma siguiente:</w:t>
      </w:r>
    </w:p>
    <w:p w14:paraId="23FA819E" w14:textId="2B4783DE" w:rsidR="002C42AB" w:rsidRPr="002C42AB" w:rsidRDefault="66923B88" w:rsidP="00154A39">
      <w:pPr>
        <w:pStyle w:val="Prrafodelista"/>
        <w:numPr>
          <w:ilvl w:val="0"/>
          <w:numId w:val="69"/>
        </w:numPr>
      </w:pPr>
      <w:r>
        <w:t>Es el programa quien inicializa la operación: las instrucciones proveen al canal de todas las informaciones necesarias a la operación: número y emplazamiento de los datos por transferir, dirección de la unidad de entrada-salida, condi</w:t>
      </w:r>
      <w:r w:rsidR="125DB1B3">
        <w:t>ciones bajo las cuales debe terminarse la transferencia, etc.; una instrucción especial lanza la transferencia y el programa puede continuar independientemente.</w:t>
      </w:r>
    </w:p>
    <w:p w14:paraId="15F5B2F2" w14:textId="6AC1B23D" w:rsidR="00F567DE" w:rsidRPr="00F567DE" w:rsidRDefault="125DB1B3" w:rsidP="00154A39">
      <w:pPr>
        <w:pStyle w:val="Prrafodelista"/>
        <w:numPr>
          <w:ilvl w:val="0"/>
          <w:numId w:val="69"/>
        </w:numPr>
      </w:pPr>
      <w:r>
        <w:t>La transferencia se efectúa al ritmo del equipo periférico bajo control del canal, que roba ciclos al calculador</w:t>
      </w:r>
    </w:p>
    <w:p w14:paraId="5396AA0E" w14:textId="6CC0CBEE" w:rsidR="006A789B" w:rsidRPr="006A789B" w:rsidRDefault="125DB1B3" w:rsidP="00154A39">
      <w:pPr>
        <w:pStyle w:val="Prrafodelista"/>
        <w:numPr>
          <w:ilvl w:val="0"/>
          <w:numId w:val="69"/>
        </w:numPr>
      </w:pPr>
      <w:r>
        <w:t>El canal avisa que la transferencia ha acabado generalmente mediante interrupción. El programa de interrupción podrá preguntar entonces al canal en qué condiciones se ha efectuado aquella.</w:t>
      </w:r>
    </w:p>
    <w:p w14:paraId="165F242E" w14:textId="04AA0145" w:rsidR="220E7673" w:rsidRPr="007B7093" w:rsidRDefault="220E7673" w:rsidP="19B1C24C">
      <w:pPr>
        <w:rPr>
          <w:lang w:val="es-419"/>
        </w:rPr>
      </w:pPr>
      <w:r w:rsidRPr="002665A7">
        <w:rPr>
          <w:lang w:val="es-419"/>
        </w:rPr>
        <w:t>En general, el programa que ha lanzado la operación de entrada-salida puede ejecutar a cada in</w:t>
      </w:r>
      <w:r w:rsidR="132B5525" w:rsidRPr="002665A7">
        <w:rPr>
          <w:lang w:val="es-419"/>
        </w:rPr>
        <w:t>s</w:t>
      </w:r>
      <w:r w:rsidRPr="002665A7">
        <w:rPr>
          <w:lang w:val="es-419"/>
        </w:rPr>
        <w:t>tante una instrucción de prueba entrada-salida, que le permite conocer en qué punto se encuentra la operación.</w:t>
      </w:r>
    </w:p>
    <w:p w14:paraId="0B97E1AD" w14:textId="191119EE" w:rsidR="00C32C9A" w:rsidRDefault="00C84334" w:rsidP="00C32C9A">
      <w:pPr>
        <w:rPr>
          <w:lang w:val="es-419"/>
        </w:rPr>
      </w:pPr>
      <w:r w:rsidRPr="00175C34">
        <w:rPr>
          <w:noProof/>
        </w:rPr>
        <mc:AlternateContent>
          <mc:Choice Requires="wps">
            <w:drawing>
              <wp:anchor distT="0" distB="0" distL="114300" distR="114300" simplePos="0" relativeHeight="251658289" behindDoc="1" locked="0" layoutInCell="1" allowOverlap="1" wp14:anchorId="5FC148A4" wp14:editId="3B297CAC">
                <wp:simplePos x="0" y="0"/>
                <wp:positionH relativeFrom="margin">
                  <wp:posOffset>144684</wp:posOffset>
                </wp:positionH>
                <wp:positionV relativeFrom="paragraph">
                  <wp:posOffset>494778</wp:posOffset>
                </wp:positionV>
                <wp:extent cx="3371353" cy="1053296"/>
                <wp:effectExtent l="0" t="0" r="19685" b="13970"/>
                <wp:wrapNone/>
                <wp:docPr id="1810491357" name="Rectangle 1810491357" descr="decorative element"/>
                <wp:cNvGraphicFramePr/>
                <a:graphic xmlns:a="http://schemas.openxmlformats.org/drawingml/2006/main">
                  <a:graphicData uri="http://schemas.microsoft.com/office/word/2010/wordprocessingShape">
                    <wps:wsp>
                      <wps:cNvSpPr/>
                      <wps:spPr>
                        <a:xfrm>
                          <a:off x="0" y="0"/>
                          <a:ext cx="3371353" cy="1053296"/>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3A5A" id="Rectangle 1810491357" o:spid="_x0000_s1026" alt="decorative element" style="position:absolute;margin-left:11.4pt;margin-top:38.95pt;width:265.45pt;height:82.95pt;z-index:-251658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" fillcolor="#f4ebf9" strokecolor="#593470 [1604]" strokeweight="1pt">
                <v:stroke dashstyle="dash"/>
                <w10:wrap anchorx="margin"/>
              </v:rect>
            </w:pict>
          </mc:Fallback>
        </mc:AlternateContent>
      </w:r>
      <w:r w:rsidR="52031174" w:rsidRPr="002665A7">
        <w:rPr>
          <w:lang w:val="es-419"/>
        </w:rPr>
        <w:t xml:space="preserve">Se distinguen dos tipos de canales automáticos: los </w:t>
      </w:r>
      <w:r w:rsidR="52031174" w:rsidRPr="002665A7">
        <w:rPr>
          <w:b/>
          <w:lang w:val="es-419"/>
        </w:rPr>
        <w:t xml:space="preserve">canales simples o </w:t>
      </w:r>
      <w:r w:rsidR="52031174" w:rsidRPr="002665A7">
        <w:rPr>
          <w:b/>
          <w:bCs/>
          <w:lang w:val="es-419"/>
        </w:rPr>
        <w:t>selectores</w:t>
      </w:r>
      <w:r w:rsidR="52031174" w:rsidRPr="002665A7">
        <w:rPr>
          <w:lang w:val="es-419"/>
        </w:rPr>
        <w:t xml:space="preserve"> que no p</w:t>
      </w:r>
      <w:r w:rsidR="1CC9DAF0" w:rsidRPr="002665A7">
        <w:rPr>
          <w:lang w:val="es-419"/>
        </w:rPr>
        <w:t>u</w:t>
      </w:r>
      <w:r w:rsidR="52031174" w:rsidRPr="002665A7">
        <w:rPr>
          <w:lang w:val="es-419"/>
        </w:rPr>
        <w:t>eden gestionar más de una transferencia a la vez, y los</w:t>
      </w:r>
      <w:r w:rsidR="52031174" w:rsidRPr="002665A7">
        <w:rPr>
          <w:b/>
          <w:lang w:val="es-419"/>
        </w:rPr>
        <w:t xml:space="preserve"> canales </w:t>
      </w:r>
      <w:proofErr w:type="spellStart"/>
      <w:r w:rsidR="52031174" w:rsidRPr="002665A7">
        <w:rPr>
          <w:b/>
          <w:lang w:val="es-419"/>
        </w:rPr>
        <w:t>multiplados</w:t>
      </w:r>
      <w:proofErr w:type="spellEnd"/>
      <w:r w:rsidR="52031174" w:rsidRPr="002665A7">
        <w:rPr>
          <w:b/>
          <w:lang w:val="es-419"/>
        </w:rPr>
        <w:t xml:space="preserve"> en el tiempo</w:t>
      </w:r>
      <w:r w:rsidR="52031174" w:rsidRPr="002665A7">
        <w:rPr>
          <w:lang w:val="es-419"/>
        </w:rPr>
        <w:t>, capaces d</w:t>
      </w:r>
      <w:r w:rsidR="00C80A3A">
        <w:rPr>
          <w:lang w:val="es-419"/>
        </w:rPr>
        <w:t>_[[[[</w:t>
      </w:r>
      <w:r w:rsidR="52031174" w:rsidRPr="002665A7">
        <w:rPr>
          <w:lang w:val="es-419"/>
        </w:rPr>
        <w:t>e gestionar varias transferencias simultáneamente</w:t>
      </w:r>
      <w:r w:rsidR="3E2A8D61" w:rsidRPr="002665A7">
        <w:rPr>
          <w:lang w:val="es-419"/>
        </w:rPr>
        <w:t>.</w:t>
      </w:r>
      <w:r w:rsidRPr="00C84334">
        <w:rPr>
          <w:noProof/>
          <w:lang w:val="es-419"/>
        </w:rPr>
        <w:t xml:space="preserve"> </w:t>
      </w:r>
    </w:p>
    <w:p w14:paraId="4A8BFE4C" w14:textId="15D2E625" w:rsidR="001B4190" w:rsidRPr="001B4190" w:rsidRDefault="001B4190" w:rsidP="00154A39">
      <w:pPr>
        <w:pStyle w:val="Prrafodelista"/>
        <w:numPr>
          <w:ilvl w:val="0"/>
          <w:numId w:val="92"/>
        </w:numPr>
        <w:rPr>
          <w:b/>
          <w:bCs/>
        </w:rPr>
      </w:pPr>
      <w:r w:rsidRPr="001B4190">
        <w:rPr>
          <w:b/>
          <w:bCs/>
        </w:rPr>
        <w:t>La transferencia la inicia el programa</w:t>
      </w:r>
    </w:p>
    <w:p w14:paraId="1D820372" w14:textId="72F8B6DC" w:rsidR="005733A1" w:rsidRPr="00EA205E" w:rsidRDefault="00EA205E" w:rsidP="00154A39">
      <w:pPr>
        <w:pStyle w:val="Prrafodelista"/>
        <w:numPr>
          <w:ilvl w:val="0"/>
          <w:numId w:val="92"/>
        </w:numPr>
      </w:pPr>
      <w:r>
        <w:rPr>
          <w:b/>
          <w:bCs/>
        </w:rPr>
        <w:t xml:space="preserve">La transferencia se hace al ritmo del </w:t>
      </w:r>
      <w:r w:rsidR="00176E7A">
        <w:rPr>
          <w:b/>
          <w:bCs/>
        </w:rPr>
        <w:t>periférico</w:t>
      </w:r>
    </w:p>
    <w:p w14:paraId="79901832" w14:textId="0A555B1D" w:rsidR="00EA205E" w:rsidRPr="00176E7A" w:rsidRDefault="00EA205E" w:rsidP="00154A39">
      <w:pPr>
        <w:pStyle w:val="Prrafodelista"/>
        <w:numPr>
          <w:ilvl w:val="0"/>
          <w:numId w:val="92"/>
        </w:numPr>
      </w:pPr>
      <w:r>
        <w:rPr>
          <w:b/>
          <w:bCs/>
        </w:rPr>
        <w:t>El canal roba ciclos al procesador</w:t>
      </w:r>
    </w:p>
    <w:p w14:paraId="5929C553" w14:textId="47EB5F59" w:rsidR="646B1F0A" w:rsidRPr="00176E7A" w:rsidRDefault="00176E7A" w:rsidP="00154A39">
      <w:pPr>
        <w:pStyle w:val="Prrafodelista"/>
        <w:numPr>
          <w:ilvl w:val="0"/>
          <w:numId w:val="92"/>
        </w:numPr>
      </w:pPr>
      <w:r>
        <w:rPr>
          <w:b/>
          <w:bCs/>
        </w:rPr>
        <w:t>El canal avisa la finalización</w:t>
      </w:r>
      <w:r w:rsidR="003D24F2">
        <w:rPr>
          <w:b/>
          <w:bCs/>
        </w:rPr>
        <w:t xml:space="preserve"> y sus condiciones</w:t>
      </w:r>
    </w:p>
    <w:p w14:paraId="151AE6CB" w14:textId="1C029287" w:rsidR="00093FBA" w:rsidRDefault="00093FBA" w:rsidP="00093FBA">
      <w:pPr>
        <w:pStyle w:val="Ttulo3"/>
      </w:pPr>
      <w:r w:rsidRPr="00093FBA">
        <w:t>Encadenamiento automático de las transferencias</w:t>
      </w:r>
      <w:r w:rsidR="007222F1">
        <w:t xml:space="preserve"> (programa canal)</w:t>
      </w:r>
      <w:r w:rsidRPr="00093FBA">
        <w:t xml:space="preserve">: </w:t>
      </w:r>
    </w:p>
    <w:p w14:paraId="34E30552" w14:textId="3A74F219" w:rsidR="00093FBA" w:rsidRDefault="00E12822" w:rsidP="00093FBA">
      <w:pPr>
        <w:rPr>
          <w:lang w:val="es-419"/>
        </w:rPr>
      </w:pPr>
      <w:r>
        <w:rPr>
          <w:lang w:val="es-419"/>
        </w:rPr>
        <w:t xml:space="preserve">Se basa en el mismo concepto de modo </w:t>
      </w:r>
      <w:proofErr w:type="spellStart"/>
      <w:r>
        <w:rPr>
          <w:lang w:val="es-419"/>
        </w:rPr>
        <w:t>automatico</w:t>
      </w:r>
      <w:proofErr w:type="spellEnd"/>
      <w:r w:rsidR="00093FBA" w:rsidRPr="00093FBA">
        <w:rPr>
          <w:lang w:val="es-419"/>
        </w:rPr>
        <w:t xml:space="preserve"> </w:t>
      </w:r>
      <w:r w:rsidR="00B82C0C">
        <w:rPr>
          <w:lang w:val="es-419"/>
        </w:rPr>
        <w:t xml:space="preserve">donde </w:t>
      </w:r>
      <w:r w:rsidR="00793A82">
        <w:rPr>
          <w:lang w:val="es-419"/>
        </w:rPr>
        <w:t xml:space="preserve">esta técnica es la que se encarga de la transferencia y de saber </w:t>
      </w:r>
      <w:proofErr w:type="spellStart"/>
      <w:r w:rsidR="00793A82">
        <w:rPr>
          <w:lang w:val="es-419"/>
        </w:rPr>
        <w:t>donde</w:t>
      </w:r>
      <w:proofErr w:type="spellEnd"/>
      <w:r w:rsidR="00793A82">
        <w:rPr>
          <w:lang w:val="es-419"/>
        </w:rPr>
        <w:t xml:space="preserve"> empieza y ter</w:t>
      </w:r>
      <w:r w:rsidR="00BE6522">
        <w:rPr>
          <w:lang w:val="es-419"/>
        </w:rPr>
        <w:t>m</w:t>
      </w:r>
      <w:r w:rsidR="00793A82">
        <w:rPr>
          <w:lang w:val="es-419"/>
        </w:rPr>
        <w:t xml:space="preserve">ina un bloque de palabras, pero, en el modo canal </w:t>
      </w:r>
      <w:r w:rsidR="00093FBA" w:rsidRPr="00093FBA">
        <w:rPr>
          <w:lang w:val="es-419"/>
        </w:rPr>
        <w:t>la computadora está</w:t>
      </w:r>
      <w:r w:rsidR="00093FBA">
        <w:rPr>
          <w:lang w:val="es-419"/>
        </w:rPr>
        <w:t xml:space="preserve"> </w:t>
      </w:r>
      <w:r w:rsidR="00093FBA" w:rsidRPr="00093FBA">
        <w:rPr>
          <w:lang w:val="es-419"/>
        </w:rPr>
        <w:t>obligada a inicializar cada transferencia cargando las informaciones necesarias en los registros del</w:t>
      </w:r>
      <w:r w:rsidR="00093FBA">
        <w:rPr>
          <w:lang w:val="es-419"/>
        </w:rPr>
        <w:t xml:space="preserve"> </w:t>
      </w:r>
      <w:r w:rsidR="00093FBA" w:rsidRPr="00093FBA">
        <w:rPr>
          <w:lang w:val="es-419"/>
        </w:rPr>
        <w:t xml:space="preserve">canal. </w:t>
      </w:r>
    </w:p>
    <w:p w14:paraId="56867424" w14:textId="4BED558E" w:rsidR="00093FBA" w:rsidRPr="00093FBA" w:rsidRDefault="00093FBA" w:rsidP="00093FBA">
      <w:pPr>
        <w:rPr>
          <w:lang w:val="es-419"/>
        </w:rPr>
      </w:pPr>
      <w:r w:rsidRPr="00093FBA">
        <w:rPr>
          <w:lang w:val="es-419"/>
        </w:rPr>
        <w:lastRenderedPageBreak/>
        <w:t>Para aliviar a la computadora de esta tarea, se hace que el canal tenga su propio programa. La</w:t>
      </w:r>
      <w:r>
        <w:rPr>
          <w:lang w:val="es-419"/>
        </w:rPr>
        <w:t xml:space="preserve"> </w:t>
      </w:r>
      <w:r w:rsidRPr="00093FBA">
        <w:rPr>
          <w:lang w:val="es-419"/>
        </w:rPr>
        <w:t>unidad central genera en la memoria central un programa de control de E/S o programa de canal,</w:t>
      </w:r>
      <w:r>
        <w:rPr>
          <w:lang w:val="es-419"/>
        </w:rPr>
        <w:t xml:space="preserve"> </w:t>
      </w:r>
      <w:r w:rsidRPr="00093FBA">
        <w:rPr>
          <w:lang w:val="es-419"/>
        </w:rPr>
        <w:t>que contiene las diferentes transferencias sucesivas a realizar. Para lanzar dicho programa, la unidad</w:t>
      </w:r>
      <w:r>
        <w:rPr>
          <w:lang w:val="es-419"/>
        </w:rPr>
        <w:t xml:space="preserve"> </w:t>
      </w:r>
      <w:r w:rsidRPr="00093FBA">
        <w:rPr>
          <w:lang w:val="es-419"/>
        </w:rPr>
        <w:t xml:space="preserve">central proporciona la dirección </w:t>
      </w:r>
      <w:proofErr w:type="gramStart"/>
      <w:r w:rsidRPr="00093FBA">
        <w:rPr>
          <w:lang w:val="es-419"/>
        </w:rPr>
        <w:t>del mismo</w:t>
      </w:r>
      <w:proofErr w:type="gramEnd"/>
      <w:r w:rsidRPr="00093FBA">
        <w:rPr>
          <w:lang w:val="es-419"/>
        </w:rPr>
        <w:t xml:space="preserve"> al canal, que se encargará de su ejecución completa.</w:t>
      </w:r>
    </w:p>
    <w:p w14:paraId="3CC14196" w14:textId="5DC120CA" w:rsidR="00093FBA" w:rsidRPr="00093FBA" w:rsidRDefault="00093FBA" w:rsidP="00093FBA">
      <w:pPr>
        <w:rPr>
          <w:lang w:val="es-419"/>
        </w:rPr>
      </w:pPr>
      <w:r w:rsidRPr="00093FBA">
        <w:rPr>
          <w:lang w:val="es-419"/>
        </w:rPr>
        <w:t>Además, el programa de canal permite encadenar varias transferencias sin intervención de la unidad</w:t>
      </w:r>
      <w:r>
        <w:rPr>
          <w:lang w:val="es-419"/>
        </w:rPr>
        <w:t xml:space="preserve"> </w:t>
      </w:r>
      <w:r w:rsidRPr="00093FBA">
        <w:rPr>
          <w:lang w:val="es-419"/>
        </w:rPr>
        <w:t>central, lo que se llama encadenamiento.</w:t>
      </w:r>
      <w:r w:rsidR="00321A36">
        <w:rPr>
          <w:lang w:val="es-419"/>
        </w:rPr>
        <w:t xml:space="preserve"> Si considera que </w:t>
      </w:r>
      <w:r w:rsidR="00903EAF">
        <w:rPr>
          <w:lang w:val="es-419"/>
        </w:rPr>
        <w:t xml:space="preserve">normalmente la información a </w:t>
      </w:r>
      <w:r w:rsidR="003244D9">
        <w:rPr>
          <w:lang w:val="es-419"/>
        </w:rPr>
        <w:t>transferir</w:t>
      </w:r>
      <w:r w:rsidR="00903EAF">
        <w:rPr>
          <w:lang w:val="es-419"/>
        </w:rPr>
        <w:t xml:space="preserve"> no </w:t>
      </w:r>
      <w:proofErr w:type="spellStart"/>
      <w:r w:rsidR="00903EAF">
        <w:rPr>
          <w:lang w:val="es-419"/>
        </w:rPr>
        <w:t>esta</w:t>
      </w:r>
      <w:proofErr w:type="spellEnd"/>
      <w:r w:rsidR="00903EAF">
        <w:rPr>
          <w:lang w:val="es-419"/>
        </w:rPr>
        <w:t xml:space="preserve"> </w:t>
      </w:r>
      <w:r w:rsidR="003244D9">
        <w:rPr>
          <w:lang w:val="es-419"/>
        </w:rPr>
        <w:t>almacenada</w:t>
      </w:r>
      <w:r w:rsidR="00903EAF">
        <w:rPr>
          <w:lang w:val="es-419"/>
        </w:rPr>
        <w:t xml:space="preserve"> de manera contigua en memoria</w:t>
      </w:r>
      <w:r w:rsidR="00B82C0C">
        <w:rPr>
          <w:lang w:val="es-419"/>
        </w:rPr>
        <w:t xml:space="preserve">, por lo </w:t>
      </w:r>
      <w:proofErr w:type="gramStart"/>
      <w:r w:rsidR="00B82C0C">
        <w:rPr>
          <w:lang w:val="es-419"/>
        </w:rPr>
        <w:t>tanto</w:t>
      </w:r>
      <w:proofErr w:type="gramEnd"/>
      <w:r w:rsidR="00B82C0C">
        <w:rPr>
          <w:lang w:val="es-419"/>
        </w:rPr>
        <w:t xml:space="preserve"> tiene la capacidad de trabajar </w:t>
      </w:r>
      <w:r w:rsidR="003244D9">
        <w:rPr>
          <w:lang w:val="es-419"/>
        </w:rPr>
        <w:t>con una técnica</w:t>
      </w:r>
      <w:r w:rsidR="00B82C0C">
        <w:rPr>
          <w:lang w:val="es-419"/>
        </w:rPr>
        <w:t xml:space="preserve"> similar al uso de punteros</w:t>
      </w:r>
      <w:r w:rsidR="003244D9">
        <w:rPr>
          <w:lang w:val="es-419"/>
        </w:rPr>
        <w:t>, de manera que pueda automáticamente encadenar distintos bloques de palabras no contiguas y presentarlas a la controladora como si lo fuera.</w:t>
      </w:r>
    </w:p>
    <w:p w14:paraId="74A365CA" w14:textId="10F5B22E" w:rsidR="00EC7D53" w:rsidRDefault="00EC7D53" w:rsidP="00093FBA">
      <w:pPr>
        <w:pStyle w:val="Ttulo2"/>
      </w:pPr>
      <w:r>
        <w:t>Interfaz</w:t>
      </w:r>
    </w:p>
    <w:p w14:paraId="77D24998" w14:textId="4945E64A" w:rsidR="009D10BF" w:rsidRDefault="009D10BF" w:rsidP="009D10BF">
      <w:pPr>
        <w:rPr>
          <w:lang w:val="es-419"/>
        </w:rPr>
      </w:pPr>
      <w:r w:rsidRPr="009D10BF">
        <w:rPr>
          <w:lang w:val="es-419"/>
        </w:rPr>
        <w:t xml:space="preserve">Debe ser posible conectar a un canal cualquier tipo de periférico, para esto sirve la </w:t>
      </w:r>
      <w:proofErr w:type="gramStart"/>
      <w:r w:rsidRPr="009D10BF">
        <w:rPr>
          <w:lang w:val="es-419"/>
        </w:rPr>
        <w:t>interface</w:t>
      </w:r>
      <w:proofErr w:type="gramEnd"/>
      <w:r w:rsidRPr="009D10BF">
        <w:rPr>
          <w:lang w:val="es-419"/>
        </w:rPr>
        <w:t>, que es la</w:t>
      </w:r>
      <w:r w:rsidR="000B2DEC">
        <w:rPr>
          <w:lang w:val="es-419"/>
        </w:rPr>
        <w:t xml:space="preserve"> </w:t>
      </w:r>
      <w:r w:rsidRPr="009D10BF">
        <w:rPr>
          <w:lang w:val="es-419"/>
        </w:rPr>
        <w:t>“caja negra” que permite adaptar las señales del periférico a la computadora, y está formada físicamen</w:t>
      </w:r>
      <w:r w:rsidR="00747504">
        <w:rPr>
          <w:lang w:val="es-419"/>
        </w:rPr>
        <w:t xml:space="preserve">te </w:t>
      </w:r>
      <w:r w:rsidRPr="009D10BF">
        <w:rPr>
          <w:lang w:val="es-419"/>
        </w:rPr>
        <w:t>por un cierto número de conectores, salidos del canal, en los cuales puede enchufarse el periférico.</w:t>
      </w:r>
    </w:p>
    <w:p w14:paraId="61674FFE" w14:textId="4945E64A" w:rsidR="00747504" w:rsidRPr="00747504" w:rsidRDefault="00747504" w:rsidP="009D10BF">
      <w:pPr>
        <w:rPr>
          <w:b/>
          <w:bCs/>
          <w:lang w:val="es-419"/>
        </w:rPr>
      </w:pPr>
      <w:r>
        <w:rPr>
          <w:lang w:val="es-419"/>
        </w:rPr>
        <w:t xml:space="preserve">Interfaz </w:t>
      </w:r>
      <w:r w:rsidRPr="461C3A2F">
        <w:rPr>
          <w:rFonts w:ascii="Wingdings" w:eastAsia="Wingdings" w:hAnsi="Wingdings" w:cs="Wingdings"/>
          <w:lang w:val="es-419"/>
        </w:rPr>
        <w:t>à</w:t>
      </w:r>
      <w:r>
        <w:rPr>
          <w:lang w:val="es-419"/>
        </w:rPr>
        <w:t xml:space="preserve"> </w:t>
      </w:r>
      <w:r>
        <w:rPr>
          <w:b/>
          <w:bCs/>
          <w:lang w:val="es-419"/>
        </w:rPr>
        <w:t xml:space="preserve">Circuito lógico que permite </w:t>
      </w:r>
      <w:proofErr w:type="spellStart"/>
      <w:r>
        <w:rPr>
          <w:b/>
          <w:bCs/>
          <w:lang w:val="es-419"/>
        </w:rPr>
        <w:t>inicar</w:t>
      </w:r>
      <w:proofErr w:type="spellEnd"/>
      <w:r>
        <w:rPr>
          <w:b/>
          <w:bCs/>
          <w:lang w:val="es-419"/>
        </w:rPr>
        <w:t xml:space="preserve">, sincronizar y transferir </w:t>
      </w:r>
      <w:proofErr w:type="spellStart"/>
      <w:r>
        <w:rPr>
          <w:b/>
          <w:bCs/>
          <w:lang w:val="es-419"/>
        </w:rPr>
        <w:t>info</w:t>
      </w:r>
      <w:proofErr w:type="spellEnd"/>
      <w:r>
        <w:rPr>
          <w:b/>
          <w:bCs/>
          <w:lang w:val="es-419"/>
        </w:rPr>
        <w:t xml:space="preserve"> del canal hacia una controladora</w:t>
      </w:r>
    </w:p>
    <w:p w14:paraId="595E3C4F" w14:textId="77777777" w:rsidR="009D10BF" w:rsidRPr="009D10BF" w:rsidRDefault="009D10BF" w:rsidP="009D10BF">
      <w:pPr>
        <w:rPr>
          <w:lang w:val="es-419"/>
        </w:rPr>
      </w:pPr>
      <w:r w:rsidRPr="009D10BF">
        <w:rPr>
          <w:lang w:val="es-419"/>
        </w:rPr>
        <w:t xml:space="preserve">Básicamente, la </w:t>
      </w:r>
      <w:proofErr w:type="gramStart"/>
      <w:r w:rsidRPr="009D10BF">
        <w:rPr>
          <w:lang w:val="es-419"/>
        </w:rPr>
        <w:t>interface</w:t>
      </w:r>
      <w:proofErr w:type="gramEnd"/>
      <w:r w:rsidRPr="009D10BF">
        <w:rPr>
          <w:lang w:val="es-419"/>
        </w:rPr>
        <w:t xml:space="preserve"> se compone de 2 tipos de hilos:</w:t>
      </w:r>
    </w:p>
    <w:p w14:paraId="0F3C98B7" w14:textId="2A554434" w:rsidR="009D10BF" w:rsidRPr="000B2DEC" w:rsidRDefault="009D10BF" w:rsidP="00154A39">
      <w:pPr>
        <w:pStyle w:val="Prrafodelista"/>
        <w:numPr>
          <w:ilvl w:val="0"/>
          <w:numId w:val="65"/>
        </w:numPr>
      </w:pPr>
      <w:r w:rsidRPr="0061794F">
        <w:rPr>
          <w:b/>
          <w:bCs/>
        </w:rPr>
        <w:t>Hilo</w:t>
      </w:r>
      <w:r w:rsidRPr="000B2DEC">
        <w:rPr>
          <w:b/>
          <w:bCs/>
        </w:rPr>
        <w:t>s de información</w:t>
      </w:r>
      <w:r w:rsidRPr="000B2DEC">
        <w:t>, que llevan en paralelo la información por transmitir (en forma de niveles)</w:t>
      </w:r>
    </w:p>
    <w:p w14:paraId="1007146D" w14:textId="4945E64A" w:rsidR="00B907BE" w:rsidRDefault="009D10BF" w:rsidP="00154A39">
      <w:pPr>
        <w:pStyle w:val="Prrafodelista"/>
        <w:numPr>
          <w:ilvl w:val="0"/>
          <w:numId w:val="65"/>
        </w:numPr>
      </w:pPr>
      <w:r w:rsidRPr="0061794F">
        <w:rPr>
          <w:b/>
          <w:bCs/>
        </w:rPr>
        <w:t>Hilos</w:t>
      </w:r>
      <w:r w:rsidRPr="000B2DEC">
        <w:rPr>
          <w:b/>
          <w:bCs/>
        </w:rPr>
        <w:t xml:space="preserve"> de gobierno y sincronización</w:t>
      </w:r>
      <w:r w:rsidRPr="000B2DEC">
        <w:t>, que permiten el diálogo entre canal y periférico.</w:t>
      </w:r>
    </w:p>
    <w:p w14:paraId="72531928" w14:textId="2D7D4677" w:rsidR="0061794F" w:rsidRPr="0061794F" w:rsidRDefault="0061794F" w:rsidP="00154A39">
      <w:pPr>
        <w:pStyle w:val="Prrafodelista"/>
        <w:numPr>
          <w:ilvl w:val="1"/>
          <w:numId w:val="65"/>
        </w:numPr>
      </w:pPr>
      <w:r>
        <w:rPr>
          <w:b/>
          <w:bCs/>
        </w:rPr>
        <w:t xml:space="preserve">Señal de nivel E/S </w:t>
      </w:r>
      <w:r w:rsidRPr="7D700ACA">
        <w:rPr>
          <w:rFonts w:ascii="Wingdings" w:eastAsia="Wingdings" w:hAnsi="Wingdings" w:cs="Wingdings"/>
          <w:b/>
          <w:bCs/>
        </w:rPr>
        <w:t>à</w:t>
      </w:r>
      <w:r>
        <w:rPr>
          <w:b/>
          <w:bCs/>
        </w:rPr>
        <w:t xml:space="preserve"> </w:t>
      </w:r>
      <w:r w:rsidRPr="00F57C4D">
        <w:t xml:space="preserve">indica a la controladora si se quiere enviar o recibir </w:t>
      </w:r>
      <w:proofErr w:type="spellStart"/>
      <w:r w:rsidRPr="00F57C4D">
        <w:t>info</w:t>
      </w:r>
      <w:proofErr w:type="spellEnd"/>
      <w:r w:rsidRPr="00F57C4D">
        <w:t>. Tiene que mantenerse activa todo lo que dure la transferencia</w:t>
      </w:r>
    </w:p>
    <w:p w14:paraId="24C166A5" w14:textId="080609A9" w:rsidR="0061794F" w:rsidRDefault="00DF1564" w:rsidP="00154A39">
      <w:pPr>
        <w:pStyle w:val="Prrafodelista"/>
        <w:numPr>
          <w:ilvl w:val="1"/>
          <w:numId w:val="65"/>
        </w:numPr>
      </w:pPr>
      <w:r w:rsidRPr="00F57C4D">
        <w:rPr>
          <w:b/>
          <w:bCs/>
        </w:rPr>
        <w:t xml:space="preserve">Señal </w:t>
      </w:r>
      <w:proofErr w:type="spellStart"/>
      <w:r w:rsidRPr="00F57C4D">
        <w:rPr>
          <w:b/>
          <w:bCs/>
        </w:rPr>
        <w:t>impulsional</w:t>
      </w:r>
      <w:proofErr w:type="spellEnd"/>
      <w:r w:rsidRPr="00F57C4D">
        <w:rPr>
          <w:b/>
          <w:bCs/>
        </w:rPr>
        <w:t xml:space="preserve"> de sincronización DEM</w:t>
      </w:r>
      <w:r>
        <w:t xml:space="preserve"> </w:t>
      </w:r>
      <w:r w:rsidRPr="2BBF77E3">
        <w:rPr>
          <w:rFonts w:ascii="Wingdings" w:eastAsia="Wingdings" w:hAnsi="Wingdings" w:cs="Wingdings"/>
        </w:rPr>
        <w:t>à</w:t>
      </w:r>
      <w:r>
        <w:t xml:space="preserve"> Solicitud de demanda de servicio del </w:t>
      </w:r>
      <w:proofErr w:type="spellStart"/>
      <w:r>
        <w:t>periferico</w:t>
      </w:r>
      <w:proofErr w:type="spellEnd"/>
      <w:r>
        <w:t xml:space="preserve"> (proviene de la arquitectura)</w:t>
      </w:r>
    </w:p>
    <w:p w14:paraId="50199490" w14:textId="51D78AEF" w:rsidR="00DF1564" w:rsidRDefault="00DF1564" w:rsidP="00154A39">
      <w:pPr>
        <w:pStyle w:val="Prrafodelista"/>
        <w:numPr>
          <w:ilvl w:val="1"/>
          <w:numId w:val="65"/>
        </w:numPr>
      </w:pPr>
      <w:r w:rsidRPr="00F57C4D">
        <w:rPr>
          <w:b/>
          <w:bCs/>
        </w:rPr>
        <w:t xml:space="preserve">Señal </w:t>
      </w:r>
      <w:proofErr w:type="spellStart"/>
      <w:r w:rsidRPr="00F57C4D">
        <w:rPr>
          <w:b/>
          <w:bCs/>
        </w:rPr>
        <w:t>impulsional</w:t>
      </w:r>
      <w:proofErr w:type="spellEnd"/>
      <w:r w:rsidRPr="00F57C4D">
        <w:rPr>
          <w:b/>
          <w:bCs/>
        </w:rPr>
        <w:t xml:space="preserve"> de sincronización ADEM</w:t>
      </w:r>
      <w:r>
        <w:t xml:space="preserve"> </w:t>
      </w:r>
      <w:r w:rsidRPr="2BBF77E3">
        <w:rPr>
          <w:rFonts w:ascii="Wingdings" w:eastAsia="Wingdings" w:hAnsi="Wingdings" w:cs="Wingdings"/>
        </w:rPr>
        <w:t>à</w:t>
      </w:r>
      <w:r>
        <w:t xml:space="preserve"> </w:t>
      </w:r>
      <w:r w:rsidR="00F57C4D">
        <w:t xml:space="preserve">Aceptación de la demanda de servicio (proviene del </w:t>
      </w:r>
      <w:r w:rsidR="00F72FC1">
        <w:t>periférico</w:t>
      </w:r>
      <w:r w:rsidR="00F57C4D">
        <w:t>)</w:t>
      </w:r>
    </w:p>
    <w:p w14:paraId="3D832F0D" w14:textId="4638874E" w:rsidR="00EF2F98" w:rsidRPr="00E168F7" w:rsidRDefault="4BEF59E6" w:rsidP="000A35CD">
      <w:pPr>
        <w:jc w:val="center"/>
        <w:rPr>
          <w:lang w:val="es-419"/>
        </w:rPr>
      </w:pPr>
      <w:r>
        <w:rPr>
          <w:noProof/>
        </w:rPr>
        <w:drawing>
          <wp:inline distT="0" distB="0" distL="0" distR="0" wp14:anchorId="01ABA5E3" wp14:editId="5A912D80">
            <wp:extent cx="5206836" cy="3147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49">
                      <a:extLst>
                        <a:ext uri="{28A0092B-C50C-407E-A947-70E740481C1C}">
                          <a14:useLocalDpi xmlns:a14="http://schemas.microsoft.com/office/drawing/2010/main" val="0"/>
                        </a:ext>
                      </a:extLst>
                    </a:blip>
                    <a:stretch>
                      <a:fillRect/>
                    </a:stretch>
                  </pic:blipFill>
                  <pic:spPr>
                    <a:xfrm>
                      <a:off x="0" y="0"/>
                      <a:ext cx="5206836" cy="3147925"/>
                    </a:xfrm>
                    <a:prstGeom prst="rect">
                      <a:avLst/>
                    </a:prstGeom>
                  </pic:spPr>
                </pic:pic>
              </a:graphicData>
            </a:graphic>
          </wp:inline>
        </w:drawing>
      </w:r>
    </w:p>
    <w:p w14:paraId="7E05A922" w14:textId="72028184" w:rsidR="00607291" w:rsidRPr="00607291" w:rsidRDefault="00607291" w:rsidP="00607291">
      <w:pPr>
        <w:pStyle w:val="Ttulo3"/>
        <w:jc w:val="center"/>
        <w:rPr>
          <w:b w:val="0"/>
          <w:bCs w:val="0"/>
          <w:i/>
          <w:iCs/>
          <w:sz w:val="20"/>
          <w:szCs w:val="20"/>
        </w:rPr>
      </w:pPr>
      <w:r w:rsidRPr="00607291">
        <w:rPr>
          <w:b w:val="0"/>
          <w:bCs w:val="0"/>
          <w:i/>
          <w:iCs/>
          <w:sz w:val="20"/>
          <w:szCs w:val="20"/>
        </w:rPr>
        <w:t>Esquema de una interfaz paralela muy usada en los 80, trabajaba de bit a bit</w:t>
      </w:r>
    </w:p>
    <w:p w14:paraId="1BECF68C" w14:textId="74E4866B" w:rsidR="000B2DEC" w:rsidRPr="001E6CF3" w:rsidRDefault="000B2DEC" w:rsidP="001E6CF3">
      <w:pPr>
        <w:pStyle w:val="Ttulo3"/>
      </w:pPr>
      <w:r w:rsidRPr="001E6CF3">
        <w:t>Descripción de una salida de información (hacia el periférico)</w:t>
      </w:r>
    </w:p>
    <w:p w14:paraId="6CBB140D" w14:textId="36677197" w:rsidR="000B2DEC" w:rsidRPr="000B2DEC" w:rsidRDefault="000B2DEC" w:rsidP="001E6CF3">
      <w:pPr>
        <w:pStyle w:val="Ttulo4"/>
      </w:pPr>
      <w:r w:rsidRPr="000B2DEC">
        <w:lastRenderedPageBreak/>
        <w:t>El canal:</w:t>
      </w:r>
    </w:p>
    <w:p w14:paraId="5FFD2398" w14:textId="5574D79D" w:rsidR="000B2DEC" w:rsidRPr="001E6CF3" w:rsidRDefault="000B2DEC" w:rsidP="00154A39">
      <w:pPr>
        <w:pStyle w:val="Prrafodelista"/>
        <w:numPr>
          <w:ilvl w:val="0"/>
          <w:numId w:val="66"/>
        </w:numPr>
      </w:pPr>
      <w:r w:rsidRPr="001E6CF3">
        <w:t>Posicionará la señal de nivel E/S para indicar que se trata de una salida de información;</w:t>
      </w:r>
    </w:p>
    <w:p w14:paraId="0D4B5537" w14:textId="75AFEB27" w:rsidR="000B2DEC" w:rsidRPr="001E6CF3" w:rsidRDefault="000B2DEC" w:rsidP="00154A39">
      <w:pPr>
        <w:pStyle w:val="Prrafodelista"/>
        <w:numPr>
          <w:ilvl w:val="0"/>
          <w:numId w:val="66"/>
        </w:numPr>
      </w:pPr>
      <w:r w:rsidRPr="001E6CF3">
        <w:t>Posicionará la información a salir en las líneas de información IN</w:t>
      </w:r>
      <w:r w:rsidRPr="00E168F7">
        <w:rPr>
          <w:vertAlign w:val="subscript"/>
        </w:rPr>
        <w:t>0</w:t>
      </w:r>
      <w:r w:rsidRPr="001E6CF3">
        <w:t xml:space="preserve"> a </w:t>
      </w:r>
      <w:proofErr w:type="spellStart"/>
      <w:r w:rsidRPr="001E6CF3">
        <w:t>IN</w:t>
      </w:r>
      <w:r w:rsidRPr="00E168F7">
        <w:rPr>
          <w:vertAlign w:val="subscript"/>
        </w:rPr>
        <w:t>n</w:t>
      </w:r>
      <w:proofErr w:type="spellEnd"/>
      <w:r w:rsidRPr="001E6CF3">
        <w:t>;</w:t>
      </w:r>
    </w:p>
    <w:p w14:paraId="1E10CE0A" w14:textId="5B3C29EC" w:rsidR="00E168F7" w:rsidRDefault="000B2DEC" w:rsidP="00154A39">
      <w:pPr>
        <w:pStyle w:val="Prrafodelista"/>
        <w:numPr>
          <w:ilvl w:val="0"/>
          <w:numId w:val="66"/>
        </w:numPr>
      </w:pPr>
      <w:r w:rsidRPr="001E6CF3">
        <w:t>Por último, enviará un impulso DEM de demanda de servicio, y quedará a la espera;</w:t>
      </w:r>
    </w:p>
    <w:p w14:paraId="05BD0BCF" w14:textId="518672CE" w:rsidR="000B2DEC" w:rsidRPr="001E6CF3" w:rsidRDefault="000B2DEC" w:rsidP="00E168F7">
      <w:pPr>
        <w:pStyle w:val="Ttulo4"/>
      </w:pPr>
      <w:r w:rsidRPr="001E6CF3">
        <w:t>El periférico:</w:t>
      </w:r>
    </w:p>
    <w:p w14:paraId="40C543EC" w14:textId="2EB6705C" w:rsidR="000B2DEC" w:rsidRPr="001E6CF3" w:rsidRDefault="000B2DEC" w:rsidP="00154A39">
      <w:pPr>
        <w:pStyle w:val="Prrafodelista"/>
        <w:numPr>
          <w:ilvl w:val="0"/>
          <w:numId w:val="66"/>
        </w:numPr>
      </w:pPr>
      <w:r w:rsidRPr="001E6CF3">
        <w:t>Reconocerá la demanda DEM y se fijará en el hilo de gobierno E/S para saber si la operación</w:t>
      </w:r>
      <w:r w:rsidR="00E168F7">
        <w:t xml:space="preserve"> </w:t>
      </w:r>
      <w:r w:rsidRPr="001E6CF3">
        <w:t>consiste en una entrada o en una salida de información;</w:t>
      </w:r>
    </w:p>
    <w:p w14:paraId="1E714BD8" w14:textId="57D4D05A" w:rsidR="000B2DEC" w:rsidRPr="001E6CF3" w:rsidRDefault="000B2DEC" w:rsidP="00154A39">
      <w:pPr>
        <w:pStyle w:val="Prrafodelista"/>
        <w:numPr>
          <w:ilvl w:val="0"/>
          <w:numId w:val="66"/>
        </w:numPr>
      </w:pPr>
      <w:r w:rsidRPr="001E6CF3">
        <w:t>Como E/S vale 1, sabrá que se trata de una salida y por lo tanto muestreará mediante un impulso</w:t>
      </w:r>
      <w:r w:rsidR="00E168F7">
        <w:t xml:space="preserve"> </w:t>
      </w:r>
      <w:r w:rsidRPr="001E6CF3">
        <w:t xml:space="preserve">los hilos de información IN0 a </w:t>
      </w:r>
      <w:proofErr w:type="spellStart"/>
      <w:r w:rsidRPr="001E6CF3">
        <w:t>INn</w:t>
      </w:r>
      <w:proofErr w:type="spellEnd"/>
    </w:p>
    <w:p w14:paraId="2EBC4BFA" w14:textId="7806B1AF" w:rsidR="000B2DEC" w:rsidRPr="001E6CF3" w:rsidRDefault="000B2DEC" w:rsidP="00154A39">
      <w:pPr>
        <w:pStyle w:val="Prrafodelista"/>
        <w:numPr>
          <w:ilvl w:val="0"/>
          <w:numId w:val="66"/>
        </w:numPr>
      </w:pPr>
      <w:r w:rsidRPr="001E6CF3">
        <w:t>Dicho impulso podrá ser usado también para decirle al canal que la demanda de salida fue</w:t>
      </w:r>
      <w:r w:rsidR="00E168F7">
        <w:t xml:space="preserve"> </w:t>
      </w:r>
      <w:r w:rsidRPr="001E6CF3">
        <w:t>reconocida y la información muestreada (enviándole el impulso bajo la forma ADEM de “acuerdo</w:t>
      </w:r>
      <w:r w:rsidR="00E168F7">
        <w:t xml:space="preserve"> </w:t>
      </w:r>
      <w:r w:rsidRPr="001E6CF3">
        <w:t>de demanda”).</w:t>
      </w:r>
    </w:p>
    <w:p w14:paraId="08BB7FB4" w14:textId="624CB0EA" w:rsidR="000B2DEC" w:rsidRPr="000B2DEC" w:rsidRDefault="000B2DEC" w:rsidP="00E168F7">
      <w:pPr>
        <w:pStyle w:val="Ttulo3"/>
      </w:pPr>
      <w:r w:rsidRPr="000B2DEC">
        <w:t>Descripción de una entrada de información (desde el periférico)</w:t>
      </w:r>
    </w:p>
    <w:p w14:paraId="1C1ED39E" w14:textId="53A941E5" w:rsidR="000B2DEC" w:rsidRPr="000B2DEC" w:rsidRDefault="000B2DEC" w:rsidP="00E168F7">
      <w:pPr>
        <w:pStyle w:val="Ttulo4"/>
      </w:pPr>
      <w:r w:rsidRPr="000B2DEC">
        <w:t>El canal:</w:t>
      </w:r>
    </w:p>
    <w:p w14:paraId="65A902DA" w14:textId="5DF25E78" w:rsidR="000B2DEC" w:rsidRPr="00E168F7" w:rsidRDefault="000B2DEC" w:rsidP="00154A39">
      <w:pPr>
        <w:pStyle w:val="Prrafodelista"/>
        <w:numPr>
          <w:ilvl w:val="0"/>
          <w:numId w:val="67"/>
        </w:numPr>
      </w:pPr>
      <w:r w:rsidRPr="00E168F7">
        <w:t>Pondrá el hilo E/S a 0 para indicar que se trata de una entrada;</w:t>
      </w:r>
    </w:p>
    <w:p w14:paraId="1FDF56B7" w14:textId="4F55E686" w:rsidR="000B2DEC" w:rsidRPr="00E168F7" w:rsidRDefault="000B2DEC" w:rsidP="00154A39">
      <w:pPr>
        <w:pStyle w:val="Prrafodelista"/>
        <w:numPr>
          <w:ilvl w:val="0"/>
          <w:numId w:val="67"/>
        </w:numPr>
      </w:pPr>
      <w:r w:rsidRPr="00E168F7">
        <w:t>Enviará el impulso DEM al periférico</w:t>
      </w:r>
    </w:p>
    <w:p w14:paraId="560E6513" w14:textId="4CE63822" w:rsidR="000B2DEC" w:rsidRPr="000B2DEC" w:rsidRDefault="000B2DEC" w:rsidP="00E168F7">
      <w:pPr>
        <w:pStyle w:val="Ttulo4"/>
      </w:pPr>
      <w:r w:rsidRPr="000B2DEC">
        <w:t>El periférico:</w:t>
      </w:r>
    </w:p>
    <w:p w14:paraId="51667ED9" w14:textId="2761D359" w:rsidR="000B2DEC" w:rsidRPr="00525781" w:rsidRDefault="000B2DEC" w:rsidP="00154A39">
      <w:pPr>
        <w:pStyle w:val="Prrafodelista"/>
        <w:numPr>
          <w:ilvl w:val="0"/>
          <w:numId w:val="68"/>
        </w:numPr>
      </w:pPr>
      <w:r w:rsidRPr="00525781">
        <w:t xml:space="preserve">Recibirá la solicitud DEM y sabrá que es una entrada (es decir que </w:t>
      </w:r>
      <w:proofErr w:type="spellStart"/>
      <w:r w:rsidRPr="00525781">
        <w:t>el</w:t>
      </w:r>
      <w:proofErr w:type="spellEnd"/>
      <w:r w:rsidRPr="00525781">
        <w:t xml:space="preserve"> debe enviar información) por</w:t>
      </w:r>
      <w:r w:rsidR="00525781">
        <w:t xml:space="preserve"> </w:t>
      </w:r>
      <w:r w:rsidRPr="00525781">
        <w:t>el valor del hilo de gobierno E/S en cero;</w:t>
      </w:r>
    </w:p>
    <w:p w14:paraId="641D3CA6" w14:textId="2425951E" w:rsidR="000B2DEC" w:rsidRPr="00525781" w:rsidRDefault="000B2DEC" w:rsidP="00154A39">
      <w:pPr>
        <w:pStyle w:val="Prrafodelista"/>
        <w:numPr>
          <w:ilvl w:val="0"/>
          <w:numId w:val="68"/>
        </w:numPr>
      </w:pPr>
      <w:r w:rsidRPr="00525781">
        <w:t xml:space="preserve">Pondrá la información a enviar en los hilos IN0 a </w:t>
      </w:r>
      <w:proofErr w:type="spellStart"/>
      <w:r w:rsidRPr="00525781">
        <w:t>INn</w:t>
      </w:r>
      <w:proofErr w:type="spellEnd"/>
      <w:r w:rsidRPr="00525781">
        <w:t>;</w:t>
      </w:r>
    </w:p>
    <w:p w14:paraId="50AC8E3C" w14:textId="43960F32" w:rsidR="000B2DEC" w:rsidRPr="00525781" w:rsidRDefault="000B2DEC" w:rsidP="00154A39">
      <w:pPr>
        <w:pStyle w:val="Prrafodelista"/>
        <w:numPr>
          <w:ilvl w:val="0"/>
          <w:numId w:val="68"/>
        </w:numPr>
      </w:pPr>
      <w:r w:rsidRPr="00525781">
        <w:t>Enviará la señal de acuerdo ADEM.</w:t>
      </w:r>
    </w:p>
    <w:p w14:paraId="06D97D26" w14:textId="2893CE5F" w:rsidR="000B2DEC" w:rsidRPr="00525781" w:rsidRDefault="000B2DEC" w:rsidP="00525781">
      <w:pPr>
        <w:pStyle w:val="Ttulo4"/>
      </w:pPr>
      <w:r w:rsidRPr="00525781">
        <w:t>El canal:</w:t>
      </w:r>
    </w:p>
    <w:p w14:paraId="1D58AEF9" w14:textId="30988E5A" w:rsidR="000B2DEC" w:rsidRDefault="000B2DEC" w:rsidP="00154A39">
      <w:pPr>
        <w:pStyle w:val="Prrafodelista"/>
        <w:numPr>
          <w:ilvl w:val="0"/>
          <w:numId w:val="68"/>
        </w:numPr>
      </w:pPr>
      <w:r w:rsidRPr="00525781">
        <w:t>Recibe ADEM y lee de los hilos de información la información solicitada.</w:t>
      </w:r>
    </w:p>
    <w:p w14:paraId="662CBB8F" w14:textId="61969AFB" w:rsidR="00525781" w:rsidRDefault="00C861D4" w:rsidP="00525781">
      <w:r>
        <w:rPr>
          <w:noProof/>
        </w:rPr>
        <w:drawing>
          <wp:inline distT="0" distB="0" distL="0" distR="0" wp14:anchorId="620866D6" wp14:editId="62E0BD85">
            <wp:extent cx="7276833" cy="1522071"/>
            <wp:effectExtent l="0" t="0" r="635" b="2540"/>
            <wp:docPr id="49501440" name="Picture 49501440">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1440"/>
                    <pic:cNvPicPr/>
                  </pic:nvPicPr>
                  <pic:blipFill>
                    <a:blip r:embed="rId151">
                      <a:extLst>
                        <a:ext uri="{28A0092B-C50C-407E-A947-70E740481C1C}">
                          <a14:useLocalDpi xmlns:a14="http://schemas.microsoft.com/office/drawing/2010/main" val="0"/>
                        </a:ext>
                      </a:extLst>
                    </a:blip>
                    <a:stretch>
                      <a:fillRect/>
                    </a:stretch>
                  </pic:blipFill>
                  <pic:spPr>
                    <a:xfrm>
                      <a:off x="0" y="0"/>
                      <a:ext cx="7287149" cy="1524229"/>
                    </a:xfrm>
                    <a:prstGeom prst="rect">
                      <a:avLst/>
                    </a:prstGeom>
                  </pic:spPr>
                </pic:pic>
              </a:graphicData>
            </a:graphic>
          </wp:inline>
        </w:drawing>
      </w:r>
    </w:p>
    <w:p w14:paraId="54E59E5D" w14:textId="77777777" w:rsidR="000A35CD" w:rsidRDefault="000A35CD" w:rsidP="005621DA">
      <w:pPr>
        <w:pStyle w:val="Ttulo2"/>
      </w:pPr>
    </w:p>
    <w:p w14:paraId="32610719" w14:textId="00EA9C46" w:rsidR="00EB5286" w:rsidRPr="00EB5286" w:rsidRDefault="00EB5286" w:rsidP="005621DA">
      <w:pPr>
        <w:pStyle w:val="Ttulo2"/>
        <w:rPr>
          <w:i/>
          <w:iCs/>
        </w:rPr>
      </w:pPr>
      <w:r w:rsidRPr="003139C8">
        <w:rPr>
          <w:i/>
          <w:iCs/>
        </w:rPr>
        <w:t>¿Qué</w:t>
      </w:r>
      <w:r>
        <w:rPr>
          <w:i/>
          <w:iCs/>
        </w:rPr>
        <w:t xml:space="preserve"> técnicas hay para distribuir la</w:t>
      </w:r>
      <w:r w:rsidR="00902F46">
        <w:rPr>
          <w:i/>
          <w:iCs/>
        </w:rPr>
        <w:t xml:space="preserve"> información </w:t>
      </w:r>
      <w:r w:rsidR="00444EF4">
        <w:rPr>
          <w:i/>
          <w:iCs/>
        </w:rPr>
        <w:t xml:space="preserve">a través </w:t>
      </w:r>
      <w:r w:rsidR="00902F46">
        <w:rPr>
          <w:i/>
          <w:iCs/>
        </w:rPr>
        <w:t>de la in</w:t>
      </w:r>
      <w:r w:rsidR="003139C8">
        <w:rPr>
          <w:i/>
          <w:iCs/>
        </w:rPr>
        <w:t>terfaz</w:t>
      </w:r>
      <w:r w:rsidR="00444EF4">
        <w:rPr>
          <w:i/>
          <w:iCs/>
        </w:rPr>
        <w:t xml:space="preserve"> desde o hacia periféricos </w:t>
      </w:r>
    </w:p>
    <w:p w14:paraId="631CB62D" w14:textId="2A5FA59B" w:rsidR="002C42AB" w:rsidRDefault="005621DA" w:rsidP="005621DA">
      <w:pPr>
        <w:pStyle w:val="Ttulo2"/>
      </w:pPr>
      <w:r>
        <w:t>Multiplaje</w:t>
      </w:r>
    </w:p>
    <w:p w14:paraId="70A41D0D" w14:textId="4A25F1DE" w:rsidR="005621DA" w:rsidRDefault="005621DA" w:rsidP="005621DA">
      <w:pPr>
        <w:rPr>
          <w:lang w:val="es-419"/>
        </w:rPr>
      </w:pPr>
      <w:r>
        <w:rPr>
          <w:lang w:val="es-419"/>
        </w:rPr>
        <w:t xml:space="preserve">Multiplaje </w:t>
      </w:r>
      <w:r w:rsidRPr="19B1C24C">
        <w:rPr>
          <w:rFonts w:ascii="Wingdings" w:eastAsia="Wingdings" w:hAnsi="Wingdings" w:cs="Wingdings"/>
          <w:lang w:val="es-419"/>
        </w:rPr>
        <w:t>à</w:t>
      </w:r>
      <w:r>
        <w:rPr>
          <w:lang w:val="es-419"/>
        </w:rPr>
        <w:t xml:space="preserve"> </w:t>
      </w:r>
      <w:proofErr w:type="spellStart"/>
      <w:r>
        <w:rPr>
          <w:lang w:val="es-419"/>
        </w:rPr>
        <w:t>Tecnica</w:t>
      </w:r>
      <w:proofErr w:type="spellEnd"/>
      <w:r>
        <w:rPr>
          <w:lang w:val="es-419"/>
        </w:rPr>
        <w:t xml:space="preserve"> de comunicación entre un canal y sus controladores</w:t>
      </w:r>
    </w:p>
    <w:p w14:paraId="113BFACC" w14:textId="60F0A498" w:rsidR="009F0223" w:rsidRDefault="006A789B" w:rsidP="006A789B">
      <w:pPr>
        <w:rPr>
          <w:lang w:val="es-419"/>
        </w:rPr>
      </w:pPr>
      <w:r>
        <w:rPr>
          <w:lang w:val="es-419"/>
        </w:rPr>
        <w:lastRenderedPageBreak/>
        <w:t>Permite</w:t>
      </w:r>
      <w:r w:rsidRPr="006A789B">
        <w:rPr>
          <w:lang w:val="es-419"/>
        </w:rPr>
        <w:t xml:space="preserve"> concentrar varias vías de entrada en una sola o distribuir una vía de salida en</w:t>
      </w:r>
      <w:r>
        <w:rPr>
          <w:lang w:val="es-419"/>
        </w:rPr>
        <w:t xml:space="preserve"> </w:t>
      </w:r>
      <w:r w:rsidRPr="006A789B">
        <w:rPr>
          <w:lang w:val="es-419"/>
        </w:rPr>
        <w:t>varias vías. También permiten conectar varias unidades externas (periféricos) a un mismo canal. A veces</w:t>
      </w:r>
      <w:r>
        <w:rPr>
          <w:lang w:val="es-419"/>
        </w:rPr>
        <w:t xml:space="preserve"> </w:t>
      </w:r>
      <w:r w:rsidRPr="006A789B">
        <w:rPr>
          <w:lang w:val="es-419"/>
        </w:rPr>
        <w:t>se usa este método en los “canales simples”, es decir aquellos que no pueden gestionar más de una</w:t>
      </w:r>
      <w:r>
        <w:rPr>
          <w:lang w:val="es-419"/>
        </w:rPr>
        <w:t xml:space="preserve"> </w:t>
      </w:r>
      <w:r w:rsidRPr="006A789B">
        <w:rPr>
          <w:lang w:val="es-419"/>
        </w:rPr>
        <w:t>transferencia a la vez. De esta forma, el direccionamiento de las unidades externas (es decir la selección de</w:t>
      </w:r>
      <w:r>
        <w:rPr>
          <w:lang w:val="es-419"/>
        </w:rPr>
        <w:t xml:space="preserve"> </w:t>
      </w:r>
      <w:r w:rsidRPr="006A789B">
        <w:rPr>
          <w:lang w:val="es-419"/>
        </w:rPr>
        <w:t>la unidad con la que se trabaja en el momento de entre todas las conectadas) se hace en “estrella”, un hilo</w:t>
      </w:r>
      <w:r>
        <w:rPr>
          <w:lang w:val="es-419"/>
        </w:rPr>
        <w:t xml:space="preserve"> </w:t>
      </w:r>
      <w:r w:rsidRPr="006A789B">
        <w:rPr>
          <w:lang w:val="es-419"/>
        </w:rPr>
        <w:t>por unidad, después de decodificar la dirección de la unidad en el canal.</w:t>
      </w:r>
    </w:p>
    <w:p w14:paraId="0AE743BF" w14:textId="364BE19D" w:rsidR="008C6E4D" w:rsidRPr="005E70A7" w:rsidRDefault="00C86A69" w:rsidP="006A789B">
      <w:pPr>
        <w:rPr>
          <w:lang w:val="es-419"/>
        </w:rPr>
      </w:pPr>
      <w:r>
        <w:rPr>
          <w:lang w:val="es-419"/>
        </w:rPr>
        <w:t xml:space="preserve">Dada la dirección del </w:t>
      </w:r>
      <w:proofErr w:type="spellStart"/>
      <w:r>
        <w:rPr>
          <w:lang w:val="es-419"/>
        </w:rPr>
        <w:t>periferico</w:t>
      </w:r>
      <w:proofErr w:type="spellEnd"/>
      <w:r>
        <w:rPr>
          <w:lang w:val="es-419"/>
        </w:rPr>
        <w:t>, la</w:t>
      </w:r>
      <w:r w:rsidR="008C6E4D">
        <w:rPr>
          <w:lang w:val="es-419"/>
        </w:rPr>
        <w:t xml:space="preserve"> </w:t>
      </w:r>
      <w:r w:rsidR="008C6E4D">
        <w:rPr>
          <w:i/>
          <w:iCs/>
          <w:lang w:val="es-419"/>
        </w:rPr>
        <w:t xml:space="preserve">matriz de decodificación, </w:t>
      </w:r>
      <w:r w:rsidR="008C6E4D">
        <w:rPr>
          <w:lang w:val="es-419"/>
        </w:rPr>
        <w:t xml:space="preserve">indica cual es el </w:t>
      </w:r>
      <w:r w:rsidR="00105C41">
        <w:rPr>
          <w:lang w:val="es-419"/>
        </w:rPr>
        <w:t>periférico</w:t>
      </w:r>
      <w:r w:rsidR="008C6E4D">
        <w:rPr>
          <w:lang w:val="es-419"/>
        </w:rPr>
        <w:t xml:space="preserve"> que se quiere usar</w:t>
      </w:r>
      <w:r w:rsidR="00105C41">
        <w:rPr>
          <w:lang w:val="es-419"/>
        </w:rPr>
        <w:t xml:space="preserve">, sensibilizando una de las líneas </w:t>
      </w:r>
      <w:r w:rsidR="007B77C4">
        <w:rPr>
          <w:lang w:val="es-419"/>
        </w:rPr>
        <w:t xml:space="preserve">verticales </w:t>
      </w:r>
      <w:r w:rsidR="00105C41">
        <w:rPr>
          <w:lang w:val="es-419"/>
        </w:rPr>
        <w:t xml:space="preserve">que selecciona a una, y solo una, </w:t>
      </w:r>
      <w:proofErr w:type="spellStart"/>
      <w:r w:rsidR="00105C41">
        <w:rPr>
          <w:lang w:val="es-419"/>
        </w:rPr>
        <w:t>controlodaroa</w:t>
      </w:r>
      <w:proofErr w:type="spellEnd"/>
      <w:r w:rsidR="00105C41">
        <w:rPr>
          <w:lang w:val="es-419"/>
        </w:rPr>
        <w:t xml:space="preserve"> del grupo de controladora</w:t>
      </w:r>
      <w:r w:rsidR="007B77C4">
        <w:rPr>
          <w:lang w:val="es-419"/>
        </w:rPr>
        <w:t xml:space="preserve">. Sensibiliza a la línea horizontal que le corresponde, la cual llega al </w:t>
      </w:r>
      <w:proofErr w:type="spellStart"/>
      <w:r w:rsidR="007B77C4" w:rsidRPr="00C6154B">
        <w:rPr>
          <w:i/>
          <w:iCs/>
          <w:lang w:val="es-419"/>
        </w:rPr>
        <w:t>mutiplexor</w:t>
      </w:r>
      <w:proofErr w:type="spellEnd"/>
      <w:r w:rsidR="00C6154B">
        <w:rPr>
          <w:lang w:val="es-419"/>
        </w:rPr>
        <w:t xml:space="preserve"> indicándole con cual controladora debe hacer la transferencia. </w:t>
      </w:r>
      <w:proofErr w:type="spellStart"/>
      <w:r w:rsidR="00C6154B">
        <w:rPr>
          <w:lang w:val="es-419"/>
        </w:rPr>
        <w:t>Comunicandose</w:t>
      </w:r>
      <w:proofErr w:type="spellEnd"/>
      <w:r w:rsidR="00C6154B">
        <w:rPr>
          <w:lang w:val="es-419"/>
        </w:rPr>
        <w:t xml:space="preserve"> así el multiplexor con la </w:t>
      </w:r>
      <w:proofErr w:type="gramStart"/>
      <w:r w:rsidR="00C6154B">
        <w:rPr>
          <w:lang w:val="es-419"/>
        </w:rPr>
        <w:t>memoria  a</w:t>
      </w:r>
      <w:proofErr w:type="gramEnd"/>
      <w:r w:rsidR="00C6154B">
        <w:rPr>
          <w:lang w:val="es-419"/>
        </w:rPr>
        <w:t xml:space="preserve"> través de su registro de </w:t>
      </w:r>
      <w:r w:rsidR="00C6154B">
        <w:rPr>
          <w:i/>
          <w:iCs/>
          <w:lang w:val="es-419"/>
        </w:rPr>
        <w:t>intercambio.</w:t>
      </w:r>
      <w:r w:rsidR="005E70A7">
        <w:rPr>
          <w:i/>
          <w:iCs/>
          <w:lang w:val="es-419"/>
        </w:rPr>
        <w:t xml:space="preserve"> </w:t>
      </w:r>
      <w:r w:rsidR="005E70A7">
        <w:rPr>
          <w:lang w:val="es-419"/>
        </w:rPr>
        <w:t>El multiplexor</w:t>
      </w:r>
    </w:p>
    <w:p w14:paraId="6760379D" w14:textId="33173A5B" w:rsidR="006A789B" w:rsidRDefault="00BA6ADA" w:rsidP="0095754B">
      <w:pPr>
        <w:jc w:val="center"/>
        <w:rPr>
          <w:lang w:val="es-419"/>
        </w:rPr>
      </w:pPr>
      <w:r>
        <w:rPr>
          <w:noProof/>
        </w:rPr>
        <w:drawing>
          <wp:inline distT="0" distB="0" distL="0" distR="0" wp14:anchorId="0D8794DE" wp14:editId="6BDE758C">
            <wp:extent cx="5428158" cy="3642090"/>
            <wp:effectExtent l="0" t="0" r="1270" b="0"/>
            <wp:docPr id="49501441" name="Picture 4950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1441"/>
                    <pic:cNvPicPr/>
                  </pic:nvPicPr>
                  <pic:blipFill>
                    <a:blip r:embed="rId152">
                      <a:extLst>
                        <a:ext uri="{BEBA8EAE-BF5A-486C-A8C5-ECC9F3942E4B}">
                          <a14:imgProps xmlns:a14="http://schemas.microsoft.com/office/drawing/2010/main">
                            <a14:imgLayer r:embed="rId15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428158" cy="3642090"/>
                    </a:xfrm>
                    <a:prstGeom prst="rect">
                      <a:avLst/>
                    </a:prstGeom>
                  </pic:spPr>
                </pic:pic>
              </a:graphicData>
            </a:graphic>
          </wp:inline>
        </w:drawing>
      </w:r>
    </w:p>
    <w:p w14:paraId="2584A27C" w14:textId="41F0D6AE" w:rsidR="00CA7AE2" w:rsidRDefault="00CA7AE2" w:rsidP="006A789B">
      <w:pPr>
        <w:rPr>
          <w:lang w:val="es-419"/>
        </w:rPr>
      </w:pPr>
      <w:r>
        <w:rPr>
          <w:lang w:val="es-419"/>
        </w:rPr>
        <w:t xml:space="preserve">La </w:t>
      </w:r>
      <w:r w:rsidR="00455908">
        <w:rPr>
          <w:lang w:val="es-419"/>
        </w:rPr>
        <w:t>dirección</w:t>
      </w:r>
      <w:r>
        <w:rPr>
          <w:lang w:val="es-419"/>
        </w:rPr>
        <w:t xml:space="preserve"> del </w:t>
      </w:r>
      <w:r w:rsidR="00455908">
        <w:rPr>
          <w:lang w:val="es-419"/>
        </w:rPr>
        <w:t>periférico</w:t>
      </w:r>
      <w:r>
        <w:rPr>
          <w:lang w:val="es-419"/>
        </w:rPr>
        <w:t xml:space="preserve"> es decodificada por el </w:t>
      </w:r>
      <w:r w:rsidR="00455908">
        <w:rPr>
          <w:lang w:val="es-419"/>
        </w:rPr>
        <w:t>canal</w:t>
      </w:r>
      <w:r>
        <w:rPr>
          <w:lang w:val="es-419"/>
        </w:rPr>
        <w:t xml:space="preserve"> el cual realiza 2 operaciones:</w:t>
      </w:r>
    </w:p>
    <w:p w14:paraId="08D3EB2C" w14:textId="14E06061" w:rsidR="00CA7AE2" w:rsidRDefault="00D93EF7" w:rsidP="00154A39">
      <w:pPr>
        <w:pStyle w:val="Prrafodelista"/>
        <w:numPr>
          <w:ilvl w:val="0"/>
          <w:numId w:val="70"/>
        </w:numPr>
      </w:pPr>
      <w:r>
        <w:t>Selecciona con una señal de nivel una de las controladoras afectadas a la tarea</w:t>
      </w:r>
    </w:p>
    <w:p w14:paraId="2AC6C13B" w14:textId="10D45518" w:rsidR="00D93EF7" w:rsidRDefault="00D93EF7" w:rsidP="00154A39">
      <w:pPr>
        <w:pStyle w:val="Prrafodelista"/>
        <w:numPr>
          <w:ilvl w:val="0"/>
          <w:numId w:val="70"/>
        </w:numPr>
      </w:pPr>
      <w:r>
        <w:t>Establece un canal único de comunicación entre la MC y el controlador selecciona</w:t>
      </w:r>
      <w:r w:rsidR="00455908">
        <w:t xml:space="preserve">ndo la </w:t>
      </w:r>
      <w:proofErr w:type="spellStart"/>
      <w:r w:rsidR="00455908">
        <w:t>direccion</w:t>
      </w:r>
      <w:proofErr w:type="spellEnd"/>
      <w:r w:rsidR="00455908">
        <w:t xml:space="preserve"> del periférico asociada a la controladora</w:t>
      </w:r>
    </w:p>
    <w:p w14:paraId="3CD139A2" w14:textId="67FC0073" w:rsidR="00E140B4" w:rsidRPr="002B10B7" w:rsidRDefault="00E140B4" w:rsidP="00154A39">
      <w:pPr>
        <w:pStyle w:val="Prrafodelista"/>
        <w:numPr>
          <w:ilvl w:val="0"/>
          <w:numId w:val="93"/>
        </w:numPr>
      </w:pPr>
      <w:r>
        <w:rPr>
          <w:b/>
          <w:bCs/>
        </w:rPr>
        <w:t>Ventajas:</w:t>
      </w:r>
    </w:p>
    <w:p w14:paraId="4A31EA9E" w14:textId="77777777" w:rsidR="00867E10" w:rsidRDefault="006A394E" w:rsidP="00867E10">
      <w:pPr>
        <w:pStyle w:val="Prrafodelista"/>
        <w:numPr>
          <w:ilvl w:val="0"/>
          <w:numId w:val="0"/>
        </w:numPr>
        <w:ind w:left="1440"/>
      </w:pPr>
      <w:r>
        <w:t>El canal tiene la capacidad de poder rápidamente alternar la comunicación des</w:t>
      </w:r>
      <w:r w:rsidR="006122C1">
        <w:t>d</w:t>
      </w:r>
      <w:r>
        <w:t>e o hacia otra controladora, permite traba</w:t>
      </w:r>
      <w:r w:rsidR="006122C1">
        <w:t>jar con múltiples controladoras</w:t>
      </w:r>
      <w:r w:rsidR="00FD6658">
        <w:t xml:space="preserve">. </w:t>
      </w:r>
    </w:p>
    <w:p w14:paraId="2914E12D" w14:textId="252C68D3" w:rsidR="00867E10" w:rsidRDefault="00867E10" w:rsidP="00867E10">
      <w:pPr>
        <w:pStyle w:val="Prrafodelista"/>
        <w:numPr>
          <w:ilvl w:val="0"/>
          <w:numId w:val="0"/>
        </w:numPr>
        <w:ind w:left="1440"/>
      </w:pPr>
      <w:r>
        <w:t xml:space="preserve">Permite vincular el único recurso, al tener un </w:t>
      </w:r>
      <w:proofErr w:type="gramStart"/>
      <w:r>
        <w:t>único canal y única memoria</w:t>
      </w:r>
      <w:proofErr w:type="gramEnd"/>
      <w:r>
        <w:t xml:space="preserve">, con varia </w:t>
      </w:r>
      <w:proofErr w:type="spellStart"/>
      <w:r>
        <w:t>scontroladoras</w:t>
      </w:r>
      <w:proofErr w:type="spellEnd"/>
      <w:r>
        <w:t xml:space="preserve"> para cambiar rápidamente. El</w:t>
      </w:r>
      <w:r w:rsidR="00FD6658">
        <w:t xml:space="preserve"> canal se ubi</w:t>
      </w:r>
      <w:r>
        <w:t xml:space="preserve">ca </w:t>
      </w:r>
      <w:r w:rsidR="00FD6658">
        <w:t xml:space="preserve">de manera </w:t>
      </w:r>
      <w:proofErr w:type="spellStart"/>
      <w:r w:rsidR="00FD6658">
        <w:t>simultanea</w:t>
      </w:r>
      <w:proofErr w:type="spellEnd"/>
      <w:r w:rsidR="00FD6658">
        <w:t xml:space="preserve"> con </w:t>
      </w:r>
      <w:r w:rsidR="00756AA2">
        <w:t>varias controladoras</w:t>
      </w:r>
      <w:r>
        <w:t xml:space="preserve">. Flexibilidad en la </w:t>
      </w:r>
      <w:proofErr w:type="spellStart"/>
      <w:r>
        <w:t>conectabilidad</w:t>
      </w:r>
      <w:proofErr w:type="spellEnd"/>
      <w:r>
        <w:t>, conectando varias entradas en una sola</w:t>
      </w:r>
    </w:p>
    <w:p w14:paraId="59398C8A" w14:textId="4E18420B" w:rsidR="00E140B4" w:rsidRPr="006122C1" w:rsidRDefault="00E140B4" w:rsidP="00154A39">
      <w:pPr>
        <w:pStyle w:val="Prrafodelista"/>
        <w:numPr>
          <w:ilvl w:val="0"/>
          <w:numId w:val="93"/>
        </w:numPr>
      </w:pPr>
      <w:r w:rsidRPr="00867E10">
        <w:rPr>
          <w:b/>
          <w:bCs/>
        </w:rPr>
        <w:t>Desventajas:</w:t>
      </w:r>
    </w:p>
    <w:p w14:paraId="17D2BC61" w14:textId="625ECBAB" w:rsidR="006122C1" w:rsidRPr="006122C1" w:rsidRDefault="006122C1" w:rsidP="006122C1">
      <w:pPr>
        <w:pStyle w:val="Prrafodelista"/>
        <w:numPr>
          <w:ilvl w:val="0"/>
          <w:numId w:val="0"/>
        </w:numPr>
        <w:ind w:left="1440"/>
      </w:pPr>
      <w:r>
        <w:t>La complejidad física, se necesita de mucho cableado, se requiere de muchos buses</w:t>
      </w:r>
      <w:r w:rsidR="00867E10">
        <w:t>, lo cual es costoso</w:t>
      </w:r>
      <w:r>
        <w:t>.</w:t>
      </w:r>
    </w:p>
    <w:p w14:paraId="26538D88" w14:textId="4B033AE3" w:rsidR="0013186B" w:rsidRDefault="0013186B" w:rsidP="0013186B">
      <w:pPr>
        <w:pStyle w:val="Ttulo2"/>
      </w:pPr>
      <w:r>
        <w:t>LINEAS OMNIBUS</w:t>
      </w:r>
    </w:p>
    <w:p w14:paraId="2FDD746F" w14:textId="79FDD567" w:rsidR="002665A7" w:rsidRPr="002665A7" w:rsidRDefault="002665A7" w:rsidP="002665A7">
      <w:pPr>
        <w:rPr>
          <w:lang w:val="es-419"/>
        </w:rPr>
      </w:pPr>
      <w:r w:rsidRPr="002665A7">
        <w:rPr>
          <w:lang w:val="es-419"/>
        </w:rPr>
        <w:lastRenderedPageBreak/>
        <w:t xml:space="preserve">Otra forma de </w:t>
      </w:r>
      <w:r w:rsidR="006908F4">
        <w:rPr>
          <w:lang w:val="es-419"/>
        </w:rPr>
        <w:t>conectar las</w:t>
      </w:r>
      <w:r w:rsidRPr="002665A7">
        <w:rPr>
          <w:lang w:val="es-419"/>
        </w:rPr>
        <w:t xml:space="preserve"> unidades externas a un canal es usar una línea ómnibus que las una.</w:t>
      </w:r>
    </w:p>
    <w:p w14:paraId="740304F2" w14:textId="70CF9211" w:rsidR="002665A7" w:rsidRPr="002665A7" w:rsidRDefault="002665A7" w:rsidP="002665A7">
      <w:pPr>
        <w:rPr>
          <w:lang w:val="es-419"/>
        </w:rPr>
      </w:pPr>
      <w:r w:rsidRPr="002665A7">
        <w:rPr>
          <w:lang w:val="es-419"/>
        </w:rPr>
        <w:t>Si una unidad externa no resulta seleccionada, se comporta “transparentemente” frente a la información,</w:t>
      </w:r>
      <w:r>
        <w:rPr>
          <w:lang w:val="es-419"/>
        </w:rPr>
        <w:t xml:space="preserve"> </w:t>
      </w:r>
      <w:r w:rsidRPr="002665A7">
        <w:rPr>
          <w:lang w:val="es-419"/>
        </w:rPr>
        <w:t>es decir que la transmite sin alterarla.</w:t>
      </w:r>
    </w:p>
    <w:p w14:paraId="5681BB72" w14:textId="7BC379B0" w:rsidR="00BA6ADA" w:rsidRDefault="002665A7" w:rsidP="00BA6ADA">
      <w:pPr>
        <w:rPr>
          <w:lang w:val="es-419"/>
        </w:rPr>
      </w:pPr>
      <w:r w:rsidRPr="002665A7">
        <w:rPr>
          <w:lang w:val="es-419"/>
        </w:rPr>
        <w:t xml:space="preserve">El direccionamiento puede hacerse en “estrella” como se explica </w:t>
      </w:r>
      <w:proofErr w:type="spellStart"/>
      <w:r w:rsidRPr="002665A7">
        <w:rPr>
          <w:lang w:val="es-419"/>
        </w:rPr>
        <w:t>mas</w:t>
      </w:r>
      <w:proofErr w:type="spellEnd"/>
      <w:r w:rsidRPr="002665A7">
        <w:rPr>
          <w:lang w:val="es-419"/>
        </w:rPr>
        <w:t xml:space="preserve"> arriba. También es posible usar la</w:t>
      </w:r>
      <w:r>
        <w:rPr>
          <w:lang w:val="es-419"/>
        </w:rPr>
        <w:t xml:space="preserve"> </w:t>
      </w:r>
      <w:r w:rsidRPr="002665A7">
        <w:rPr>
          <w:lang w:val="es-419"/>
        </w:rPr>
        <w:t>propia línea ómnibus para el direccionamiento, en cuyo caso, un hilo especial indica que la información</w:t>
      </w:r>
      <w:r>
        <w:rPr>
          <w:lang w:val="es-419"/>
        </w:rPr>
        <w:t xml:space="preserve"> </w:t>
      </w:r>
      <w:r w:rsidRPr="002665A7">
        <w:rPr>
          <w:lang w:val="es-419"/>
        </w:rPr>
        <w:t>emitida por el canal es una dirección (no una información). Cada unidad externa atravesada por la línea</w:t>
      </w:r>
      <w:r>
        <w:rPr>
          <w:lang w:val="es-419"/>
        </w:rPr>
        <w:t xml:space="preserve"> </w:t>
      </w:r>
      <w:r w:rsidRPr="002665A7">
        <w:rPr>
          <w:lang w:val="es-419"/>
        </w:rPr>
        <w:t>ómnibus comprueba este hilo a cada transferencia, y si detecta que lo trasmitido se trata de una dirección,</w:t>
      </w:r>
      <w:r>
        <w:rPr>
          <w:lang w:val="es-419"/>
        </w:rPr>
        <w:t xml:space="preserve"> </w:t>
      </w:r>
      <w:r w:rsidRPr="002665A7">
        <w:rPr>
          <w:lang w:val="es-419"/>
        </w:rPr>
        <w:t>compara la dirección transmitida con la suya propia. Si ambas coinciden, la unidad externa se pone en</w:t>
      </w:r>
      <w:r>
        <w:rPr>
          <w:lang w:val="es-419"/>
        </w:rPr>
        <w:t xml:space="preserve"> </w:t>
      </w:r>
      <w:r w:rsidRPr="002665A7">
        <w:rPr>
          <w:lang w:val="es-419"/>
        </w:rPr>
        <w:t>estado de diálogo con el canal, en cambio, si son distintas, transmite la dirección a la unidad siguiente.</w:t>
      </w:r>
    </w:p>
    <w:p w14:paraId="15204A6E" w14:textId="7F50B348" w:rsidR="002237CD" w:rsidRDefault="002237CD" w:rsidP="00BA6ADA">
      <w:pPr>
        <w:rPr>
          <w:lang w:val="es-419"/>
        </w:rPr>
      </w:pPr>
      <w:proofErr w:type="gramStart"/>
      <w:r>
        <w:rPr>
          <w:lang w:val="es-419"/>
        </w:rPr>
        <w:t xml:space="preserve">La información a </w:t>
      </w:r>
      <w:r w:rsidR="00B1541D">
        <w:rPr>
          <w:lang w:val="es-419"/>
        </w:rPr>
        <w:t>transferir</w:t>
      </w:r>
      <w:proofErr w:type="gramEnd"/>
      <w:r>
        <w:rPr>
          <w:lang w:val="es-419"/>
        </w:rPr>
        <w:t xml:space="preserve"> va acompañada de un numero o puntero que indica cual es el </w:t>
      </w:r>
      <w:r w:rsidR="00B1541D">
        <w:rPr>
          <w:lang w:val="es-419"/>
        </w:rPr>
        <w:t>periférico</w:t>
      </w:r>
      <w:r>
        <w:rPr>
          <w:lang w:val="es-419"/>
        </w:rPr>
        <w:t xml:space="preserve"> requerido pasa por cada </w:t>
      </w:r>
      <w:r w:rsidR="00B1541D">
        <w:rPr>
          <w:lang w:val="es-419"/>
        </w:rPr>
        <w:t>controladora en el orden que están hasta coincidir con alguna.</w:t>
      </w:r>
    </w:p>
    <w:p w14:paraId="5CEADDA1" w14:textId="5FA08611" w:rsidR="00497618" w:rsidRDefault="00947120" w:rsidP="00947120">
      <w:pPr>
        <w:jc w:val="center"/>
        <w:rPr>
          <w:lang w:val="es-419"/>
        </w:rPr>
      </w:pPr>
      <w:r>
        <w:rPr>
          <w:noProof/>
        </w:rPr>
        <w:drawing>
          <wp:inline distT="0" distB="0" distL="0" distR="0" wp14:anchorId="69596A65" wp14:editId="252B752C">
            <wp:extent cx="5422332" cy="1775103"/>
            <wp:effectExtent l="0" t="0" r="6985" b="0"/>
            <wp:docPr id="49501442" name="Picture 4950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1442"/>
                    <pic:cNvPicPr/>
                  </pic:nvPicPr>
                  <pic:blipFill>
                    <a:blip r:embed="rId154">
                      <a:extLst>
                        <a:ext uri="{BEBA8EAE-BF5A-486C-A8C5-ECC9F3942E4B}">
                          <a14:imgProps xmlns:a14="http://schemas.microsoft.com/office/drawing/2010/main">
                            <a14:imgLayer r:embed="rId15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422332" cy="1775103"/>
                    </a:xfrm>
                    <a:prstGeom prst="rect">
                      <a:avLst/>
                    </a:prstGeom>
                  </pic:spPr>
                </pic:pic>
              </a:graphicData>
            </a:graphic>
          </wp:inline>
        </w:drawing>
      </w:r>
    </w:p>
    <w:p w14:paraId="2C441584" w14:textId="2EE9FDC9" w:rsidR="00484A0E" w:rsidRDefault="00484A0E" w:rsidP="00154A39">
      <w:pPr>
        <w:pStyle w:val="Prrafodelista"/>
        <w:numPr>
          <w:ilvl w:val="0"/>
          <w:numId w:val="94"/>
        </w:numPr>
        <w:rPr>
          <w:b/>
          <w:bCs/>
        </w:rPr>
      </w:pPr>
      <w:r w:rsidRPr="00484A0E">
        <w:rPr>
          <w:b/>
          <w:bCs/>
        </w:rPr>
        <w:t>Ventajas</w:t>
      </w:r>
    </w:p>
    <w:p w14:paraId="61B9C383" w14:textId="564250AB" w:rsidR="00484A0E" w:rsidRPr="002224E7" w:rsidRDefault="002224E7" w:rsidP="00484A0E">
      <w:pPr>
        <w:pStyle w:val="Prrafodelista"/>
        <w:numPr>
          <w:ilvl w:val="0"/>
          <w:numId w:val="0"/>
        </w:numPr>
        <w:ind w:left="720"/>
      </w:pPr>
      <w:r w:rsidRPr="002224E7">
        <w:t xml:space="preserve">Es </w:t>
      </w:r>
      <w:proofErr w:type="spellStart"/>
      <w:r w:rsidRPr="002224E7">
        <w:t>mas</w:t>
      </w:r>
      <w:proofErr w:type="spellEnd"/>
      <w:r w:rsidRPr="002224E7">
        <w:t xml:space="preserve"> económico que el multiplaje, no se precisa de tanto cableado</w:t>
      </w:r>
      <w:r w:rsidR="00D15451">
        <w:t>, se necesita de un solo bus.</w:t>
      </w:r>
    </w:p>
    <w:p w14:paraId="50996EA9" w14:textId="491D9426" w:rsidR="00484A0E" w:rsidRDefault="00484A0E" w:rsidP="00154A39">
      <w:pPr>
        <w:pStyle w:val="Prrafodelista"/>
        <w:numPr>
          <w:ilvl w:val="0"/>
          <w:numId w:val="94"/>
        </w:numPr>
        <w:rPr>
          <w:b/>
          <w:bCs/>
        </w:rPr>
      </w:pPr>
      <w:r w:rsidRPr="00484A0E">
        <w:rPr>
          <w:b/>
          <w:bCs/>
        </w:rPr>
        <w:t>Desventajas</w:t>
      </w:r>
    </w:p>
    <w:p w14:paraId="0B9B0DB1" w14:textId="10E36C11" w:rsidR="00484A0E" w:rsidRPr="00D15451" w:rsidRDefault="00D15451" w:rsidP="00DC35BB">
      <w:pPr>
        <w:pStyle w:val="Prrafodelista"/>
        <w:numPr>
          <w:ilvl w:val="0"/>
          <w:numId w:val="0"/>
        </w:numPr>
        <w:ind w:left="720"/>
      </w:pPr>
      <w:r w:rsidRPr="00D15451">
        <w:t xml:space="preserve">Es </w:t>
      </w:r>
      <w:proofErr w:type="spellStart"/>
      <w:r w:rsidRPr="00D15451">
        <w:t>mas</w:t>
      </w:r>
      <w:proofErr w:type="spellEnd"/>
      <w:r w:rsidRPr="00D15451">
        <w:t xml:space="preserve"> lento dependiendo de en donde se encuentre la controladora requerida en la cola. </w:t>
      </w:r>
      <w:r w:rsidRPr="00EE1B0B">
        <w:rPr>
          <w:strike/>
        </w:rPr>
        <w:t>No hay simultaneidad, un solo paquete de información puede viajar por vez .</w:t>
      </w:r>
    </w:p>
    <w:p w14:paraId="4AD0469C" w14:textId="09A84E9D" w:rsidR="00CB4A56" w:rsidRDefault="0013186B" w:rsidP="00CB4A56">
      <w:pPr>
        <w:pStyle w:val="Ttulo2"/>
      </w:pPr>
      <w:r>
        <w:t>TECNICAS DE TRANSFERENCIA</w:t>
      </w:r>
    </w:p>
    <w:p w14:paraId="091E5CB9" w14:textId="61EDDAF1" w:rsidR="00A72E36" w:rsidRPr="00A72E36" w:rsidRDefault="00A72E36" w:rsidP="00A72E36">
      <w:pPr>
        <w:pStyle w:val="Ttulo3"/>
        <w:rPr>
          <w:i/>
          <w:iCs/>
        </w:rPr>
      </w:pPr>
      <w:r w:rsidRPr="00A72E36">
        <w:rPr>
          <w:i/>
          <w:iCs/>
        </w:rPr>
        <w:t xml:space="preserve">La arquitectura debe presentar distintas estrategias de transferencia con el fin de controlar de forma </w:t>
      </w:r>
      <w:proofErr w:type="spellStart"/>
      <w:r w:rsidRPr="00A72E36">
        <w:rPr>
          <w:i/>
          <w:iCs/>
        </w:rPr>
        <w:t>mas</w:t>
      </w:r>
      <w:proofErr w:type="spellEnd"/>
      <w:r w:rsidRPr="00A72E36">
        <w:rPr>
          <w:i/>
          <w:iCs/>
        </w:rPr>
        <w:t xml:space="preserve"> eficiente las operaciones de E/S y su uso de la memoria del computador</w:t>
      </w:r>
      <w:r w:rsidRPr="006B7A8F">
        <w:rPr>
          <w:i/>
          <w:iCs/>
        </w:rPr>
        <w:tab/>
      </w:r>
    </w:p>
    <w:p w14:paraId="05D53DD6" w14:textId="6FB60577" w:rsidR="002665A7" w:rsidRPr="006B7A8F" w:rsidRDefault="1AF0FDAA" w:rsidP="002665A7">
      <w:pPr>
        <w:rPr>
          <w:lang w:val="es-419"/>
        </w:rPr>
      </w:pPr>
      <w:r w:rsidRPr="0009063C">
        <w:rPr>
          <w:lang w:val="es-419"/>
        </w:rPr>
        <w:t xml:space="preserve">Llamaremos transferencia elemental a la transferencia de una información (carácter o palabra) desde una posición de memoria central a una unidad externa (o </w:t>
      </w:r>
      <w:proofErr w:type="spellStart"/>
      <w:r w:rsidRPr="0009063C">
        <w:rPr>
          <w:lang w:val="es-419"/>
        </w:rPr>
        <w:t>visceversa</w:t>
      </w:r>
      <w:proofErr w:type="spellEnd"/>
      <w:r w:rsidRPr="0009063C">
        <w:rPr>
          <w:lang w:val="es-419"/>
        </w:rPr>
        <w:t xml:space="preserve">, según se trate de una </w:t>
      </w:r>
      <w:r w:rsidR="53A5B058" w:rsidRPr="0009063C">
        <w:rPr>
          <w:lang w:val="es-419"/>
        </w:rPr>
        <w:t xml:space="preserve">entrada o una salida). La ejecución de una transferencia supone que se conozcan las informaciones siguientes: </w:t>
      </w:r>
    </w:p>
    <w:p w14:paraId="21A2BC6B" w14:textId="1F5A6409" w:rsidR="53A5B058" w:rsidRDefault="53A5B058" w:rsidP="00154A39">
      <w:pPr>
        <w:pStyle w:val="Prrafodelista"/>
        <w:numPr>
          <w:ilvl w:val="0"/>
          <w:numId w:val="71"/>
        </w:numPr>
        <w:rPr>
          <w:rFonts w:asciiTheme="minorHAnsi" w:eastAsiaTheme="minorEastAsia" w:hAnsiTheme="minorHAnsi" w:cstheme="minorBidi"/>
          <w:color w:val="000000" w:themeColor="text1"/>
        </w:rPr>
      </w:pPr>
      <w:r>
        <w:t xml:space="preserve">información pidiendo el lanzamiento de la </w:t>
      </w:r>
      <w:proofErr w:type="spellStart"/>
      <w:r>
        <w:t>trasnferencia</w:t>
      </w:r>
      <w:proofErr w:type="spellEnd"/>
      <w:r>
        <w:t>: DEM;</w:t>
      </w:r>
    </w:p>
    <w:p w14:paraId="23068A64" w14:textId="5DC70A46" w:rsidR="53A5B058" w:rsidRDefault="53A5B058" w:rsidP="00154A39">
      <w:pPr>
        <w:pStyle w:val="Prrafodelista"/>
        <w:numPr>
          <w:ilvl w:val="0"/>
          <w:numId w:val="71"/>
        </w:numPr>
        <w:rPr>
          <w:rFonts w:asciiTheme="minorHAnsi" w:eastAsiaTheme="minorEastAsia" w:hAnsiTheme="minorHAnsi" w:cstheme="minorBidi"/>
          <w:color w:val="000000" w:themeColor="text1"/>
        </w:rPr>
      </w:pPr>
      <w:r>
        <w:t>indicación del sentido de la transferencia (entrada o salida): SEN;</w:t>
      </w:r>
    </w:p>
    <w:p w14:paraId="474525CC" w14:textId="0BDCC67F" w:rsidR="53A5B058" w:rsidRDefault="53A5B058" w:rsidP="00154A39">
      <w:pPr>
        <w:pStyle w:val="Prrafodelista"/>
        <w:numPr>
          <w:ilvl w:val="0"/>
          <w:numId w:val="71"/>
        </w:numPr>
        <w:rPr>
          <w:color w:val="000000" w:themeColor="text1"/>
        </w:rPr>
      </w:pPr>
      <w:r>
        <w:t>dirección de almacenamiento en memoria de la información transferida: DIR;</w:t>
      </w:r>
    </w:p>
    <w:p w14:paraId="2EADA4DF" w14:textId="5A40D7EB" w:rsidR="08EB71B8" w:rsidRPr="0049630B" w:rsidRDefault="53A5B058" w:rsidP="0A0C96D4">
      <w:pPr>
        <w:rPr>
          <w:lang w:val="es-419"/>
        </w:rPr>
      </w:pPr>
      <w:r w:rsidRPr="0049630B">
        <w:rPr>
          <w:lang w:val="es-419"/>
        </w:rPr>
        <w:t>Las diferentes técnicas de ejecución de una transferencia elemental dependen de la manera en la que sean suministradas al ordenador estas tres informaciones. Distinguiremos los siguientes modos:</w:t>
      </w:r>
    </w:p>
    <w:p w14:paraId="08802433" w14:textId="002E7673" w:rsidR="0013186B" w:rsidRDefault="00B41DA0" w:rsidP="009163BF">
      <w:pPr>
        <w:pStyle w:val="Ttulo3"/>
      </w:pPr>
      <w:r>
        <w:t>Transferencia Programada</w:t>
      </w:r>
    </w:p>
    <w:p w14:paraId="5621F921" w14:textId="757162DF" w:rsidR="00B41DA0" w:rsidRPr="0049630B" w:rsidRDefault="007C012C" w:rsidP="46CD0909">
      <w:pPr>
        <w:rPr>
          <w:lang w:val="es-419"/>
        </w:rPr>
      </w:pPr>
      <w:r>
        <w:rPr>
          <w:lang w:val="es-419"/>
        </w:rPr>
        <w:t>El programa tiene una instrucción de trasferencia</w:t>
      </w:r>
      <w:r w:rsidR="00EB3829">
        <w:rPr>
          <w:lang w:val="es-419"/>
        </w:rPr>
        <w:t>, la cual brinda el sentido y la dirección,</w:t>
      </w:r>
      <w:r>
        <w:rPr>
          <w:lang w:val="es-419"/>
        </w:rPr>
        <w:t xml:space="preserve"> y esta se </w:t>
      </w:r>
      <w:r w:rsidR="11B1358D" w:rsidRPr="00E55AFF">
        <w:rPr>
          <w:lang w:val="es-419"/>
        </w:rPr>
        <w:t xml:space="preserve">ejecuta cuando el programa llega a </w:t>
      </w:r>
      <w:r w:rsidR="0020126D">
        <w:rPr>
          <w:lang w:val="es-419"/>
        </w:rPr>
        <w:t xml:space="preserve">esa </w:t>
      </w:r>
      <w:proofErr w:type="spellStart"/>
      <w:r w:rsidR="0020126D">
        <w:rPr>
          <w:lang w:val="es-419"/>
        </w:rPr>
        <w:t>instruccion</w:t>
      </w:r>
      <w:proofErr w:type="spellEnd"/>
      <w:r w:rsidR="11B1358D" w:rsidRPr="00E55AFF">
        <w:rPr>
          <w:lang w:val="es-419"/>
        </w:rPr>
        <w:t>. Es el ordenador quien inicializa la demanda de transferencia (DEM). Las informaciones complementarias son sumin</w:t>
      </w:r>
      <w:r w:rsidR="10884284" w:rsidRPr="00E55AFF">
        <w:rPr>
          <w:lang w:val="es-419"/>
        </w:rPr>
        <w:t>istradas por la instrucción, que puede adoptar dos formas:</w:t>
      </w:r>
    </w:p>
    <w:tbl>
      <w:tblPr>
        <w:tblStyle w:val="Tablaconcuadrcula"/>
        <w:tblpPr w:leftFromText="180" w:rightFromText="180" w:vertAnchor="text" w:horzAnchor="margin" w:tblpY="41"/>
        <w:tblW w:w="0" w:type="auto"/>
        <w:tblLook w:val="04A0" w:firstRow="1" w:lastRow="0" w:firstColumn="1" w:lastColumn="0" w:noHBand="0" w:noVBand="1"/>
      </w:tblPr>
      <w:tblGrid>
        <w:gridCol w:w="710"/>
        <w:gridCol w:w="674"/>
      </w:tblGrid>
      <w:tr w:rsidR="003E5DB3" w14:paraId="0F065A34" w14:textId="77777777" w:rsidTr="003E5DB3">
        <w:trPr>
          <w:trHeight w:val="248"/>
        </w:trPr>
        <w:tc>
          <w:tcPr>
            <w:tcW w:w="674" w:type="dxa"/>
          </w:tcPr>
          <w:p w14:paraId="59F8781B" w14:textId="77777777" w:rsidR="003E5DB3" w:rsidRDefault="003E5DB3" w:rsidP="003E5DB3">
            <w:pPr>
              <w:rPr>
                <w:b/>
                <w:bCs/>
                <w:lang w:val="es-419"/>
              </w:rPr>
            </w:pPr>
            <w:r w:rsidRPr="00E55AFF">
              <w:rPr>
                <w:b/>
                <w:bCs/>
                <w:lang w:val="es-419"/>
              </w:rPr>
              <w:lastRenderedPageBreak/>
              <w:t xml:space="preserve">ENT </w:t>
            </w:r>
          </w:p>
        </w:tc>
        <w:tc>
          <w:tcPr>
            <w:tcW w:w="674" w:type="dxa"/>
          </w:tcPr>
          <w:p w14:paraId="2C247E19" w14:textId="77777777" w:rsidR="003E5DB3" w:rsidRDefault="003E5DB3" w:rsidP="003E5DB3">
            <w:pPr>
              <w:rPr>
                <w:b/>
                <w:bCs/>
                <w:lang w:val="es-419"/>
              </w:rPr>
            </w:pPr>
            <w:r w:rsidRPr="00E55AFF">
              <w:rPr>
                <w:b/>
                <w:bCs/>
                <w:lang w:val="es-419"/>
              </w:rPr>
              <w:t>DIR</w:t>
            </w:r>
          </w:p>
        </w:tc>
      </w:tr>
    </w:tbl>
    <w:p w14:paraId="6BF0CC12" w14:textId="2583BFFF" w:rsidR="00B41DA0" w:rsidRDefault="003E5DB3" w:rsidP="6318A64E">
      <w:pPr>
        <w:rPr>
          <w:lang w:val="es-419"/>
        </w:rPr>
      </w:pPr>
      <w:r w:rsidRPr="00E55AFF">
        <w:rPr>
          <w:lang w:val="es-419"/>
        </w:rPr>
        <w:t xml:space="preserve"> </w:t>
      </w:r>
      <w:r w:rsidR="560A634F" w:rsidRPr="00E55AFF">
        <w:rPr>
          <w:lang w:val="es-419"/>
        </w:rPr>
        <w:t xml:space="preserve">Entrar información </w:t>
      </w:r>
      <w:r w:rsidR="00386F87">
        <w:rPr>
          <w:lang w:val="es-419"/>
        </w:rPr>
        <w:t xml:space="preserve">del exterior </w:t>
      </w:r>
      <w:r w:rsidR="560A634F" w:rsidRPr="00E55AFF">
        <w:rPr>
          <w:lang w:val="es-419"/>
        </w:rPr>
        <w:t>y almacenarla en la dirección DIR.</w:t>
      </w:r>
    </w:p>
    <w:tbl>
      <w:tblPr>
        <w:tblStyle w:val="Tablaconcuadrcula"/>
        <w:tblpPr w:leftFromText="180" w:rightFromText="180" w:vertAnchor="text" w:horzAnchor="margin" w:tblpY="41"/>
        <w:tblW w:w="0" w:type="auto"/>
        <w:tblLook w:val="04A0" w:firstRow="1" w:lastRow="0" w:firstColumn="1" w:lastColumn="0" w:noHBand="0" w:noVBand="1"/>
      </w:tblPr>
      <w:tblGrid>
        <w:gridCol w:w="677"/>
        <w:gridCol w:w="674"/>
      </w:tblGrid>
      <w:tr w:rsidR="003E5DB3" w14:paraId="16B9C5AB" w14:textId="77777777" w:rsidTr="006577D8">
        <w:trPr>
          <w:trHeight w:val="248"/>
        </w:trPr>
        <w:tc>
          <w:tcPr>
            <w:tcW w:w="674" w:type="dxa"/>
          </w:tcPr>
          <w:p w14:paraId="49354FDD" w14:textId="207A1088" w:rsidR="003E5DB3" w:rsidRDefault="003E5DB3" w:rsidP="006577D8">
            <w:pPr>
              <w:rPr>
                <w:b/>
                <w:bCs/>
                <w:lang w:val="es-419"/>
              </w:rPr>
            </w:pPr>
            <w:r>
              <w:rPr>
                <w:b/>
                <w:bCs/>
                <w:lang w:val="es-419"/>
              </w:rPr>
              <w:t>SAL</w:t>
            </w:r>
            <w:r w:rsidRPr="00E55AFF">
              <w:rPr>
                <w:b/>
                <w:bCs/>
                <w:lang w:val="es-419"/>
              </w:rPr>
              <w:t xml:space="preserve"> </w:t>
            </w:r>
          </w:p>
        </w:tc>
        <w:tc>
          <w:tcPr>
            <w:tcW w:w="674" w:type="dxa"/>
          </w:tcPr>
          <w:p w14:paraId="1D45B83D" w14:textId="77777777" w:rsidR="003E5DB3" w:rsidRDefault="003E5DB3" w:rsidP="006577D8">
            <w:pPr>
              <w:rPr>
                <w:b/>
                <w:bCs/>
                <w:lang w:val="es-419"/>
              </w:rPr>
            </w:pPr>
            <w:r w:rsidRPr="00E55AFF">
              <w:rPr>
                <w:b/>
                <w:bCs/>
                <w:lang w:val="es-419"/>
              </w:rPr>
              <w:t>DIR</w:t>
            </w:r>
          </w:p>
        </w:tc>
      </w:tr>
    </w:tbl>
    <w:p w14:paraId="03BAB2FB" w14:textId="2093BBFB" w:rsidR="00B41DA0" w:rsidRDefault="003E5DB3" w:rsidP="2DAB5E7F">
      <w:pPr>
        <w:rPr>
          <w:lang w:val="es-419"/>
        </w:rPr>
      </w:pPr>
      <w:r>
        <w:rPr>
          <w:lang w:val="es-419"/>
        </w:rPr>
        <w:t xml:space="preserve"> </w:t>
      </w:r>
      <w:r w:rsidR="3BCDAB46" w:rsidRPr="00E55AFF">
        <w:rPr>
          <w:lang w:val="es-419"/>
        </w:rPr>
        <w:t>Leer información almacenada en la dirección DIR y hacerla salir.</w:t>
      </w:r>
    </w:p>
    <w:p w14:paraId="401165E9" w14:textId="2847822F" w:rsidR="00016B96" w:rsidRDefault="00036D30" w:rsidP="00B5209B">
      <w:pPr>
        <w:rPr>
          <w:i/>
          <w:iCs/>
          <w:lang w:val="es-419"/>
        </w:rPr>
      </w:pPr>
      <w:r>
        <w:rPr>
          <w:i/>
          <w:iCs/>
          <w:lang w:val="es-419"/>
        </w:rPr>
        <w:t>Usado en arquitecturas antiguas donde no</w:t>
      </w:r>
      <w:r w:rsidR="00016B96">
        <w:rPr>
          <w:i/>
          <w:iCs/>
          <w:lang w:val="es-419"/>
        </w:rPr>
        <w:t xml:space="preserve"> había un modelo de canal</w:t>
      </w:r>
      <w:r>
        <w:rPr>
          <w:i/>
          <w:iCs/>
          <w:lang w:val="es-419"/>
        </w:rPr>
        <w:t xml:space="preserve">, sino </w:t>
      </w:r>
      <w:proofErr w:type="spellStart"/>
      <w:r>
        <w:rPr>
          <w:i/>
          <w:iCs/>
          <w:lang w:val="es-419"/>
        </w:rPr>
        <w:t>mas</w:t>
      </w:r>
      <w:proofErr w:type="spellEnd"/>
      <w:r>
        <w:rPr>
          <w:i/>
          <w:iCs/>
          <w:lang w:val="es-419"/>
        </w:rPr>
        <w:t xml:space="preserve"> bien una interfaz</w:t>
      </w:r>
    </w:p>
    <w:p w14:paraId="4094B147" w14:textId="5D3147D3" w:rsidR="00EA0A38" w:rsidRDefault="00C84334" w:rsidP="00B5209B">
      <w:pPr>
        <w:rPr>
          <w:i/>
          <w:iCs/>
          <w:lang w:val="es-419"/>
        </w:rPr>
      </w:pPr>
      <w:r w:rsidRPr="00175C34">
        <w:rPr>
          <w:noProof/>
        </w:rPr>
        <mc:AlternateContent>
          <mc:Choice Requires="wps">
            <w:drawing>
              <wp:anchor distT="0" distB="0" distL="114300" distR="114300" simplePos="0" relativeHeight="251658290" behindDoc="1" locked="0" layoutInCell="1" allowOverlap="1" wp14:anchorId="0C32DCA9" wp14:editId="70BFB577">
                <wp:simplePos x="0" y="0"/>
                <wp:positionH relativeFrom="margin">
                  <wp:align>left</wp:align>
                </wp:positionH>
                <wp:positionV relativeFrom="paragraph">
                  <wp:posOffset>384589</wp:posOffset>
                </wp:positionV>
                <wp:extent cx="3927944" cy="691460"/>
                <wp:effectExtent l="0" t="0" r="15875" b="13970"/>
                <wp:wrapNone/>
                <wp:docPr id="1810491359" name="Rectangle 1810491359" descr="decorative element"/>
                <wp:cNvGraphicFramePr/>
                <a:graphic xmlns:a="http://schemas.openxmlformats.org/drawingml/2006/main">
                  <a:graphicData uri="http://schemas.microsoft.com/office/word/2010/wordprocessingShape">
                    <wps:wsp>
                      <wps:cNvSpPr/>
                      <wps:spPr>
                        <a:xfrm>
                          <a:off x="0" y="0"/>
                          <a:ext cx="3927944" cy="69146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C8C0A" id="Rectangle 1810491359" o:spid="_x0000_s1026" alt="decorative element" style="position:absolute;margin-left:0;margin-top:30.3pt;width:309.3pt;height:54.45pt;z-index:-2516581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" fillcolor="#f4ebf9" strokecolor="#593470 [1604]" strokeweight="1pt">
                <v:stroke dashstyle="dash"/>
                <w10:wrap anchorx="margin"/>
              </v:rect>
            </w:pict>
          </mc:Fallback>
        </mc:AlternateContent>
      </w:r>
      <w:r w:rsidR="00B5209B" w:rsidRPr="00B5209B">
        <w:rPr>
          <w:i/>
          <w:iCs/>
          <w:lang w:val="es-419"/>
        </w:rPr>
        <w:t xml:space="preserve">Consiste en una instrucción que se encuentra en el programa donde el código de operación le </w:t>
      </w:r>
      <w:proofErr w:type="gramStart"/>
      <w:r w:rsidR="00B5209B" w:rsidRPr="00B5209B">
        <w:rPr>
          <w:i/>
          <w:iCs/>
          <w:lang w:val="es-419"/>
        </w:rPr>
        <w:t>brinda  a</w:t>
      </w:r>
      <w:proofErr w:type="gramEnd"/>
      <w:r w:rsidR="00B5209B" w:rsidRPr="00B5209B">
        <w:rPr>
          <w:i/>
          <w:iCs/>
          <w:lang w:val="es-419"/>
        </w:rPr>
        <w:t xml:space="preserve"> la UC el sentido de la transferencia</w:t>
      </w:r>
    </w:p>
    <w:p w14:paraId="2472AC57" w14:textId="6ABE81CB" w:rsidR="00B5209B" w:rsidRDefault="00AD3382" w:rsidP="00154A39">
      <w:pPr>
        <w:pStyle w:val="Prrafodelista"/>
        <w:numPr>
          <w:ilvl w:val="0"/>
          <w:numId w:val="68"/>
        </w:numPr>
        <w:rPr>
          <w:i/>
          <w:iCs/>
        </w:rPr>
      </w:pPr>
      <w:r w:rsidRPr="00386F87">
        <w:rPr>
          <w:b/>
          <w:bCs/>
          <w:i/>
          <w:iCs/>
        </w:rPr>
        <w:t>DEM</w:t>
      </w:r>
      <w:r w:rsidR="00001F38">
        <w:rPr>
          <w:i/>
          <w:iCs/>
        </w:rPr>
        <w:t xml:space="preserve"> </w:t>
      </w:r>
      <w:r w:rsidR="00001F38" w:rsidRPr="00001F38">
        <w:rPr>
          <w:rFonts w:ascii="Wingdings" w:eastAsia="Wingdings" w:hAnsi="Wingdings" w:cs="Wingdings"/>
          <w:i/>
        </w:rPr>
        <w:t>à</w:t>
      </w:r>
      <w:r w:rsidR="00001F38">
        <w:rPr>
          <w:i/>
          <w:iCs/>
        </w:rPr>
        <w:t xml:space="preserve"> computadora</w:t>
      </w:r>
      <w:r w:rsidR="00842C84">
        <w:rPr>
          <w:i/>
          <w:iCs/>
        </w:rPr>
        <w:t xml:space="preserve"> – orden del programa en curso </w:t>
      </w:r>
    </w:p>
    <w:p w14:paraId="471E3E40" w14:textId="088B448D" w:rsidR="00AD3382" w:rsidRDefault="00AD3382" w:rsidP="00154A39">
      <w:pPr>
        <w:pStyle w:val="Prrafodelista"/>
        <w:numPr>
          <w:ilvl w:val="0"/>
          <w:numId w:val="68"/>
        </w:numPr>
        <w:rPr>
          <w:i/>
          <w:iCs/>
        </w:rPr>
      </w:pPr>
      <w:r w:rsidRPr="00386F87">
        <w:rPr>
          <w:b/>
          <w:bCs/>
          <w:i/>
          <w:iCs/>
        </w:rPr>
        <w:t>SEN</w:t>
      </w:r>
      <w:r w:rsidR="00001F38">
        <w:rPr>
          <w:i/>
          <w:iCs/>
        </w:rPr>
        <w:t xml:space="preserve"> </w:t>
      </w:r>
      <w:r w:rsidR="00001F38" w:rsidRPr="00001F38">
        <w:rPr>
          <w:rFonts w:ascii="Wingdings" w:eastAsia="Wingdings" w:hAnsi="Wingdings" w:cs="Wingdings"/>
          <w:i/>
        </w:rPr>
        <w:t>à</w:t>
      </w:r>
      <w:r w:rsidR="00001F38">
        <w:rPr>
          <w:i/>
          <w:iCs/>
        </w:rPr>
        <w:t xml:space="preserve"> </w:t>
      </w:r>
      <w:r w:rsidR="00CE06C6">
        <w:rPr>
          <w:i/>
          <w:iCs/>
        </w:rPr>
        <w:t xml:space="preserve">instrucción – código de </w:t>
      </w:r>
      <w:proofErr w:type="spellStart"/>
      <w:r w:rsidR="00CE06C6">
        <w:rPr>
          <w:i/>
          <w:iCs/>
        </w:rPr>
        <w:t>operacion</w:t>
      </w:r>
      <w:proofErr w:type="spellEnd"/>
    </w:p>
    <w:p w14:paraId="6F0E97EF" w14:textId="0EF56DA4" w:rsidR="00AD3382" w:rsidRPr="00B5209B" w:rsidRDefault="00AD3382" w:rsidP="00154A39">
      <w:pPr>
        <w:pStyle w:val="Prrafodelista"/>
        <w:numPr>
          <w:ilvl w:val="0"/>
          <w:numId w:val="68"/>
        </w:numPr>
        <w:rPr>
          <w:i/>
          <w:iCs/>
        </w:rPr>
      </w:pPr>
      <w:r w:rsidRPr="00386F87">
        <w:rPr>
          <w:b/>
          <w:bCs/>
          <w:i/>
          <w:iCs/>
        </w:rPr>
        <w:t>DIR</w:t>
      </w:r>
      <w:r w:rsidR="00001F38">
        <w:rPr>
          <w:i/>
          <w:iCs/>
        </w:rPr>
        <w:t xml:space="preserve"> </w:t>
      </w:r>
      <w:r w:rsidR="00001F38" w:rsidRPr="00001F38">
        <w:rPr>
          <w:rFonts w:ascii="Wingdings" w:eastAsia="Wingdings" w:hAnsi="Wingdings" w:cs="Wingdings"/>
          <w:i/>
        </w:rPr>
        <w:t>à</w:t>
      </w:r>
      <w:r w:rsidR="00001F38">
        <w:rPr>
          <w:i/>
          <w:iCs/>
        </w:rPr>
        <w:t xml:space="preserve"> </w:t>
      </w:r>
      <w:r w:rsidR="00CE06C6">
        <w:rPr>
          <w:i/>
          <w:iCs/>
        </w:rPr>
        <w:t>instrucción – campo DIR</w:t>
      </w:r>
    </w:p>
    <w:p w14:paraId="107420B1" w14:textId="3CC27F9B" w:rsidR="2DAB5E7F" w:rsidRPr="00E55AFF" w:rsidRDefault="008A764B" w:rsidP="008A764B">
      <w:pPr>
        <w:jc w:val="center"/>
        <w:rPr>
          <w:lang w:val="es-419"/>
        </w:rPr>
      </w:pPr>
      <w:r>
        <w:rPr>
          <w:noProof/>
          <w:lang w:val="es-419"/>
        </w:rPr>
        <w:drawing>
          <wp:inline distT="0" distB="0" distL="0" distR="0" wp14:anchorId="390C3B5C" wp14:editId="1136A1F4">
            <wp:extent cx="4240020" cy="2294992"/>
            <wp:effectExtent l="0" t="0" r="8255" b="0"/>
            <wp:docPr id="49501444" name="Picture 4950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55277" cy="2303250"/>
                    </a:xfrm>
                    <a:prstGeom prst="rect">
                      <a:avLst/>
                    </a:prstGeom>
                    <a:noFill/>
                    <a:ln>
                      <a:noFill/>
                    </a:ln>
                  </pic:spPr>
                </pic:pic>
              </a:graphicData>
            </a:graphic>
          </wp:inline>
        </w:drawing>
      </w:r>
    </w:p>
    <w:p w14:paraId="72D53672" w14:textId="19B84DEB" w:rsidR="0009063C" w:rsidRPr="0009063C" w:rsidRDefault="0009063C" w:rsidP="00386F87">
      <w:pPr>
        <w:jc w:val="center"/>
        <w:rPr>
          <w:lang w:val="es-419"/>
        </w:rPr>
      </w:pPr>
    </w:p>
    <w:p w14:paraId="428AA264" w14:textId="4463F23F" w:rsidR="00696948" w:rsidRPr="00696948" w:rsidRDefault="00B41DA0" w:rsidP="00696948">
      <w:pPr>
        <w:pStyle w:val="Ttulo3"/>
      </w:pPr>
      <w:r>
        <w:t>Transferencia por Instrucción Forzada</w:t>
      </w:r>
    </w:p>
    <w:p w14:paraId="187A43CC" w14:textId="05C50C27" w:rsidR="72E8EADA" w:rsidRDefault="07CBDE71" w:rsidP="72E8EADA">
      <w:pPr>
        <w:rPr>
          <w:lang w:val="es-419"/>
        </w:rPr>
      </w:pPr>
      <w:r w:rsidRPr="00FE4246">
        <w:rPr>
          <w:lang w:val="es-419"/>
        </w:rPr>
        <w:t xml:space="preserve">La transferencia por instrucción forzada es </w:t>
      </w:r>
      <w:r w:rsidRPr="00FE4246">
        <w:rPr>
          <w:b/>
          <w:bCs/>
          <w:lang w:val="es-419"/>
        </w:rPr>
        <w:t>inicializada por la unidad externa, que genera la instrucción de entrada-salida y fuerza su ejecución prioritaria en cuanto que la unidad central ha concluido la instrucción en curso.</w:t>
      </w:r>
      <w:r w:rsidR="00FE4246" w:rsidRPr="00FE4246">
        <w:rPr>
          <w:lang w:val="es-419"/>
        </w:rPr>
        <w:t xml:space="preserve"> Ni</w:t>
      </w:r>
      <w:r w:rsidR="00FE4246">
        <w:rPr>
          <w:lang w:val="es-419"/>
        </w:rPr>
        <w:t xml:space="preserve"> bien la ALU termina el </w:t>
      </w:r>
      <w:proofErr w:type="spellStart"/>
      <w:r w:rsidR="00FE4246">
        <w:rPr>
          <w:lang w:val="es-419"/>
        </w:rPr>
        <w:t>calculo</w:t>
      </w:r>
      <w:proofErr w:type="spellEnd"/>
      <w:r w:rsidR="00FE4246">
        <w:rPr>
          <w:lang w:val="es-419"/>
        </w:rPr>
        <w:t xml:space="preserve"> en curso, el</w:t>
      </w:r>
      <w:r w:rsidR="00233189">
        <w:rPr>
          <w:lang w:val="es-419"/>
        </w:rPr>
        <w:t xml:space="preserve"> procesador </w:t>
      </w:r>
      <w:r w:rsidR="005538C2">
        <w:rPr>
          <w:lang w:val="es-419"/>
        </w:rPr>
        <w:t xml:space="preserve">estará </w:t>
      </w:r>
      <w:r w:rsidR="00233189">
        <w:rPr>
          <w:lang w:val="es-419"/>
        </w:rPr>
        <w:t xml:space="preserve">libre, y </w:t>
      </w:r>
      <w:proofErr w:type="gramStart"/>
      <w:r w:rsidR="00233189">
        <w:rPr>
          <w:lang w:val="es-419"/>
        </w:rPr>
        <w:t>el</w:t>
      </w:r>
      <w:r w:rsidR="00FE4246">
        <w:rPr>
          <w:lang w:val="es-419"/>
        </w:rPr>
        <w:t xml:space="preserve"> </w:t>
      </w:r>
      <w:r w:rsidR="27C050E6" w:rsidRPr="00386F87">
        <w:rPr>
          <w:lang w:val="es-419"/>
        </w:rPr>
        <w:t xml:space="preserve"> programa</w:t>
      </w:r>
      <w:proofErr w:type="gramEnd"/>
      <w:r w:rsidR="27C050E6" w:rsidRPr="00386F87">
        <w:rPr>
          <w:lang w:val="es-419"/>
        </w:rPr>
        <w:t xml:space="preserve"> </w:t>
      </w:r>
      <w:r w:rsidR="00FE4246" w:rsidRPr="00386F87">
        <w:rPr>
          <w:lang w:val="es-419"/>
        </w:rPr>
        <w:t>queda</w:t>
      </w:r>
      <w:r w:rsidR="27C050E6" w:rsidRPr="00386F87">
        <w:rPr>
          <w:lang w:val="es-419"/>
        </w:rPr>
        <w:t xml:space="preserve"> suspendido durante el tiempo de ejecución de esta instrucción</w:t>
      </w:r>
      <w:r w:rsidR="00EB2109">
        <w:rPr>
          <w:lang w:val="es-419"/>
        </w:rPr>
        <w:t xml:space="preserve"> para darle un ciclo de memoria a esta </w:t>
      </w:r>
      <w:proofErr w:type="spellStart"/>
      <w:r w:rsidR="00EB2109">
        <w:rPr>
          <w:lang w:val="es-419"/>
        </w:rPr>
        <w:t>instruccion</w:t>
      </w:r>
      <w:proofErr w:type="spellEnd"/>
      <w:r w:rsidR="27C050E6" w:rsidRPr="00386F87">
        <w:rPr>
          <w:lang w:val="es-419"/>
        </w:rPr>
        <w:t>.</w:t>
      </w:r>
      <w:r w:rsidR="00386F87" w:rsidRPr="00386F87">
        <w:rPr>
          <w:lang w:val="es-419"/>
        </w:rPr>
        <w:t xml:space="preserve"> </w:t>
      </w:r>
      <w:proofErr w:type="spellStart"/>
      <w:r w:rsidR="00386F87">
        <w:rPr>
          <w:lang w:val="es-419"/>
        </w:rPr>
        <w:t>Ej</w:t>
      </w:r>
      <w:proofErr w:type="spellEnd"/>
      <w:r w:rsidR="00386F87">
        <w:rPr>
          <w:lang w:val="es-419"/>
        </w:rPr>
        <w:t>: mousse.</w:t>
      </w:r>
      <w:r w:rsidR="00113FF7">
        <w:rPr>
          <w:lang w:val="es-419"/>
        </w:rPr>
        <w:t xml:space="preserve"> Se mete directo a la memoria no pasa por el RI y decodificar una instrucción.</w:t>
      </w:r>
    </w:p>
    <w:p w14:paraId="259DD9C4" w14:textId="63AC7816" w:rsidR="00233189" w:rsidRPr="00386F87" w:rsidRDefault="00C84334" w:rsidP="72E8EADA">
      <w:pPr>
        <w:rPr>
          <w:lang w:val="es-419"/>
        </w:rPr>
      </w:pPr>
      <w:r w:rsidRPr="00175C34">
        <w:rPr>
          <w:noProof/>
        </w:rPr>
        <mc:AlternateContent>
          <mc:Choice Requires="wps">
            <w:drawing>
              <wp:anchor distT="0" distB="0" distL="114300" distR="114300" simplePos="0" relativeHeight="251658291" behindDoc="1" locked="0" layoutInCell="1" allowOverlap="1" wp14:anchorId="1F51FD53" wp14:editId="7DBB54DC">
                <wp:simplePos x="0" y="0"/>
                <wp:positionH relativeFrom="margin">
                  <wp:posOffset>43732</wp:posOffset>
                </wp:positionH>
                <wp:positionV relativeFrom="paragraph">
                  <wp:posOffset>372331</wp:posOffset>
                </wp:positionV>
                <wp:extent cx="3307329" cy="707362"/>
                <wp:effectExtent l="0" t="0" r="26670" b="17145"/>
                <wp:wrapNone/>
                <wp:docPr id="1810491360" name="Rectangle 1810491360" descr="decorative element"/>
                <wp:cNvGraphicFramePr/>
                <a:graphic xmlns:a="http://schemas.openxmlformats.org/drawingml/2006/main">
                  <a:graphicData uri="http://schemas.microsoft.com/office/word/2010/wordprocessingShape">
                    <wps:wsp>
                      <wps:cNvSpPr/>
                      <wps:spPr>
                        <a:xfrm>
                          <a:off x="0" y="0"/>
                          <a:ext cx="3307329" cy="707362"/>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B5B99" id="Rectangle 1810491360" o:spid="_x0000_s1026" alt="decorative element" style="position:absolute;margin-left:3.45pt;margin-top:29.3pt;width:260.4pt;height:55.7pt;z-index:-251658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" fillcolor="#f4ebf9" strokecolor="#593470 [1604]" strokeweight="1pt">
                <v:stroke dashstyle="dash"/>
                <w10:wrap anchorx="margin"/>
              </v:rect>
            </w:pict>
          </mc:Fallback>
        </mc:AlternateContent>
      </w:r>
      <w:r w:rsidR="00233189">
        <w:rPr>
          <w:lang w:val="es-419"/>
        </w:rPr>
        <w:t xml:space="preserve">Es forzada porque </w:t>
      </w:r>
      <w:r w:rsidR="002A446A">
        <w:rPr>
          <w:lang w:val="es-419"/>
        </w:rPr>
        <w:t xml:space="preserve">si hay una instrucción en curso donde la ALU </w:t>
      </w:r>
      <w:proofErr w:type="spellStart"/>
      <w:r w:rsidR="002A446A">
        <w:rPr>
          <w:lang w:val="es-419"/>
        </w:rPr>
        <w:t>esta</w:t>
      </w:r>
      <w:proofErr w:type="spellEnd"/>
      <w:r w:rsidR="002A446A">
        <w:rPr>
          <w:lang w:val="es-419"/>
        </w:rPr>
        <w:t xml:space="preserve"> haciendo el </w:t>
      </w:r>
      <w:r w:rsidR="00B17603">
        <w:rPr>
          <w:lang w:val="es-419"/>
        </w:rPr>
        <w:t>cálculo</w:t>
      </w:r>
      <w:r w:rsidR="002A446A">
        <w:rPr>
          <w:lang w:val="es-419"/>
        </w:rPr>
        <w:t xml:space="preserve"> ahí ya apro</w:t>
      </w:r>
      <w:r w:rsidR="00B17603">
        <w:rPr>
          <w:lang w:val="es-419"/>
        </w:rPr>
        <w:t>vec</w:t>
      </w:r>
      <w:r w:rsidR="002A446A">
        <w:rPr>
          <w:lang w:val="es-419"/>
        </w:rPr>
        <w:t xml:space="preserve">ha para meter esta instrucción E/S, no hace INCP el CP queda a espera </w:t>
      </w:r>
      <w:proofErr w:type="gramStart"/>
      <w:r w:rsidR="002A446A">
        <w:rPr>
          <w:lang w:val="es-419"/>
        </w:rPr>
        <w:t>de que</w:t>
      </w:r>
      <w:proofErr w:type="gramEnd"/>
      <w:r w:rsidR="002A446A">
        <w:rPr>
          <w:lang w:val="es-419"/>
        </w:rPr>
        <w:t xml:space="preserve"> se termine la transferencia</w:t>
      </w:r>
    </w:p>
    <w:p w14:paraId="461B592D" w14:textId="1B70982F" w:rsidR="00386F87" w:rsidRDefault="00386F87" w:rsidP="00154A39">
      <w:pPr>
        <w:pStyle w:val="Prrafodelista"/>
        <w:numPr>
          <w:ilvl w:val="0"/>
          <w:numId w:val="68"/>
        </w:numPr>
        <w:rPr>
          <w:i/>
          <w:iCs/>
        </w:rPr>
      </w:pPr>
      <w:r w:rsidRPr="00386F87">
        <w:rPr>
          <w:b/>
          <w:bCs/>
          <w:i/>
          <w:iCs/>
        </w:rPr>
        <w:t>DEM</w:t>
      </w:r>
      <w:r>
        <w:rPr>
          <w:i/>
          <w:iCs/>
        </w:rPr>
        <w:t xml:space="preserve"> </w:t>
      </w:r>
      <w:r w:rsidRPr="00001F38">
        <w:rPr>
          <w:rFonts w:ascii="Wingdings" w:eastAsia="Wingdings" w:hAnsi="Wingdings" w:cs="Wingdings"/>
          <w:i/>
        </w:rPr>
        <w:t>à</w:t>
      </w:r>
      <w:r>
        <w:rPr>
          <w:i/>
          <w:iCs/>
        </w:rPr>
        <w:t xml:space="preserve"> unidad externa  </w:t>
      </w:r>
    </w:p>
    <w:p w14:paraId="2238F0C9" w14:textId="79B1CAB0" w:rsidR="00386F87" w:rsidRDefault="00386F87" w:rsidP="00154A39">
      <w:pPr>
        <w:pStyle w:val="Prrafodelista"/>
        <w:numPr>
          <w:ilvl w:val="0"/>
          <w:numId w:val="68"/>
        </w:numPr>
        <w:rPr>
          <w:i/>
          <w:iCs/>
        </w:rPr>
      </w:pPr>
      <w:r w:rsidRPr="00386F87">
        <w:rPr>
          <w:b/>
          <w:bCs/>
          <w:i/>
          <w:iCs/>
        </w:rPr>
        <w:t>SEN</w:t>
      </w:r>
      <w:r>
        <w:rPr>
          <w:i/>
          <w:iCs/>
        </w:rPr>
        <w:t xml:space="preserve"> </w:t>
      </w:r>
      <w:r w:rsidRPr="00001F38">
        <w:rPr>
          <w:rFonts w:ascii="Wingdings" w:eastAsia="Wingdings" w:hAnsi="Wingdings" w:cs="Wingdings"/>
          <w:i/>
        </w:rPr>
        <w:t>à</w:t>
      </w:r>
      <w:r>
        <w:rPr>
          <w:i/>
          <w:iCs/>
        </w:rPr>
        <w:t xml:space="preserve"> instrucción – código de </w:t>
      </w:r>
      <w:r w:rsidR="00B17603">
        <w:rPr>
          <w:i/>
          <w:iCs/>
        </w:rPr>
        <w:t>operación</w:t>
      </w:r>
    </w:p>
    <w:p w14:paraId="7D7A15E6" w14:textId="77777777" w:rsidR="00386F87" w:rsidRPr="00B5209B" w:rsidRDefault="00386F87" w:rsidP="00154A39">
      <w:pPr>
        <w:pStyle w:val="Prrafodelista"/>
        <w:numPr>
          <w:ilvl w:val="0"/>
          <w:numId w:val="68"/>
        </w:numPr>
        <w:rPr>
          <w:i/>
          <w:iCs/>
        </w:rPr>
      </w:pPr>
      <w:r w:rsidRPr="00386F87">
        <w:rPr>
          <w:b/>
          <w:bCs/>
          <w:i/>
          <w:iCs/>
        </w:rPr>
        <w:t>DIR</w:t>
      </w:r>
      <w:r>
        <w:rPr>
          <w:i/>
          <w:iCs/>
        </w:rPr>
        <w:t xml:space="preserve"> </w:t>
      </w:r>
      <w:r w:rsidRPr="00001F38">
        <w:rPr>
          <w:rFonts w:ascii="Wingdings" w:eastAsia="Wingdings" w:hAnsi="Wingdings" w:cs="Wingdings"/>
          <w:i/>
        </w:rPr>
        <w:t>à</w:t>
      </w:r>
      <w:r>
        <w:rPr>
          <w:i/>
          <w:iCs/>
        </w:rPr>
        <w:t xml:space="preserve"> instrucción – campo DIR</w:t>
      </w:r>
    </w:p>
    <w:p w14:paraId="36BD67A6" w14:textId="25019397" w:rsidR="00137FCC" w:rsidRPr="008A764B" w:rsidRDefault="0089427C" w:rsidP="008A764B">
      <w:pPr>
        <w:jc w:val="center"/>
        <w:rPr>
          <w:lang w:val="es-419"/>
        </w:rPr>
      </w:pPr>
      <w:r>
        <w:rPr>
          <w:noProof/>
          <w:lang w:val="es-419"/>
        </w:rPr>
        <w:lastRenderedPageBreak/>
        <w:drawing>
          <wp:inline distT="0" distB="0" distL="0" distR="0" wp14:anchorId="4E1EF75B" wp14:editId="54F33288">
            <wp:extent cx="4321559" cy="2717038"/>
            <wp:effectExtent l="0" t="0" r="3175" b="7620"/>
            <wp:docPr id="49501443" name="Picture 495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38846" cy="2727907"/>
                    </a:xfrm>
                    <a:prstGeom prst="rect">
                      <a:avLst/>
                    </a:prstGeom>
                    <a:noFill/>
                    <a:ln>
                      <a:noFill/>
                    </a:ln>
                  </pic:spPr>
                </pic:pic>
              </a:graphicData>
            </a:graphic>
          </wp:inline>
        </w:drawing>
      </w:r>
    </w:p>
    <w:p w14:paraId="5380530D" w14:textId="2E7AC3FC" w:rsidR="00D23399" w:rsidRPr="00D23399" w:rsidRDefault="00B41DA0" w:rsidP="00D23399">
      <w:pPr>
        <w:pStyle w:val="Ttulo3"/>
      </w:pPr>
      <w:r>
        <w:t>Transferencia por Robo de Ciclo</w:t>
      </w:r>
    </w:p>
    <w:p w14:paraId="7531003C" w14:textId="7B1B88D7" w:rsidR="7F84497E" w:rsidRDefault="00C84334" w:rsidP="62291140">
      <w:pPr>
        <w:rPr>
          <w:lang w:val="es-419"/>
        </w:rPr>
      </w:pPr>
      <w:r w:rsidRPr="00175C34">
        <w:rPr>
          <w:noProof/>
        </w:rPr>
        <mc:AlternateContent>
          <mc:Choice Requires="wps">
            <w:drawing>
              <wp:anchor distT="0" distB="0" distL="114300" distR="114300" simplePos="0" relativeHeight="251658292" behindDoc="1" locked="0" layoutInCell="1" allowOverlap="1" wp14:anchorId="7F03E57D" wp14:editId="6148DC1B">
                <wp:simplePos x="0" y="0"/>
                <wp:positionH relativeFrom="margin">
                  <wp:align>left</wp:align>
                </wp:positionH>
                <wp:positionV relativeFrom="paragraph">
                  <wp:posOffset>1082813</wp:posOffset>
                </wp:positionV>
                <wp:extent cx="2552369" cy="993692"/>
                <wp:effectExtent l="0" t="0" r="19685" b="16510"/>
                <wp:wrapNone/>
                <wp:docPr id="1810491361" name="Rectangle 1810491361" descr="decorative element"/>
                <wp:cNvGraphicFramePr/>
                <a:graphic xmlns:a="http://schemas.openxmlformats.org/drawingml/2006/main">
                  <a:graphicData uri="http://schemas.microsoft.com/office/word/2010/wordprocessingShape">
                    <wps:wsp>
                      <wps:cNvSpPr/>
                      <wps:spPr>
                        <a:xfrm>
                          <a:off x="0" y="0"/>
                          <a:ext cx="2552369" cy="993692"/>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1FE0" id="Rectangle 1810491361" o:spid="_x0000_s1026" alt="decorative element" style="position:absolute;margin-left:0;margin-top:85.25pt;width:200.95pt;height:78.25pt;z-index:-2516581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" fillcolor="#f4ebf9" strokecolor="#593470 [1604]" strokeweight="1pt">
                <v:stroke dashstyle="dash"/>
                <w10:wrap anchorx="margin"/>
              </v:rect>
            </w:pict>
          </mc:Fallback>
        </mc:AlternateContent>
      </w:r>
      <w:r w:rsidR="7F84497E" w:rsidRPr="000527BB">
        <w:rPr>
          <w:lang w:val="es-419"/>
        </w:rPr>
        <w:t>La transferencia por robo de ciclo se inicializa a petición de la unidad exterior</w:t>
      </w:r>
      <w:r w:rsidR="000527BB" w:rsidRPr="000527BB">
        <w:rPr>
          <w:lang w:val="es-419"/>
        </w:rPr>
        <w:t xml:space="preserve">, </w:t>
      </w:r>
      <w:r w:rsidR="000527BB">
        <w:rPr>
          <w:lang w:val="es-419"/>
        </w:rPr>
        <w:t xml:space="preserve">ya no hay una </w:t>
      </w:r>
      <w:r w:rsidR="0084640D">
        <w:rPr>
          <w:lang w:val="es-419"/>
        </w:rPr>
        <w:t>instrucción</w:t>
      </w:r>
      <w:r w:rsidR="7F84497E" w:rsidRPr="000527BB">
        <w:rPr>
          <w:lang w:val="es-419"/>
        </w:rPr>
        <w:t>. La unidad central termina el ciclo de memoria en curso y concede el próximo ciclo a la unidad exterior</w:t>
      </w:r>
      <w:r w:rsidR="0084640D">
        <w:rPr>
          <w:lang w:val="es-419"/>
        </w:rPr>
        <w:t>, no tiene que esperar a que la instrucción en curso termine de ejecutarse solo que termine el ciclo actual de memoria</w:t>
      </w:r>
      <w:r w:rsidR="7F84497E" w:rsidRPr="000527BB">
        <w:rPr>
          <w:lang w:val="es-419"/>
        </w:rPr>
        <w:t xml:space="preserve">. </w:t>
      </w:r>
      <w:r w:rsidR="7F84497E" w:rsidRPr="0084640D">
        <w:rPr>
          <w:lang w:val="es-419"/>
        </w:rPr>
        <w:t xml:space="preserve">Esta indica si se trata de </w:t>
      </w:r>
      <w:r w:rsidR="52BE5213" w:rsidRPr="0084640D">
        <w:rPr>
          <w:lang w:val="es-419"/>
        </w:rPr>
        <w:t xml:space="preserve">una lectura o de una escritura y proporciona la </w:t>
      </w:r>
      <w:r w:rsidR="0084640D" w:rsidRPr="0084640D">
        <w:rPr>
          <w:lang w:val="es-419"/>
        </w:rPr>
        <w:t>dirección</w:t>
      </w:r>
      <w:r w:rsidR="52BE5213" w:rsidRPr="0084640D">
        <w:rPr>
          <w:lang w:val="es-419"/>
        </w:rPr>
        <w:t xml:space="preserve"> de almacenamiento. </w:t>
      </w:r>
      <w:r w:rsidR="52BE5213" w:rsidRPr="00CE216C">
        <w:rPr>
          <w:b/>
          <w:bCs/>
          <w:lang w:val="es-419"/>
        </w:rPr>
        <w:t xml:space="preserve">El programa en curso queda en suspenso durante un ciclo de </w:t>
      </w:r>
      <w:r w:rsidR="0084640D" w:rsidRPr="00CE216C">
        <w:rPr>
          <w:b/>
          <w:bCs/>
          <w:lang w:val="es-419"/>
        </w:rPr>
        <w:t>memoria</w:t>
      </w:r>
      <w:r w:rsidR="003F61C8">
        <w:rPr>
          <w:lang w:val="es-419"/>
        </w:rPr>
        <w:t>, pero no se suspende por</w:t>
      </w:r>
      <w:r w:rsidR="00CE216C">
        <w:rPr>
          <w:lang w:val="es-419"/>
        </w:rPr>
        <w:t xml:space="preserve"> completo</w:t>
      </w:r>
      <w:r w:rsidR="00C269BC">
        <w:rPr>
          <w:lang w:val="es-419"/>
        </w:rPr>
        <w:t xml:space="preserve">, en las anteriores no hay </w:t>
      </w:r>
      <w:proofErr w:type="spellStart"/>
      <w:r w:rsidR="00C269BC">
        <w:rPr>
          <w:lang w:val="es-419"/>
        </w:rPr>
        <w:t>suspension</w:t>
      </w:r>
      <w:proofErr w:type="spellEnd"/>
      <w:r w:rsidR="52BE5213" w:rsidRPr="003F61C8">
        <w:rPr>
          <w:lang w:val="es-419"/>
        </w:rPr>
        <w:t>.</w:t>
      </w:r>
      <w:r w:rsidRPr="00C84334">
        <w:rPr>
          <w:noProof/>
          <w:lang w:val="es-419"/>
        </w:rPr>
        <w:t xml:space="preserve"> </w:t>
      </w:r>
    </w:p>
    <w:p w14:paraId="6D738E21" w14:textId="798E0F79" w:rsidR="00AB00A1" w:rsidRPr="003F61C8" w:rsidRDefault="00AB00A1" w:rsidP="62291140">
      <w:pPr>
        <w:rPr>
          <w:lang w:val="es-419"/>
        </w:rPr>
      </w:pPr>
      <w:r>
        <w:rPr>
          <w:lang w:val="es-419"/>
        </w:rPr>
        <w:t xml:space="preserve">(DIR) </w:t>
      </w:r>
      <w:r w:rsidRPr="00AB00A1">
        <w:rPr>
          <w:rFonts w:ascii="Wingdings" w:eastAsia="Wingdings" w:hAnsi="Wingdings" w:cs="Wingdings"/>
          <w:lang w:val="es-419"/>
        </w:rPr>
        <w:t>à</w:t>
      </w:r>
      <w:r>
        <w:rPr>
          <w:lang w:val="es-419"/>
        </w:rPr>
        <w:t xml:space="preserve"> S | No pasa por RI</w:t>
      </w:r>
    </w:p>
    <w:p w14:paraId="768BD34C" w14:textId="77777777" w:rsidR="000527BB" w:rsidRDefault="000527BB" w:rsidP="00154A39">
      <w:pPr>
        <w:pStyle w:val="Prrafodelista"/>
        <w:numPr>
          <w:ilvl w:val="0"/>
          <w:numId w:val="68"/>
        </w:numPr>
        <w:rPr>
          <w:i/>
          <w:iCs/>
        </w:rPr>
      </w:pPr>
      <w:r w:rsidRPr="00386F87">
        <w:rPr>
          <w:b/>
          <w:bCs/>
          <w:i/>
          <w:iCs/>
        </w:rPr>
        <w:t>DEM</w:t>
      </w:r>
      <w:r>
        <w:rPr>
          <w:i/>
          <w:iCs/>
        </w:rPr>
        <w:t xml:space="preserve"> </w:t>
      </w:r>
      <w:r w:rsidRPr="00001F38">
        <w:rPr>
          <w:rFonts w:ascii="Wingdings" w:eastAsia="Wingdings" w:hAnsi="Wingdings" w:cs="Wingdings"/>
          <w:i/>
        </w:rPr>
        <w:t>à</w:t>
      </w:r>
      <w:r>
        <w:rPr>
          <w:i/>
          <w:iCs/>
        </w:rPr>
        <w:t xml:space="preserve"> unidad externa  </w:t>
      </w:r>
    </w:p>
    <w:p w14:paraId="6D360E8E" w14:textId="0C90729E" w:rsidR="000527BB" w:rsidRDefault="000527BB" w:rsidP="00154A39">
      <w:pPr>
        <w:pStyle w:val="Prrafodelista"/>
        <w:numPr>
          <w:ilvl w:val="0"/>
          <w:numId w:val="68"/>
        </w:numPr>
        <w:rPr>
          <w:i/>
          <w:iCs/>
        </w:rPr>
      </w:pPr>
      <w:r w:rsidRPr="00386F87">
        <w:rPr>
          <w:b/>
          <w:bCs/>
          <w:i/>
          <w:iCs/>
        </w:rPr>
        <w:t>SEN</w:t>
      </w:r>
      <w:r>
        <w:rPr>
          <w:i/>
          <w:iCs/>
        </w:rPr>
        <w:t xml:space="preserve"> </w:t>
      </w:r>
      <w:r w:rsidR="0E88280F" w:rsidRPr="2F67D32E">
        <w:rPr>
          <w:rFonts w:ascii="Wingdings" w:eastAsia="Wingdings" w:hAnsi="Wingdings" w:cs="Wingdings"/>
          <w:i/>
          <w:iCs/>
        </w:rPr>
        <w:t>à</w:t>
      </w:r>
      <w:r>
        <w:rPr>
          <w:i/>
          <w:iCs/>
        </w:rPr>
        <w:t xml:space="preserve"> unidad externa  </w:t>
      </w:r>
    </w:p>
    <w:p w14:paraId="07A2405D" w14:textId="2A65E1CE" w:rsidR="000527BB" w:rsidRPr="004F7183" w:rsidRDefault="000527BB" w:rsidP="00154A39">
      <w:pPr>
        <w:pStyle w:val="Prrafodelista"/>
        <w:numPr>
          <w:ilvl w:val="0"/>
          <w:numId w:val="68"/>
        </w:numPr>
        <w:rPr>
          <w:i/>
          <w:iCs/>
        </w:rPr>
      </w:pPr>
      <w:r w:rsidRPr="00386F87">
        <w:rPr>
          <w:b/>
          <w:bCs/>
          <w:i/>
          <w:iCs/>
        </w:rPr>
        <w:t>DIR</w:t>
      </w:r>
      <w:r>
        <w:rPr>
          <w:i/>
          <w:iCs/>
        </w:rPr>
        <w:t xml:space="preserve"> </w:t>
      </w:r>
      <w:r w:rsidRPr="00001F38">
        <w:rPr>
          <w:rFonts w:ascii="Wingdings" w:eastAsia="Wingdings" w:hAnsi="Wingdings" w:cs="Wingdings"/>
          <w:i/>
        </w:rPr>
        <w:t>à</w:t>
      </w:r>
      <w:r>
        <w:rPr>
          <w:i/>
          <w:iCs/>
        </w:rPr>
        <w:t xml:space="preserve"> unidad externa  </w:t>
      </w:r>
    </w:p>
    <w:p w14:paraId="08FD71E2" w14:textId="693F6233" w:rsidR="0009063C" w:rsidRPr="0009063C" w:rsidRDefault="004B7CCE" w:rsidP="0009063C">
      <w:pPr>
        <w:jc w:val="center"/>
        <w:rPr>
          <w:lang w:val="es-419"/>
        </w:rPr>
      </w:pPr>
      <w:r>
        <w:rPr>
          <w:noProof/>
          <w:lang w:val="es-419"/>
        </w:rPr>
        <w:drawing>
          <wp:inline distT="0" distB="0" distL="0" distR="0" wp14:anchorId="14E28652" wp14:editId="1FEF49D7">
            <wp:extent cx="4394130" cy="2475286"/>
            <wp:effectExtent l="0" t="0" r="6985" b="1270"/>
            <wp:docPr id="49501446" name="Picture 4950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18706" cy="2489130"/>
                    </a:xfrm>
                    <a:prstGeom prst="rect">
                      <a:avLst/>
                    </a:prstGeom>
                    <a:noFill/>
                    <a:ln>
                      <a:noFill/>
                    </a:ln>
                  </pic:spPr>
                </pic:pic>
              </a:graphicData>
            </a:graphic>
          </wp:inline>
        </w:drawing>
      </w:r>
    </w:p>
    <w:p w14:paraId="3452BA02" w14:textId="4DF07D38" w:rsidR="00E37EA8" w:rsidRPr="00E37EA8" w:rsidRDefault="009163BF" w:rsidP="00E37EA8">
      <w:pPr>
        <w:pStyle w:val="Ttulo3"/>
      </w:pPr>
      <w:r>
        <w:t>Transferencia por Acceso Directo a Memoria</w:t>
      </w:r>
    </w:p>
    <w:p w14:paraId="245B0E87" w14:textId="2F06A143" w:rsidR="00D2673D" w:rsidRPr="00094202" w:rsidRDefault="3B3DAD04" w:rsidP="00CD6F2C">
      <w:pPr>
        <w:rPr>
          <w:lang w:val="es-419"/>
        </w:rPr>
      </w:pPr>
      <w:r w:rsidRPr="00EA0A38">
        <w:rPr>
          <w:lang w:val="es-419"/>
        </w:rPr>
        <w:t xml:space="preserve">Se supone que la memoria posee dos vías de acceso. </w:t>
      </w:r>
      <w:r w:rsidRPr="00094202">
        <w:rPr>
          <w:lang w:val="es-419"/>
        </w:rPr>
        <w:t xml:space="preserve">Una de las vías está reservada al ordenador, la otra a la unidad exterior. </w:t>
      </w:r>
    </w:p>
    <w:p w14:paraId="7BA21B40" w14:textId="77777777" w:rsidR="000D6C5E" w:rsidRDefault="3B3DAD04" w:rsidP="00CD6F2C">
      <w:pPr>
        <w:rPr>
          <w:lang w:val="es-419"/>
        </w:rPr>
      </w:pPr>
      <w:r w:rsidRPr="00D2673D">
        <w:rPr>
          <w:lang w:val="es-419"/>
        </w:rPr>
        <w:lastRenderedPageBreak/>
        <w:t>Las peticiones de ciclo de memoria son dirigidas a la unidad de control de acceso a memoria, tanto si proceden de la</w:t>
      </w:r>
      <w:r w:rsidR="6F9383F3" w:rsidRPr="00D2673D">
        <w:rPr>
          <w:lang w:val="es-419"/>
        </w:rPr>
        <w:t xml:space="preserve"> unidad central como si de la unidad exterior. </w:t>
      </w:r>
      <w:r w:rsidR="6F9383F3" w:rsidRPr="00EF1619">
        <w:rPr>
          <w:lang w:val="es-419"/>
        </w:rPr>
        <w:t>Esta unidad de control gestiona las prioridades de acceso de la unidad central y de la unidad externa</w:t>
      </w:r>
      <w:r w:rsidR="00EF1619" w:rsidRPr="00EF1619">
        <w:rPr>
          <w:lang w:val="es-419"/>
        </w:rPr>
        <w:t xml:space="preserve">, </w:t>
      </w:r>
      <w:r w:rsidR="00EF1619">
        <w:rPr>
          <w:lang w:val="es-419"/>
        </w:rPr>
        <w:t>es el que establece si se puede lograr simultaneidad o no ante la petición de ciclo de memoria que puede provenir del exterior o de la UC</w:t>
      </w:r>
      <w:r w:rsidR="6F9383F3" w:rsidRPr="00EF1619">
        <w:rPr>
          <w:lang w:val="es-419"/>
        </w:rPr>
        <w:t xml:space="preserve">. </w:t>
      </w:r>
    </w:p>
    <w:p w14:paraId="489738C8" w14:textId="4303B021" w:rsidR="000D6C5E" w:rsidRDefault="6F9383F3" w:rsidP="00CD6F2C">
      <w:pPr>
        <w:rPr>
          <w:lang w:val="es-419"/>
        </w:rPr>
      </w:pPr>
      <w:r w:rsidRPr="000D6C5E">
        <w:rPr>
          <w:lang w:val="es-419"/>
        </w:rPr>
        <w:t xml:space="preserve">Contemplado desde esta última, el proceso es el mismo que en el caso del robo de ciclo, con la única diferencia </w:t>
      </w:r>
      <w:r w:rsidR="57A306CD" w:rsidRPr="000D6C5E">
        <w:rPr>
          <w:lang w:val="es-419"/>
        </w:rPr>
        <w:t xml:space="preserve">que la solicitud es dirigida al controlador de acceso a memoria y no a la unidad central. </w:t>
      </w:r>
      <w:r w:rsidR="57A306CD" w:rsidRPr="00D2673D">
        <w:rPr>
          <w:lang w:val="es-419"/>
        </w:rPr>
        <w:t xml:space="preserve">El programa en curso no resulta suspendido durante el ciclo de memoria solicitado, excepto cuando la unidad central </w:t>
      </w:r>
      <w:r w:rsidR="009B1A60">
        <w:rPr>
          <w:lang w:val="es-419"/>
        </w:rPr>
        <w:t>h</w:t>
      </w:r>
      <w:r w:rsidR="57A306CD" w:rsidRPr="00D2673D">
        <w:rPr>
          <w:lang w:val="es-419"/>
        </w:rPr>
        <w:t>ubiera pedido simultáneamente un ciclo de memoria</w:t>
      </w:r>
      <w:r w:rsidR="748FC0FF" w:rsidRPr="00D2673D">
        <w:rPr>
          <w:lang w:val="es-419"/>
        </w:rPr>
        <w:t xml:space="preserve">. </w:t>
      </w:r>
      <w:r w:rsidR="00FF19C7">
        <w:rPr>
          <w:lang w:val="es-419"/>
        </w:rPr>
        <w:t xml:space="preserve"> </w:t>
      </w:r>
    </w:p>
    <w:p w14:paraId="1249C948" w14:textId="204D0883" w:rsidR="00F82B9B" w:rsidRPr="00F82B9B" w:rsidRDefault="00F82B9B" w:rsidP="00CD6F2C">
      <w:pPr>
        <w:rPr>
          <w:b/>
          <w:bCs/>
          <w:i/>
          <w:iCs/>
          <w:lang w:val="es-419"/>
        </w:rPr>
      </w:pPr>
      <w:r>
        <w:rPr>
          <w:b/>
          <w:bCs/>
          <w:i/>
          <w:iCs/>
          <w:lang w:val="es-419"/>
        </w:rPr>
        <w:t xml:space="preserve">Si en manera </w:t>
      </w:r>
      <w:proofErr w:type="spellStart"/>
      <w:r>
        <w:rPr>
          <w:b/>
          <w:bCs/>
          <w:i/>
          <w:iCs/>
          <w:lang w:val="es-419"/>
        </w:rPr>
        <w:t>simultanea</w:t>
      </w:r>
      <w:proofErr w:type="spellEnd"/>
      <w:r>
        <w:rPr>
          <w:b/>
          <w:bCs/>
          <w:i/>
          <w:iCs/>
          <w:lang w:val="es-419"/>
        </w:rPr>
        <w:t xml:space="preserve"> piden un ciclo la CPU y la unidad exterior, si se suspende el programa, y se da paso a la transferencia</w:t>
      </w:r>
    </w:p>
    <w:p w14:paraId="1D9C8178" w14:textId="20E9E8DD" w:rsidR="00CD6F2C" w:rsidRPr="00094202" w:rsidRDefault="00FF19C7" w:rsidP="00CD6F2C">
      <w:pPr>
        <w:rPr>
          <w:b/>
          <w:i/>
          <w:lang w:val="es-419"/>
        </w:rPr>
      </w:pPr>
      <w:r w:rsidRPr="000D6C5E">
        <w:rPr>
          <w:b/>
          <w:bCs/>
          <w:i/>
          <w:iCs/>
          <w:lang w:val="es-419"/>
        </w:rPr>
        <w:t xml:space="preserve">Se puede leer </w:t>
      </w:r>
      <w:r w:rsidR="00EF1619" w:rsidRPr="000D6C5E">
        <w:rPr>
          <w:b/>
          <w:bCs/>
          <w:i/>
          <w:iCs/>
          <w:lang w:val="es-419"/>
        </w:rPr>
        <w:t xml:space="preserve">o grabar </w:t>
      </w:r>
      <w:r w:rsidRPr="000D6C5E">
        <w:rPr>
          <w:b/>
          <w:bCs/>
          <w:i/>
          <w:iCs/>
          <w:lang w:val="es-419"/>
        </w:rPr>
        <w:t>una palabra del programa en curso y del exterior de manera simultanea</w:t>
      </w:r>
    </w:p>
    <w:p w14:paraId="4FA4EF8D" w14:textId="4641E42C" w:rsidR="000D6C5E" w:rsidRDefault="748FC0FF" w:rsidP="3F42C987">
      <w:pPr>
        <w:rPr>
          <w:lang w:val="es-419"/>
        </w:rPr>
      </w:pPr>
      <w:r w:rsidRPr="00EA0A38">
        <w:rPr>
          <w:lang w:val="es-419"/>
        </w:rPr>
        <w:t>Generalmente, los sistemas de acceso directo a la memoria son interesantes si se dispone de varios bloques independientes de memoria.</w:t>
      </w:r>
      <w:r w:rsidR="000D6C5E">
        <w:rPr>
          <w:lang w:val="es-419"/>
        </w:rPr>
        <w:t xml:space="preserve"> </w:t>
      </w:r>
      <w:r w:rsidRPr="00EA0A38">
        <w:rPr>
          <w:lang w:val="es-419"/>
        </w:rPr>
        <w:t xml:space="preserve">En la medida que el programa, de una parte, y las entradas-salidas, de otra, conciernan a bloques </w:t>
      </w:r>
      <w:r w:rsidR="000D6C5E" w:rsidRPr="00EA0A38">
        <w:rPr>
          <w:lang w:val="es-419"/>
        </w:rPr>
        <w:t>diferentes</w:t>
      </w:r>
      <w:r w:rsidRPr="00EA0A38">
        <w:rPr>
          <w:lang w:val="es-419"/>
        </w:rPr>
        <w:t xml:space="preserve"> se acercaría el proceso a la simultaneidad total.</w:t>
      </w:r>
      <w:r w:rsidR="000D6C5E">
        <w:rPr>
          <w:lang w:val="es-419"/>
        </w:rPr>
        <w:t xml:space="preserve"> </w:t>
      </w:r>
      <w:r w:rsidR="00C72253">
        <w:rPr>
          <w:lang w:val="es-419"/>
        </w:rPr>
        <w:t xml:space="preserve">Para aprovechar esta técnica el sistema </w:t>
      </w:r>
      <w:r w:rsidR="00CD4AAE">
        <w:rPr>
          <w:lang w:val="es-419"/>
        </w:rPr>
        <w:t>operativo</w:t>
      </w:r>
      <w:r w:rsidR="00C72253">
        <w:rPr>
          <w:lang w:val="es-419"/>
        </w:rPr>
        <w:t xml:space="preserve"> deberá acomodar en bloques</w:t>
      </w:r>
    </w:p>
    <w:p w14:paraId="6E228447" w14:textId="5158B623" w:rsidR="000D6C5E" w:rsidRPr="00C72253" w:rsidRDefault="00C84334" w:rsidP="3F42C987">
      <w:pPr>
        <w:rPr>
          <w:lang w:val="es-419"/>
        </w:rPr>
      </w:pPr>
      <w:r w:rsidRPr="00175C34">
        <w:rPr>
          <w:noProof/>
        </w:rPr>
        <mc:AlternateContent>
          <mc:Choice Requires="wps">
            <w:drawing>
              <wp:anchor distT="0" distB="0" distL="114300" distR="114300" simplePos="0" relativeHeight="251658293" behindDoc="1" locked="0" layoutInCell="1" allowOverlap="1" wp14:anchorId="45269093" wp14:editId="226D06D6">
                <wp:simplePos x="0" y="0"/>
                <wp:positionH relativeFrom="margin">
                  <wp:align>left</wp:align>
                </wp:positionH>
                <wp:positionV relativeFrom="paragraph">
                  <wp:posOffset>385583</wp:posOffset>
                </wp:positionV>
                <wp:extent cx="4731026" cy="961970"/>
                <wp:effectExtent l="0" t="0" r="12700" b="10160"/>
                <wp:wrapNone/>
                <wp:docPr id="1810491362" name="Rectangle 1810491362" descr="decorative element"/>
                <wp:cNvGraphicFramePr/>
                <a:graphic xmlns:a="http://schemas.openxmlformats.org/drawingml/2006/main">
                  <a:graphicData uri="http://schemas.microsoft.com/office/word/2010/wordprocessingShape">
                    <wps:wsp>
                      <wps:cNvSpPr/>
                      <wps:spPr>
                        <a:xfrm>
                          <a:off x="0" y="0"/>
                          <a:ext cx="4731026" cy="961970"/>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D31CB" id="Rectangle 1810491362" o:spid="_x0000_s1026" alt="decorative element" style="position:absolute;margin-left:0;margin-top:30.35pt;width:372.5pt;height:75.75pt;z-index:-2516581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" fillcolor="#f4ebf9" strokecolor="#593470 [1604]" strokeweight="1pt">
                <v:stroke dashstyle="dash"/>
                <w10:wrap anchorx="margin"/>
              </v:rect>
            </w:pict>
          </mc:Fallback>
        </mc:AlternateContent>
      </w:r>
      <w:r w:rsidR="000D6C5E">
        <w:rPr>
          <w:lang w:val="es-419"/>
        </w:rPr>
        <w:t xml:space="preserve">Si la unidad externa y la computadora eligen el mismo sector, se </w:t>
      </w:r>
      <w:r w:rsidR="00C72253">
        <w:rPr>
          <w:lang w:val="es-419"/>
        </w:rPr>
        <w:t xml:space="preserve">prioriza al programa en curso, solo se suspende si pide el ciclo de UC </w:t>
      </w:r>
      <w:r w:rsidR="00C72253">
        <w:rPr>
          <w:b/>
          <w:bCs/>
          <w:lang w:val="es-419"/>
        </w:rPr>
        <w:t>al mismo tiempo</w:t>
      </w:r>
      <w:r w:rsidR="00C72253">
        <w:rPr>
          <w:lang w:val="es-419"/>
        </w:rPr>
        <w:t xml:space="preserve">. </w:t>
      </w:r>
    </w:p>
    <w:p w14:paraId="1DED567F" w14:textId="1ECC0DB1" w:rsidR="00B74FFE" w:rsidRPr="00B74FFE" w:rsidRDefault="00B74FFE" w:rsidP="3F42C987">
      <w:pPr>
        <w:rPr>
          <w:b/>
          <w:bCs/>
          <w:lang w:val="es-419"/>
        </w:rPr>
      </w:pPr>
      <w:r w:rsidRPr="00B74FFE">
        <w:rPr>
          <w:b/>
          <w:bCs/>
          <w:lang w:val="es-419"/>
        </w:rPr>
        <w:t>2 accesos</w:t>
      </w:r>
      <w:r w:rsidR="00E9334B">
        <w:rPr>
          <w:b/>
          <w:bCs/>
          <w:lang w:val="es-419"/>
        </w:rPr>
        <w:t xml:space="preserve"> distintos</w:t>
      </w:r>
      <w:r w:rsidRPr="00B74FFE">
        <w:rPr>
          <w:b/>
          <w:bCs/>
          <w:lang w:val="es-419"/>
        </w:rPr>
        <w:t xml:space="preserve"> a memoria</w:t>
      </w:r>
      <w:r w:rsidR="00C96210">
        <w:rPr>
          <w:b/>
          <w:bCs/>
          <w:lang w:val="es-419"/>
        </w:rPr>
        <w:t xml:space="preserve"> </w:t>
      </w:r>
      <w:r w:rsidR="00E9334B" w:rsidRPr="00E9334B">
        <w:rPr>
          <w:rFonts w:ascii="Wingdings" w:eastAsia="Wingdings" w:hAnsi="Wingdings" w:cs="Wingdings"/>
          <w:b/>
          <w:lang w:val="es-419"/>
        </w:rPr>
        <w:t>à</w:t>
      </w:r>
      <w:r w:rsidR="00E9334B">
        <w:rPr>
          <w:b/>
          <w:bCs/>
          <w:lang w:val="es-419"/>
        </w:rPr>
        <w:t xml:space="preserve"> M1 -&gt; ordenador | M2 -&gt; unidad externa</w:t>
      </w:r>
    </w:p>
    <w:p w14:paraId="7E6B7D72" w14:textId="77777777" w:rsidR="00B74FFE" w:rsidRDefault="00B74FFE" w:rsidP="00154A39">
      <w:pPr>
        <w:pStyle w:val="Prrafodelista"/>
        <w:numPr>
          <w:ilvl w:val="0"/>
          <w:numId w:val="68"/>
        </w:numPr>
        <w:rPr>
          <w:i/>
          <w:iCs/>
        </w:rPr>
      </w:pPr>
      <w:r w:rsidRPr="00386F87">
        <w:rPr>
          <w:b/>
          <w:bCs/>
          <w:i/>
          <w:iCs/>
        </w:rPr>
        <w:t>DEM</w:t>
      </w:r>
      <w:r>
        <w:rPr>
          <w:i/>
          <w:iCs/>
        </w:rPr>
        <w:t xml:space="preserve"> </w:t>
      </w:r>
      <w:r w:rsidRPr="00001F38">
        <w:rPr>
          <w:rFonts w:ascii="Wingdings" w:eastAsia="Wingdings" w:hAnsi="Wingdings" w:cs="Wingdings"/>
          <w:i/>
        </w:rPr>
        <w:t>à</w:t>
      </w:r>
      <w:r>
        <w:rPr>
          <w:i/>
          <w:iCs/>
        </w:rPr>
        <w:t xml:space="preserve"> unidad externa  </w:t>
      </w:r>
    </w:p>
    <w:p w14:paraId="7CB87D57" w14:textId="3A7DC556" w:rsidR="00B74FFE" w:rsidRDefault="00B74FFE" w:rsidP="00154A39">
      <w:pPr>
        <w:pStyle w:val="Prrafodelista"/>
        <w:numPr>
          <w:ilvl w:val="0"/>
          <w:numId w:val="68"/>
        </w:numPr>
        <w:rPr>
          <w:i/>
          <w:iCs/>
        </w:rPr>
      </w:pPr>
      <w:r w:rsidRPr="00386F87">
        <w:rPr>
          <w:b/>
          <w:bCs/>
          <w:i/>
          <w:iCs/>
        </w:rPr>
        <w:t>SEN</w:t>
      </w:r>
      <w:r>
        <w:rPr>
          <w:i/>
          <w:iCs/>
        </w:rPr>
        <w:t xml:space="preserve"> </w:t>
      </w:r>
      <w:r w:rsidR="5BD9B453" w:rsidRPr="2F67D32E">
        <w:rPr>
          <w:rFonts w:ascii="Wingdings" w:eastAsia="Wingdings" w:hAnsi="Wingdings" w:cs="Wingdings"/>
          <w:i/>
          <w:iCs/>
        </w:rPr>
        <w:t>à</w:t>
      </w:r>
      <w:r>
        <w:rPr>
          <w:i/>
          <w:iCs/>
        </w:rPr>
        <w:t xml:space="preserve"> unidad externa  </w:t>
      </w:r>
    </w:p>
    <w:p w14:paraId="784A9309" w14:textId="4FDAF582" w:rsidR="00D63E17" w:rsidRPr="004F7183" w:rsidRDefault="00B74FFE" w:rsidP="00154A39">
      <w:pPr>
        <w:pStyle w:val="Prrafodelista"/>
        <w:numPr>
          <w:ilvl w:val="0"/>
          <w:numId w:val="68"/>
        </w:numPr>
        <w:rPr>
          <w:i/>
          <w:iCs/>
        </w:rPr>
      </w:pPr>
      <w:r w:rsidRPr="00386F87">
        <w:rPr>
          <w:b/>
          <w:bCs/>
          <w:i/>
          <w:iCs/>
        </w:rPr>
        <w:t>DIR</w:t>
      </w:r>
      <w:r>
        <w:rPr>
          <w:i/>
          <w:iCs/>
        </w:rPr>
        <w:t xml:space="preserve"> </w:t>
      </w:r>
      <w:r w:rsidRPr="00001F38">
        <w:rPr>
          <w:rFonts w:ascii="Wingdings" w:eastAsia="Wingdings" w:hAnsi="Wingdings" w:cs="Wingdings"/>
          <w:i/>
        </w:rPr>
        <w:t>à</w:t>
      </w:r>
      <w:r>
        <w:rPr>
          <w:i/>
          <w:iCs/>
        </w:rPr>
        <w:t xml:space="preserve"> unidad externa  </w:t>
      </w:r>
    </w:p>
    <w:p w14:paraId="60756121" w14:textId="5EBE10C0" w:rsidR="0009063C" w:rsidRDefault="000A09BC" w:rsidP="0009063C">
      <w:pPr>
        <w:jc w:val="center"/>
        <w:rPr>
          <w:lang w:val="es-419"/>
        </w:rPr>
      </w:pPr>
      <w:r>
        <w:rPr>
          <w:noProof/>
        </w:rPr>
        <w:drawing>
          <wp:inline distT="0" distB="0" distL="0" distR="0" wp14:anchorId="048BFF65" wp14:editId="3434BDA3">
            <wp:extent cx="4274966" cy="2513498"/>
            <wp:effectExtent l="0" t="0" r="0" b="1270"/>
            <wp:docPr id="49501445" name="Picture 495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7187" cy="2520683"/>
                    </a:xfrm>
                    <a:prstGeom prst="rect">
                      <a:avLst/>
                    </a:prstGeom>
                    <a:noFill/>
                    <a:ln>
                      <a:noFill/>
                    </a:ln>
                  </pic:spPr>
                </pic:pic>
              </a:graphicData>
            </a:graphic>
          </wp:inline>
        </w:drawing>
      </w:r>
    </w:p>
    <w:p w14:paraId="3C958193" w14:textId="27B78EA6" w:rsidR="004C02F7" w:rsidRDefault="004C02F7" w:rsidP="0009063C">
      <w:pPr>
        <w:jc w:val="center"/>
        <w:rPr>
          <w:lang w:val="es-419"/>
        </w:rPr>
      </w:pPr>
    </w:p>
    <w:p w14:paraId="47E840C9" w14:textId="340A27A0" w:rsidR="004C02F7" w:rsidRDefault="004C02F7" w:rsidP="0009063C">
      <w:pPr>
        <w:jc w:val="center"/>
        <w:rPr>
          <w:lang w:val="es-419"/>
        </w:rPr>
      </w:pPr>
    </w:p>
    <w:p w14:paraId="049EFF58" w14:textId="77777777" w:rsidR="004C02F7" w:rsidRDefault="004C02F7" w:rsidP="0009063C">
      <w:pPr>
        <w:jc w:val="center"/>
        <w:rPr>
          <w:lang w:val="es-419"/>
        </w:rPr>
      </w:pPr>
    </w:p>
    <w:p w14:paraId="77655EB4" w14:textId="3A7DC556" w:rsidR="004F7183" w:rsidRDefault="004F7183" w:rsidP="0009063C">
      <w:pPr>
        <w:jc w:val="center"/>
        <w:rPr>
          <w:lang w:val="es-419"/>
        </w:rPr>
      </w:pPr>
    </w:p>
    <w:tbl>
      <w:tblPr>
        <w:tblStyle w:val="Tablaconcuadrcula4-nfasis1"/>
        <w:tblW w:w="0" w:type="auto"/>
        <w:jc w:val="center"/>
        <w:tblLook w:val="04A0" w:firstRow="1" w:lastRow="0" w:firstColumn="1" w:lastColumn="0" w:noHBand="0" w:noVBand="1"/>
      </w:tblPr>
      <w:tblGrid>
        <w:gridCol w:w="2510"/>
        <w:gridCol w:w="2885"/>
        <w:gridCol w:w="2790"/>
      </w:tblGrid>
      <w:tr w:rsidR="0009063C" w:rsidRPr="00F84027" w14:paraId="0A86A6D5" w14:textId="77777777" w:rsidTr="00E55AFF">
        <w:trPr>
          <w:cnfStyle w:val="100000000000" w:firstRow="1" w:lastRow="0" w:firstColumn="0" w:lastColumn="0" w:oddVBand="0" w:evenVBand="0" w:oddHBand="0" w:evenHBand="0" w:firstRowFirstColumn="0" w:firstRowLastColumn="0" w:lastRowFirstColumn="0" w:lastRowLastColumn="0"/>
          <w:trHeight w:val="1071"/>
          <w:jc w:val="center"/>
        </w:trPr>
        <w:tc>
          <w:tcPr>
            <w:cnfStyle w:val="001000000000" w:firstRow="0" w:lastRow="0" w:firstColumn="1" w:lastColumn="0" w:oddVBand="0" w:evenVBand="0" w:oddHBand="0" w:evenHBand="0" w:firstRowFirstColumn="0" w:firstRowLastColumn="0" w:lastRowFirstColumn="0" w:lastRowLastColumn="0"/>
            <w:tcW w:w="2510" w:type="dxa"/>
          </w:tcPr>
          <w:p w14:paraId="4670A8EE" w14:textId="5F5CA154" w:rsidR="0009063C" w:rsidRPr="0009063C" w:rsidRDefault="004B7CCE" w:rsidP="0009063C">
            <w:pPr>
              <w:jc w:val="center"/>
              <w:rPr>
                <w:color w:val="EEE6F3" w:themeColor="accent1" w:themeTint="33"/>
                <w:lang w:val="es-419"/>
              </w:rPr>
            </w:pPr>
            <w:r>
              <w:rPr>
                <w:color w:val="EEE6F3" w:themeColor="accent1" w:themeTint="33"/>
                <w:lang w:val="es-419"/>
              </w:rPr>
              <w:t>T</w:t>
            </w:r>
            <w:r w:rsidRPr="0009063C">
              <w:rPr>
                <w:color w:val="EEE6F3" w:themeColor="accent1" w:themeTint="33"/>
                <w:lang w:val="es-419"/>
              </w:rPr>
              <w:t>écnica</w:t>
            </w:r>
            <w:r w:rsidR="0009063C" w:rsidRPr="0009063C">
              <w:rPr>
                <w:color w:val="EEE6F3" w:themeColor="accent1" w:themeTint="33"/>
                <w:lang w:val="es-419"/>
              </w:rPr>
              <w:t xml:space="preserve"> Empleada</w:t>
            </w:r>
          </w:p>
        </w:tc>
        <w:tc>
          <w:tcPr>
            <w:tcW w:w="2885" w:type="dxa"/>
          </w:tcPr>
          <w:p w14:paraId="6B0D901E" w14:textId="485DA37D" w:rsidR="0009063C" w:rsidRPr="0009063C" w:rsidRDefault="0009063C" w:rsidP="0009063C">
            <w:pPr>
              <w:jc w:val="center"/>
              <w:cnfStyle w:val="100000000000" w:firstRow="1" w:lastRow="0" w:firstColumn="0" w:lastColumn="0" w:oddVBand="0" w:evenVBand="0" w:oddHBand="0" w:evenHBand="0" w:firstRowFirstColumn="0" w:firstRowLastColumn="0" w:lastRowFirstColumn="0" w:lastRowLastColumn="0"/>
              <w:rPr>
                <w:color w:val="EEE6F3" w:themeColor="accent1" w:themeTint="33"/>
                <w:lang w:val="es-419"/>
              </w:rPr>
            </w:pPr>
            <w:r w:rsidRPr="0009063C">
              <w:rPr>
                <w:color w:val="EEE6F3" w:themeColor="accent1" w:themeTint="33"/>
                <w:lang w:val="es-419"/>
              </w:rPr>
              <w:t>Tiempo máximo de espera de la unidad exterior</w:t>
            </w:r>
          </w:p>
        </w:tc>
        <w:tc>
          <w:tcPr>
            <w:tcW w:w="2790" w:type="dxa"/>
          </w:tcPr>
          <w:p w14:paraId="025ED10E" w14:textId="443094C1" w:rsidR="0009063C" w:rsidRPr="0009063C" w:rsidRDefault="0009063C" w:rsidP="0009063C">
            <w:pPr>
              <w:jc w:val="center"/>
              <w:cnfStyle w:val="100000000000" w:firstRow="1" w:lastRow="0" w:firstColumn="0" w:lastColumn="0" w:oddVBand="0" w:evenVBand="0" w:oddHBand="0" w:evenHBand="0" w:firstRowFirstColumn="0" w:firstRowLastColumn="0" w:lastRowFirstColumn="0" w:lastRowLastColumn="0"/>
              <w:rPr>
                <w:color w:val="EEE6F3" w:themeColor="accent1" w:themeTint="33"/>
                <w:lang w:val="es-419"/>
              </w:rPr>
            </w:pPr>
            <w:r w:rsidRPr="0009063C">
              <w:rPr>
                <w:color w:val="EEE6F3" w:themeColor="accent1" w:themeTint="33"/>
                <w:lang w:val="es-419"/>
              </w:rPr>
              <w:t xml:space="preserve"> Tiempo restado al programa en curso</w:t>
            </w:r>
          </w:p>
        </w:tc>
      </w:tr>
      <w:tr w:rsidR="0009063C" w:rsidRPr="00F84027" w14:paraId="1E8F8642" w14:textId="77777777" w:rsidTr="00E55AFF">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2510" w:type="dxa"/>
          </w:tcPr>
          <w:p w14:paraId="6ABAFB51" w14:textId="4FD179C4" w:rsidR="0009063C" w:rsidRPr="0049630B" w:rsidRDefault="0049630B" w:rsidP="0009063C">
            <w:pPr>
              <w:jc w:val="center"/>
              <w:rPr>
                <w:b w:val="0"/>
                <w:bCs w:val="0"/>
                <w:lang w:val="es-419"/>
              </w:rPr>
            </w:pPr>
            <w:r w:rsidRPr="0049630B">
              <w:rPr>
                <w:b w:val="0"/>
                <w:bCs w:val="0"/>
                <w:lang w:val="es-419"/>
              </w:rPr>
              <w:lastRenderedPageBreak/>
              <w:t>Programada</w:t>
            </w:r>
          </w:p>
        </w:tc>
        <w:tc>
          <w:tcPr>
            <w:tcW w:w="2885" w:type="dxa"/>
          </w:tcPr>
          <w:p w14:paraId="22483D44" w14:textId="6E046D68" w:rsidR="0009063C" w:rsidRDefault="0049630B" w:rsidP="0009063C">
            <w:pPr>
              <w:jc w:val="cente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Hasta el final de </w:t>
            </w:r>
            <w:r w:rsidR="00E55AFF">
              <w:rPr>
                <w:lang w:val="es-419"/>
              </w:rPr>
              <w:t xml:space="preserve">la instrucción en curso, </w:t>
            </w:r>
            <w:proofErr w:type="spellStart"/>
            <w:r w:rsidR="00E55AFF">
              <w:rPr>
                <w:lang w:val="es-419"/>
              </w:rPr>
              <w:t>mas</w:t>
            </w:r>
            <w:proofErr w:type="spellEnd"/>
            <w:r w:rsidR="00E55AFF">
              <w:rPr>
                <w:lang w:val="es-419"/>
              </w:rPr>
              <w:t xml:space="preserve"> inicio del programa solicitado de </w:t>
            </w:r>
            <w:r w:rsidR="00001F38">
              <w:rPr>
                <w:lang w:val="es-419"/>
              </w:rPr>
              <w:t>interrupción</w:t>
            </w:r>
          </w:p>
        </w:tc>
        <w:tc>
          <w:tcPr>
            <w:tcW w:w="2790" w:type="dxa"/>
          </w:tcPr>
          <w:p w14:paraId="48632502" w14:textId="5D5F31DC" w:rsidR="0009063C" w:rsidRDefault="00001F38" w:rsidP="0009063C">
            <w:pPr>
              <w:jc w:val="cente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Procesamiento </w:t>
            </w:r>
            <w:proofErr w:type="spellStart"/>
            <w:r>
              <w:rPr>
                <w:lang w:val="es-419"/>
              </w:rPr>
              <w:t>d e</w:t>
            </w:r>
            <w:proofErr w:type="spellEnd"/>
            <w:r>
              <w:rPr>
                <w:lang w:val="es-419"/>
              </w:rPr>
              <w:t xml:space="preserve"> un programa de interrupción</w:t>
            </w:r>
          </w:p>
        </w:tc>
      </w:tr>
      <w:tr w:rsidR="0009063C" w:rsidRPr="00F84027" w14:paraId="310823D8" w14:textId="77777777" w:rsidTr="00E55AFF">
        <w:trPr>
          <w:trHeight w:val="527"/>
          <w:jc w:val="center"/>
        </w:trPr>
        <w:tc>
          <w:tcPr>
            <w:cnfStyle w:val="001000000000" w:firstRow="0" w:lastRow="0" w:firstColumn="1" w:lastColumn="0" w:oddVBand="0" w:evenVBand="0" w:oddHBand="0" w:evenHBand="0" w:firstRowFirstColumn="0" w:firstRowLastColumn="0" w:lastRowFirstColumn="0" w:lastRowLastColumn="0"/>
            <w:tcW w:w="2510" w:type="dxa"/>
          </w:tcPr>
          <w:p w14:paraId="031E653A" w14:textId="7CFEAA93" w:rsidR="0009063C" w:rsidRPr="0049630B" w:rsidRDefault="0049630B" w:rsidP="0009063C">
            <w:pPr>
              <w:jc w:val="center"/>
              <w:rPr>
                <w:b w:val="0"/>
                <w:bCs w:val="0"/>
                <w:lang w:val="es-419"/>
              </w:rPr>
            </w:pPr>
            <w:r w:rsidRPr="0049630B">
              <w:rPr>
                <w:b w:val="0"/>
                <w:bCs w:val="0"/>
                <w:lang w:val="es-419"/>
              </w:rPr>
              <w:t>Por instrucción forzada</w:t>
            </w:r>
          </w:p>
        </w:tc>
        <w:tc>
          <w:tcPr>
            <w:tcW w:w="2885" w:type="dxa"/>
          </w:tcPr>
          <w:p w14:paraId="401E0DFB" w14:textId="7FE8A487" w:rsidR="0009063C" w:rsidRDefault="00E55AFF" w:rsidP="0009063C">
            <w:pPr>
              <w:jc w:val="center"/>
              <w:cnfStyle w:val="000000000000" w:firstRow="0" w:lastRow="0" w:firstColumn="0" w:lastColumn="0" w:oddVBand="0" w:evenVBand="0" w:oddHBand="0" w:evenHBand="0" w:firstRowFirstColumn="0" w:firstRowLastColumn="0" w:lastRowFirstColumn="0" w:lastRowLastColumn="0"/>
              <w:rPr>
                <w:lang w:val="es-419"/>
              </w:rPr>
            </w:pPr>
            <w:r>
              <w:rPr>
                <w:lang w:val="es-419"/>
              </w:rPr>
              <w:t xml:space="preserve">Duración de </w:t>
            </w:r>
            <w:r w:rsidR="00001F38">
              <w:rPr>
                <w:lang w:val="es-419"/>
              </w:rPr>
              <w:t xml:space="preserve">la instrucción </w:t>
            </w:r>
            <w:proofErr w:type="spellStart"/>
            <w:r w:rsidR="00001F38">
              <w:rPr>
                <w:lang w:val="es-419"/>
              </w:rPr>
              <w:t>mas</w:t>
            </w:r>
            <w:proofErr w:type="spellEnd"/>
            <w:r w:rsidR="00001F38">
              <w:rPr>
                <w:lang w:val="es-419"/>
              </w:rPr>
              <w:t xml:space="preserve"> larga</w:t>
            </w:r>
            <w:r>
              <w:rPr>
                <w:lang w:val="es-419"/>
              </w:rPr>
              <w:t xml:space="preserve"> del repertorio</w:t>
            </w:r>
          </w:p>
        </w:tc>
        <w:tc>
          <w:tcPr>
            <w:tcW w:w="2790" w:type="dxa"/>
          </w:tcPr>
          <w:p w14:paraId="5C0B1A98" w14:textId="58BC14ED" w:rsidR="0009063C" w:rsidRDefault="00001F38" w:rsidP="0009063C">
            <w:pPr>
              <w:jc w:val="center"/>
              <w:cnfStyle w:val="000000000000" w:firstRow="0" w:lastRow="0" w:firstColumn="0" w:lastColumn="0" w:oddVBand="0" w:evenVBand="0" w:oddHBand="0" w:evenHBand="0" w:firstRowFirstColumn="0" w:firstRowLastColumn="0" w:lastRowFirstColumn="0" w:lastRowLastColumn="0"/>
              <w:rPr>
                <w:lang w:val="es-419"/>
              </w:rPr>
            </w:pPr>
            <w:r>
              <w:rPr>
                <w:lang w:val="es-419"/>
              </w:rPr>
              <w:t>Una instrucción generalmente ejecutada en uno o dos ciclos de memoria</w:t>
            </w:r>
          </w:p>
        </w:tc>
      </w:tr>
      <w:tr w:rsidR="0009063C" w14:paraId="05B3599A" w14:textId="77777777" w:rsidTr="00E55AFF">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2510" w:type="dxa"/>
          </w:tcPr>
          <w:p w14:paraId="2053DB28" w14:textId="1701391D" w:rsidR="0009063C" w:rsidRPr="00B12CEA" w:rsidRDefault="0049630B" w:rsidP="0009063C">
            <w:pPr>
              <w:jc w:val="center"/>
              <w:rPr>
                <w:b w:val="0"/>
                <w:bCs w:val="0"/>
                <w:lang w:val="es-419"/>
              </w:rPr>
            </w:pPr>
            <w:r w:rsidRPr="00B12CEA">
              <w:rPr>
                <w:b w:val="0"/>
                <w:bCs w:val="0"/>
                <w:lang w:val="es-419"/>
              </w:rPr>
              <w:t>Por robo de ciclo</w:t>
            </w:r>
          </w:p>
        </w:tc>
        <w:tc>
          <w:tcPr>
            <w:tcW w:w="2885" w:type="dxa"/>
          </w:tcPr>
          <w:p w14:paraId="4C0B3E29" w14:textId="159820F0" w:rsidR="0009063C" w:rsidRDefault="00393DF2" w:rsidP="00393DF2">
            <w:pPr>
              <w:tabs>
                <w:tab w:val="left" w:pos="688"/>
              </w:tabs>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      Un ciclo de memoria</w:t>
            </w:r>
          </w:p>
        </w:tc>
        <w:tc>
          <w:tcPr>
            <w:tcW w:w="2790" w:type="dxa"/>
          </w:tcPr>
          <w:p w14:paraId="665C8050" w14:textId="5DB98D1C" w:rsidR="0009063C" w:rsidRDefault="00001F38" w:rsidP="0009063C">
            <w:pPr>
              <w:jc w:val="center"/>
              <w:cnfStyle w:val="000000100000" w:firstRow="0" w:lastRow="0" w:firstColumn="0" w:lastColumn="0" w:oddVBand="0" w:evenVBand="0" w:oddHBand="1" w:evenHBand="0" w:firstRowFirstColumn="0" w:firstRowLastColumn="0" w:lastRowFirstColumn="0" w:lastRowLastColumn="0"/>
              <w:rPr>
                <w:lang w:val="es-419"/>
              </w:rPr>
            </w:pPr>
            <w:r>
              <w:rPr>
                <w:lang w:val="es-419"/>
              </w:rPr>
              <w:t>Un ciclo de memoria</w:t>
            </w:r>
          </w:p>
        </w:tc>
      </w:tr>
      <w:tr w:rsidR="0049630B" w:rsidRPr="00F84027" w14:paraId="77A7AE6B" w14:textId="77777777" w:rsidTr="00E55AFF">
        <w:trPr>
          <w:trHeight w:val="546"/>
          <w:jc w:val="center"/>
        </w:trPr>
        <w:tc>
          <w:tcPr>
            <w:cnfStyle w:val="001000000000" w:firstRow="0" w:lastRow="0" w:firstColumn="1" w:lastColumn="0" w:oddVBand="0" w:evenVBand="0" w:oddHBand="0" w:evenHBand="0" w:firstRowFirstColumn="0" w:firstRowLastColumn="0" w:lastRowFirstColumn="0" w:lastRowLastColumn="0"/>
            <w:tcW w:w="2510" w:type="dxa"/>
          </w:tcPr>
          <w:p w14:paraId="080AEE94" w14:textId="77A2D26C" w:rsidR="0049630B" w:rsidRPr="00B12CEA" w:rsidRDefault="0049630B" w:rsidP="0009063C">
            <w:pPr>
              <w:jc w:val="center"/>
              <w:rPr>
                <w:b w:val="0"/>
                <w:bCs w:val="0"/>
                <w:lang w:val="es-419"/>
              </w:rPr>
            </w:pPr>
            <w:r w:rsidRPr="00B12CEA">
              <w:rPr>
                <w:b w:val="0"/>
                <w:bCs w:val="0"/>
                <w:lang w:val="es-419"/>
              </w:rPr>
              <w:t>Por acceso directo</w:t>
            </w:r>
          </w:p>
        </w:tc>
        <w:tc>
          <w:tcPr>
            <w:tcW w:w="2885" w:type="dxa"/>
          </w:tcPr>
          <w:p w14:paraId="266F6927" w14:textId="00D971ED" w:rsidR="0049630B" w:rsidRDefault="00393DF2" w:rsidP="0009063C">
            <w:pPr>
              <w:jc w:val="center"/>
              <w:cnfStyle w:val="000000000000" w:firstRow="0" w:lastRow="0" w:firstColumn="0" w:lastColumn="0" w:oddVBand="0" w:evenVBand="0" w:oddHBand="0" w:evenHBand="0" w:firstRowFirstColumn="0" w:firstRowLastColumn="0" w:lastRowFirstColumn="0" w:lastRowLastColumn="0"/>
              <w:rPr>
                <w:lang w:val="es-419"/>
              </w:rPr>
            </w:pPr>
            <w:r>
              <w:rPr>
                <w:lang w:val="es-419"/>
              </w:rPr>
              <w:t>Un ciclo de memoria</w:t>
            </w:r>
          </w:p>
        </w:tc>
        <w:tc>
          <w:tcPr>
            <w:tcW w:w="2790" w:type="dxa"/>
          </w:tcPr>
          <w:p w14:paraId="1B21B84A" w14:textId="6F3722EE" w:rsidR="0049630B" w:rsidRDefault="00001F38" w:rsidP="0009063C">
            <w:pPr>
              <w:jc w:val="center"/>
              <w:cnfStyle w:val="000000000000" w:firstRow="0" w:lastRow="0" w:firstColumn="0" w:lastColumn="0" w:oddVBand="0" w:evenVBand="0" w:oddHBand="0" w:evenHBand="0" w:firstRowFirstColumn="0" w:firstRowLastColumn="0" w:lastRowFirstColumn="0" w:lastRowLastColumn="0"/>
              <w:rPr>
                <w:lang w:val="es-419"/>
              </w:rPr>
            </w:pPr>
            <w:r>
              <w:rPr>
                <w:lang w:val="es-419"/>
              </w:rPr>
              <w:t>Nada, o un ciclo de memoria</w:t>
            </w:r>
          </w:p>
        </w:tc>
      </w:tr>
    </w:tbl>
    <w:p w14:paraId="27732688" w14:textId="3A7DC556" w:rsidR="004F7183" w:rsidRDefault="004F7183" w:rsidP="147DE08B">
      <w:pPr>
        <w:rPr>
          <w:lang w:val="es-419"/>
        </w:rPr>
      </w:pPr>
    </w:p>
    <w:p w14:paraId="13495AA5" w14:textId="3A7DC556" w:rsidR="004F7183" w:rsidRDefault="004F7183">
      <w:pPr>
        <w:rPr>
          <w:lang w:val="es-419"/>
        </w:rPr>
      </w:pPr>
      <w:r>
        <w:rPr>
          <w:lang w:val="es-419"/>
        </w:rPr>
        <w:br w:type="page"/>
      </w:r>
    </w:p>
    <w:p w14:paraId="7715873D" w14:textId="3A7DC556" w:rsidR="0009063C" w:rsidRPr="0009063C" w:rsidRDefault="0009063C" w:rsidP="147DE08B">
      <w:pPr>
        <w:rPr>
          <w:lang w:val="es-419"/>
        </w:rPr>
      </w:pPr>
    </w:p>
    <w:p w14:paraId="70E3AF23" w14:textId="5247303C" w:rsidR="0013186B" w:rsidRDefault="00BB5EF4" w:rsidP="00A61E76">
      <w:pPr>
        <w:pStyle w:val="Ttulo2"/>
      </w:pPr>
      <w:r>
        <w:t>LOS CANALES:</w:t>
      </w:r>
    </w:p>
    <w:p w14:paraId="2789D2F1" w14:textId="66F565F2" w:rsidR="003D4897" w:rsidRPr="003D4897" w:rsidRDefault="00C84334" w:rsidP="003D4897">
      <w:pPr>
        <w:pStyle w:val="Ttulo3"/>
      </w:pPr>
      <w:r w:rsidRPr="00175C34">
        <w:rPr>
          <w:noProof/>
        </w:rPr>
        <mc:AlternateContent>
          <mc:Choice Requires="wps">
            <w:drawing>
              <wp:anchor distT="0" distB="0" distL="114300" distR="114300" simplePos="0" relativeHeight="251658294" behindDoc="1" locked="0" layoutInCell="1" allowOverlap="1" wp14:anchorId="233BE7DD" wp14:editId="3AA2AFD7">
                <wp:simplePos x="0" y="0"/>
                <wp:positionH relativeFrom="margin">
                  <wp:align>left</wp:align>
                </wp:positionH>
                <wp:positionV relativeFrom="paragraph">
                  <wp:posOffset>205298</wp:posOffset>
                </wp:positionV>
                <wp:extent cx="6981245" cy="1089329"/>
                <wp:effectExtent l="0" t="0" r="10160" b="15875"/>
                <wp:wrapNone/>
                <wp:docPr id="1810491363" name="Rectangle 1810491363" descr="decorative element"/>
                <wp:cNvGraphicFramePr/>
                <a:graphic xmlns:a="http://schemas.openxmlformats.org/drawingml/2006/main">
                  <a:graphicData uri="http://schemas.microsoft.com/office/word/2010/wordprocessingShape">
                    <wps:wsp>
                      <wps:cNvSpPr/>
                      <wps:spPr>
                        <a:xfrm>
                          <a:off x="0" y="0"/>
                          <a:ext cx="6981245" cy="1089329"/>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2A0B8" id="Rectangle 1810491363" o:spid="_x0000_s1026" alt="decorative element" style="position:absolute;margin-left:0;margin-top:16.15pt;width:549.7pt;height:85.75pt;z-index:-25165818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" fillcolor="#f4ebf9" strokecolor="#593470 [1604]" strokeweight="1pt">
                <v:stroke dashstyle="dash"/>
                <w10:wrap anchorx="margin"/>
              </v:rect>
            </w:pict>
          </mc:Fallback>
        </mc:AlternateContent>
      </w:r>
      <w:r w:rsidR="00BB5EF4">
        <w:tab/>
        <w:t>Enlace Programado</w:t>
      </w:r>
    </w:p>
    <w:p w14:paraId="2C919A31" w14:textId="70D643D6" w:rsidR="006E195B" w:rsidRDefault="536EA236" w:rsidP="00C96210">
      <w:pPr>
        <w:rPr>
          <w:i/>
          <w:iCs/>
          <w:lang w:val="es-419"/>
        </w:rPr>
      </w:pPr>
      <w:r w:rsidRPr="006E195B">
        <w:rPr>
          <w:b/>
          <w:bCs/>
          <w:i/>
          <w:iCs/>
          <w:lang w:val="es-419"/>
        </w:rPr>
        <w:t xml:space="preserve">Este no es propiamente un canal, sino un medio de acceso controlado por el </w:t>
      </w:r>
      <w:proofErr w:type="gramStart"/>
      <w:r w:rsidRPr="006E195B">
        <w:rPr>
          <w:b/>
          <w:bCs/>
          <w:i/>
          <w:iCs/>
          <w:lang w:val="es-419"/>
        </w:rPr>
        <w:t>programa</w:t>
      </w:r>
      <w:r w:rsidR="003E0D40">
        <w:rPr>
          <w:b/>
          <w:bCs/>
          <w:i/>
          <w:iCs/>
          <w:lang w:val="es-419"/>
        </w:rPr>
        <w:t>,</w:t>
      </w:r>
      <w:proofErr w:type="gramEnd"/>
      <w:r w:rsidR="003E0D40">
        <w:rPr>
          <w:b/>
          <w:bCs/>
          <w:i/>
          <w:iCs/>
          <w:lang w:val="es-419"/>
        </w:rPr>
        <w:t xml:space="preserve"> es una interfaz, organización de señales de gobierno para realizar transferencias programa</w:t>
      </w:r>
      <w:r w:rsidR="00C86AFC">
        <w:rPr>
          <w:b/>
          <w:bCs/>
          <w:i/>
          <w:iCs/>
          <w:lang w:val="es-419"/>
        </w:rPr>
        <w:t>das</w:t>
      </w:r>
      <w:r w:rsidR="003E0D40">
        <w:rPr>
          <w:b/>
          <w:bCs/>
          <w:i/>
          <w:iCs/>
          <w:lang w:val="es-419"/>
        </w:rPr>
        <w:t xml:space="preserve"> (precisan instrucciones </w:t>
      </w:r>
      <w:r w:rsidR="00CB2D6E">
        <w:rPr>
          <w:b/>
          <w:bCs/>
          <w:i/>
          <w:iCs/>
          <w:lang w:val="es-419"/>
        </w:rPr>
        <w:t>en</w:t>
      </w:r>
      <w:r w:rsidR="003E0D40">
        <w:rPr>
          <w:b/>
          <w:bCs/>
          <w:i/>
          <w:iCs/>
          <w:lang w:val="es-419"/>
        </w:rPr>
        <w:t xml:space="preserve"> memoria alojadas en el programa)</w:t>
      </w:r>
      <w:r w:rsidRPr="00386F87">
        <w:rPr>
          <w:lang w:val="es-419"/>
        </w:rPr>
        <w:t>.</w:t>
      </w:r>
      <w:r w:rsidR="00ED0CFE">
        <w:rPr>
          <w:lang w:val="es-419"/>
        </w:rPr>
        <w:t xml:space="preserve"> </w:t>
      </w:r>
      <w:r w:rsidR="00ED0CFE" w:rsidRPr="00ED0CFE">
        <w:rPr>
          <w:i/>
          <w:iCs/>
          <w:lang w:val="es-419"/>
        </w:rPr>
        <w:t>Permite transferir una sola palabra</w:t>
      </w:r>
      <w:r w:rsidR="008725CA">
        <w:rPr>
          <w:i/>
          <w:iCs/>
          <w:lang w:val="es-419"/>
        </w:rPr>
        <w:t xml:space="preserve">, </w:t>
      </w:r>
      <w:r w:rsidR="008725CA" w:rsidRPr="00195BDE">
        <w:rPr>
          <w:i/>
          <w:iCs/>
          <w:lang w:val="es-419"/>
        </w:rPr>
        <w:t>por lo que este esquema se beneficia de las líneas ómnibus, no del multiplaje</w:t>
      </w:r>
    </w:p>
    <w:p w14:paraId="3622A43F" w14:textId="7D03B22F" w:rsidR="00E75316" w:rsidRDefault="536EA236" w:rsidP="00C96210">
      <w:pPr>
        <w:rPr>
          <w:lang w:val="es-419"/>
        </w:rPr>
      </w:pPr>
      <w:r w:rsidRPr="006E195B">
        <w:rPr>
          <w:lang w:val="es-419"/>
        </w:rPr>
        <w:t xml:space="preserve">En efecto, </w:t>
      </w:r>
      <w:r w:rsidRPr="00E75316">
        <w:rPr>
          <w:b/>
          <w:bCs/>
          <w:i/>
          <w:iCs/>
          <w:lang w:val="es-419"/>
        </w:rPr>
        <w:t xml:space="preserve">cada </w:t>
      </w:r>
      <w:r w:rsidR="006E195B" w:rsidRPr="00E75316">
        <w:rPr>
          <w:b/>
          <w:bCs/>
          <w:i/>
          <w:iCs/>
          <w:lang w:val="es-419"/>
        </w:rPr>
        <w:t>transferencia</w:t>
      </w:r>
      <w:r w:rsidRPr="00E75316">
        <w:rPr>
          <w:b/>
          <w:bCs/>
          <w:i/>
          <w:iCs/>
          <w:lang w:val="es-419"/>
        </w:rPr>
        <w:t xml:space="preserve"> elemental está </w:t>
      </w:r>
      <w:r w:rsidR="006E195B" w:rsidRPr="00E75316">
        <w:rPr>
          <w:b/>
          <w:bCs/>
          <w:i/>
          <w:iCs/>
          <w:lang w:val="es-419"/>
        </w:rPr>
        <w:t>g</w:t>
      </w:r>
      <w:r w:rsidRPr="00E75316">
        <w:rPr>
          <w:b/>
          <w:bCs/>
          <w:i/>
          <w:iCs/>
          <w:lang w:val="es-419"/>
        </w:rPr>
        <w:t>obernada por una instrucción del programa en curso</w:t>
      </w:r>
      <w:r w:rsidRPr="006E195B">
        <w:rPr>
          <w:lang w:val="es-419"/>
        </w:rPr>
        <w:t xml:space="preserve">. </w:t>
      </w:r>
    </w:p>
    <w:p w14:paraId="05643E3D" w14:textId="13A1BA11" w:rsidR="007F3A4D" w:rsidRPr="007F3A4D" w:rsidRDefault="536EA236" w:rsidP="00C96210">
      <w:pPr>
        <w:rPr>
          <w:lang w:val="es-419"/>
        </w:rPr>
      </w:pPr>
      <w:r w:rsidRPr="006E195B">
        <w:rPr>
          <w:lang w:val="es-419"/>
        </w:rPr>
        <w:t xml:space="preserve">Por </w:t>
      </w:r>
      <w:r w:rsidR="006E195B">
        <w:rPr>
          <w:lang w:val="es-419"/>
        </w:rPr>
        <w:t>el</w:t>
      </w:r>
      <w:r w:rsidRPr="006E195B">
        <w:rPr>
          <w:lang w:val="es-419"/>
        </w:rPr>
        <w:t xml:space="preserve"> hecho de estar controlados por</w:t>
      </w:r>
      <w:r w:rsidR="29B47943" w:rsidRPr="006E195B">
        <w:rPr>
          <w:lang w:val="es-419"/>
        </w:rPr>
        <w:t xml:space="preserve"> </w:t>
      </w:r>
      <w:r w:rsidRPr="006E195B">
        <w:rPr>
          <w:lang w:val="es-419"/>
        </w:rPr>
        <w:t>e</w:t>
      </w:r>
      <w:r w:rsidR="29B47943" w:rsidRPr="006E195B">
        <w:rPr>
          <w:lang w:val="es-419"/>
        </w:rPr>
        <w:t>l</w:t>
      </w:r>
      <w:r w:rsidRPr="006E195B">
        <w:rPr>
          <w:lang w:val="es-419"/>
        </w:rPr>
        <w:t xml:space="preserve"> programa</w:t>
      </w:r>
      <w:r w:rsidR="074E2650" w:rsidRPr="006E195B">
        <w:rPr>
          <w:lang w:val="es-419"/>
        </w:rPr>
        <w:t xml:space="preserve">, </w:t>
      </w:r>
      <w:r w:rsidR="41BEA942" w:rsidRPr="006E195B">
        <w:rPr>
          <w:lang w:val="es-419"/>
        </w:rPr>
        <w:t xml:space="preserve">tales enlaces pueden utilizarse tanto en </w:t>
      </w:r>
      <w:r w:rsidR="41BEA942" w:rsidRPr="007125F2">
        <w:rPr>
          <w:b/>
          <w:bCs/>
          <w:lang w:val="es-419"/>
        </w:rPr>
        <w:t>modo bloqueado</w:t>
      </w:r>
      <w:r w:rsidR="41BEA942" w:rsidRPr="006E195B">
        <w:rPr>
          <w:lang w:val="es-419"/>
        </w:rPr>
        <w:t xml:space="preserve"> como, mucho más a menudo, en </w:t>
      </w:r>
      <w:r w:rsidR="41BEA942" w:rsidRPr="007125F2">
        <w:rPr>
          <w:b/>
          <w:bCs/>
          <w:lang w:val="es-419"/>
        </w:rPr>
        <w:t>modo por interrupción</w:t>
      </w:r>
      <w:r w:rsidR="007125F2">
        <w:rPr>
          <w:b/>
          <w:bCs/>
          <w:lang w:val="es-419"/>
        </w:rPr>
        <w:t xml:space="preserve"> de programa</w:t>
      </w:r>
      <w:r w:rsidR="41BEA942" w:rsidRPr="006E195B">
        <w:rPr>
          <w:lang w:val="es-419"/>
        </w:rPr>
        <w:t xml:space="preserve">. </w:t>
      </w:r>
      <w:r w:rsidR="41BEA942" w:rsidRPr="00094202">
        <w:rPr>
          <w:lang w:val="es-419"/>
        </w:rPr>
        <w:t xml:space="preserve">Casi siempre aparecen integrados en la unidad central. </w:t>
      </w:r>
    </w:p>
    <w:p w14:paraId="3B0CAF36" w14:textId="28BC396A" w:rsidR="00E75316" w:rsidRDefault="41BEA942" w:rsidP="00C96210">
      <w:pPr>
        <w:rPr>
          <w:lang w:val="es-419"/>
        </w:rPr>
      </w:pPr>
      <w:r w:rsidRPr="00386F87">
        <w:rPr>
          <w:lang w:val="es-419"/>
        </w:rPr>
        <w:t xml:space="preserve">Por ejemplo, para </w:t>
      </w:r>
      <w:proofErr w:type="spellStart"/>
      <w:r w:rsidRPr="00386F87">
        <w:rPr>
          <w:lang w:val="es-419"/>
        </w:rPr>
        <w:t>Abacus</w:t>
      </w:r>
      <w:proofErr w:type="spellEnd"/>
      <w:r w:rsidRPr="00386F87">
        <w:rPr>
          <w:lang w:val="es-419"/>
        </w:rPr>
        <w:t xml:space="preserve"> podríamos </w:t>
      </w:r>
      <w:r w:rsidR="27BE113D" w:rsidRPr="00386F87">
        <w:rPr>
          <w:lang w:val="es-419"/>
        </w:rPr>
        <w:t>concebir un esquema parecido al representado en la figura.</w:t>
      </w:r>
    </w:p>
    <w:p w14:paraId="71CEBAE4" w14:textId="7DFA24CB" w:rsidR="005E00A1" w:rsidRPr="00C96210" w:rsidRDefault="00757087" w:rsidP="00CA7208">
      <w:pPr>
        <w:jc w:val="center"/>
        <w:rPr>
          <w:lang w:val="es-419"/>
        </w:rPr>
      </w:pPr>
      <w:r>
        <w:rPr>
          <w:noProof/>
          <w:lang w:val="es-419"/>
        </w:rPr>
        <w:drawing>
          <wp:inline distT="0" distB="0" distL="0" distR="0" wp14:anchorId="4E022E6E" wp14:editId="6384F00E">
            <wp:extent cx="6854825" cy="5649595"/>
            <wp:effectExtent l="0" t="0" r="3175" b="8255"/>
            <wp:docPr id="49501448" name="Picture 4950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54825" cy="5649595"/>
                    </a:xfrm>
                    <a:prstGeom prst="rect">
                      <a:avLst/>
                    </a:prstGeom>
                    <a:noFill/>
                    <a:ln>
                      <a:noFill/>
                    </a:ln>
                  </pic:spPr>
                </pic:pic>
              </a:graphicData>
            </a:graphic>
          </wp:inline>
        </w:drawing>
      </w:r>
    </w:p>
    <w:p w14:paraId="35852C81" w14:textId="7379E6BF" w:rsidR="00BC3552" w:rsidRDefault="00876136" w:rsidP="00876136">
      <w:pPr>
        <w:rPr>
          <w:lang w:val="es-419"/>
        </w:rPr>
      </w:pPr>
      <w:r>
        <w:rPr>
          <w:lang w:val="es-419"/>
        </w:rPr>
        <w:t xml:space="preserve">Establece una técnica, interfaz lógica, para gobernar a un </w:t>
      </w:r>
      <w:r w:rsidR="00BC3552">
        <w:rPr>
          <w:lang w:val="es-419"/>
        </w:rPr>
        <w:t>periférico</w:t>
      </w:r>
      <w:r>
        <w:rPr>
          <w:lang w:val="es-419"/>
        </w:rPr>
        <w:t xml:space="preserve"> </w:t>
      </w:r>
      <w:r w:rsidR="00BC3552">
        <w:rPr>
          <w:lang w:val="es-419"/>
        </w:rPr>
        <w:t>a</w:t>
      </w:r>
      <w:r>
        <w:rPr>
          <w:lang w:val="es-419"/>
        </w:rPr>
        <w:t xml:space="preserve">nte la acción de una instrucción de E/S. </w:t>
      </w:r>
    </w:p>
    <w:p w14:paraId="0E5BAB07" w14:textId="02B3108C" w:rsidR="00876136" w:rsidRDefault="00876136" w:rsidP="00876136">
      <w:pPr>
        <w:rPr>
          <w:lang w:val="es-419"/>
        </w:rPr>
      </w:pPr>
      <w:r>
        <w:rPr>
          <w:lang w:val="es-419"/>
        </w:rPr>
        <w:lastRenderedPageBreak/>
        <w:t>Trabaja sobre la premisa de 4 instrucciones</w:t>
      </w:r>
      <w:r w:rsidR="001B7BDE">
        <w:rPr>
          <w:lang w:val="es-419"/>
        </w:rPr>
        <w:t xml:space="preserve"> de maquina dedicadas específicamente a comunicarse con el exterior</w:t>
      </w:r>
      <w:r w:rsidR="00F92220">
        <w:rPr>
          <w:lang w:val="es-419"/>
        </w:rPr>
        <w:t xml:space="preserve">, por lo </w:t>
      </w:r>
      <w:proofErr w:type="gramStart"/>
      <w:r w:rsidR="00F92220">
        <w:rPr>
          <w:lang w:val="es-419"/>
        </w:rPr>
        <w:t>tanto</w:t>
      </w:r>
      <w:proofErr w:type="gramEnd"/>
      <w:r w:rsidR="00F92220">
        <w:rPr>
          <w:lang w:val="es-419"/>
        </w:rPr>
        <w:t xml:space="preserve"> cada una de ellas contara con su cronograma (para la materia no es necesario saberlos pero si entender que al agregar instrucciones esto significa cablearlas en el secuenciador y por lo tanto que estas tengan su cronograma)</w:t>
      </w:r>
      <w:r>
        <w:rPr>
          <w:lang w:val="es-419"/>
        </w:rPr>
        <w:t>:</w:t>
      </w:r>
    </w:p>
    <w:p w14:paraId="2A8E74AC" w14:textId="33672906" w:rsidR="00DD6038" w:rsidRDefault="00DD6038" w:rsidP="00876136">
      <w:pPr>
        <w:rPr>
          <w:lang w:val="es-419"/>
        </w:rPr>
      </w:pPr>
    </w:p>
    <w:p w14:paraId="095297B0" w14:textId="56911D4E" w:rsidR="00801F39" w:rsidRDefault="003202A9" w:rsidP="004354EF">
      <w:pPr>
        <w:jc w:val="center"/>
        <w:rPr>
          <w:lang w:val="es-419"/>
        </w:rPr>
      </w:pPr>
      <w:r>
        <w:rPr>
          <w:noProof/>
          <w:lang w:val="es-419"/>
        </w:rPr>
        <w:drawing>
          <wp:inline distT="0" distB="0" distL="0" distR="0" wp14:anchorId="38FDFB6C" wp14:editId="1D8A1D42">
            <wp:extent cx="5218487" cy="3907224"/>
            <wp:effectExtent l="0" t="0" r="1270" b="0"/>
            <wp:docPr id="49501451" name="Picture 495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24726" cy="3911895"/>
                    </a:xfrm>
                    <a:prstGeom prst="rect">
                      <a:avLst/>
                    </a:prstGeom>
                    <a:noFill/>
                    <a:ln>
                      <a:noFill/>
                    </a:ln>
                  </pic:spPr>
                </pic:pic>
              </a:graphicData>
            </a:graphic>
          </wp:inline>
        </w:drawing>
      </w:r>
    </w:p>
    <w:p w14:paraId="181E193F" w14:textId="74940A48" w:rsidR="004354EF" w:rsidRDefault="004354EF" w:rsidP="004354EF">
      <w:pPr>
        <w:jc w:val="center"/>
        <w:rPr>
          <w:lang w:val="es-419"/>
        </w:rPr>
      </w:pPr>
    </w:p>
    <w:p w14:paraId="45D4DB19" w14:textId="62DDF904" w:rsidR="00D2673D" w:rsidRPr="00D2673D" w:rsidRDefault="73017CA4" w:rsidP="00876136">
      <w:pPr>
        <w:ind w:firstLine="360"/>
        <w:rPr>
          <w:lang w:val="es-419"/>
        </w:rPr>
      </w:pPr>
      <w:r w:rsidRPr="725BFF67">
        <w:rPr>
          <w:lang w:val="es-419"/>
        </w:rPr>
        <w:t>Son necesarias cuatro instrucciones de entrada-salida para realizar entradas-salidas en modo programado:</w:t>
      </w:r>
    </w:p>
    <w:p w14:paraId="0ADF6DED" w14:textId="38F9F9B2" w:rsidR="000D6C5E" w:rsidRPr="000D6C5E" w:rsidRDefault="73017CA4" w:rsidP="00154A39">
      <w:pPr>
        <w:pStyle w:val="Prrafodelista"/>
        <w:numPr>
          <w:ilvl w:val="0"/>
          <w:numId w:val="72"/>
        </w:numPr>
      </w:pPr>
      <w:r w:rsidRPr="0E97C29C">
        <w:t>dos</w:t>
      </w:r>
      <w:r w:rsidRPr="725BFF67">
        <w:t xml:space="preserve"> instrucciones de </w:t>
      </w:r>
      <w:r w:rsidRPr="00876136">
        <w:rPr>
          <w:b/>
          <w:bCs/>
        </w:rPr>
        <w:t>gobierno y transferencias de información</w:t>
      </w:r>
      <w:r w:rsidR="00B915F0">
        <w:rPr>
          <w:b/>
          <w:bCs/>
        </w:rPr>
        <w:t xml:space="preserve">, </w:t>
      </w:r>
      <w:r w:rsidR="00B915F0">
        <w:t>acompañadas de la</w:t>
      </w:r>
      <w:r w:rsidR="005763E8">
        <w:t xml:space="preserve"> </w:t>
      </w:r>
      <w:r w:rsidR="00F00542">
        <w:t>dirección</w:t>
      </w:r>
      <w:r w:rsidR="005763E8">
        <w:t xml:space="preserve"> de </w:t>
      </w:r>
      <w:r w:rsidR="00F00542">
        <w:t>palabra</w:t>
      </w:r>
      <w:r w:rsidR="005763E8">
        <w:t xml:space="preserve"> de memoria para leer o grabar</w:t>
      </w:r>
      <w:r w:rsidRPr="725BFF67">
        <w:t>:</w:t>
      </w:r>
    </w:p>
    <w:p w14:paraId="13A60DFE" w14:textId="32C6BDEA" w:rsidR="796A3EAE" w:rsidRDefault="796A3EAE" w:rsidP="00154A39">
      <w:pPr>
        <w:pStyle w:val="Prrafodelista"/>
        <w:numPr>
          <w:ilvl w:val="1"/>
          <w:numId w:val="72"/>
        </w:numPr>
      </w:pPr>
      <w:r w:rsidRPr="69B074AB">
        <w:rPr>
          <w:b/>
        </w:rPr>
        <w:t>SAL M</w:t>
      </w:r>
      <w:r w:rsidR="0051527B">
        <w:rPr>
          <w:b/>
        </w:rPr>
        <w:t xml:space="preserve"> (SI)</w:t>
      </w:r>
      <w:r>
        <w:t>, para extraer contenido de la dirección M hacia las líneas de salida</w:t>
      </w:r>
      <w:r w:rsidR="56545250">
        <w:t xml:space="preserve"> de información de la interfase.</w:t>
      </w:r>
      <w:r w:rsidR="003F1A57">
        <w:t xml:space="preserve"> Acompañado del campo DIR hace que la UC establezca las señales de gobierno nece</w:t>
      </w:r>
      <w:r w:rsidR="00F00542">
        <w:t>sarias</w:t>
      </w:r>
      <w:r w:rsidR="00FC3DD9">
        <w:t xml:space="preserve"> para señalar al </w:t>
      </w:r>
      <w:r w:rsidR="00EA167A">
        <w:t>periférico</w:t>
      </w:r>
    </w:p>
    <w:p w14:paraId="33E21019" w14:textId="0BA6C8A8" w:rsidR="796A3EAE" w:rsidRDefault="796A3EAE" w:rsidP="00154A39">
      <w:pPr>
        <w:pStyle w:val="Prrafodelista"/>
        <w:numPr>
          <w:ilvl w:val="1"/>
          <w:numId w:val="72"/>
        </w:numPr>
      </w:pPr>
      <w:r w:rsidRPr="69B074AB">
        <w:rPr>
          <w:b/>
          <w:bCs/>
        </w:rPr>
        <w:t>ENT M</w:t>
      </w:r>
      <w:r w:rsidR="0051527B">
        <w:rPr>
          <w:b/>
          <w:bCs/>
        </w:rPr>
        <w:t xml:space="preserve"> (NI)</w:t>
      </w:r>
      <w:r w:rsidR="258BCB4A">
        <w:t>, para almacenar en la dirección M una información presente en las líneas de entrada de información de la interfase.</w:t>
      </w:r>
    </w:p>
    <w:p w14:paraId="5F96CBEC" w14:textId="47CD0DDF" w:rsidR="2F67D32E" w:rsidRDefault="796A3EAE" w:rsidP="00154A39">
      <w:pPr>
        <w:pStyle w:val="Prrafodelista"/>
        <w:numPr>
          <w:ilvl w:val="0"/>
          <w:numId w:val="72"/>
        </w:numPr>
      </w:pPr>
      <w:r>
        <w:t xml:space="preserve">dos instrucciones de </w:t>
      </w:r>
      <w:r w:rsidRPr="00876136">
        <w:rPr>
          <w:b/>
          <w:bCs/>
        </w:rPr>
        <w:t>control general de las operaciones de entrada-salida</w:t>
      </w:r>
      <w:r>
        <w:t>:</w:t>
      </w:r>
    </w:p>
    <w:p w14:paraId="46F74F4F" w14:textId="5E294378" w:rsidR="1EF9A89E" w:rsidRDefault="796A3EAE" w:rsidP="00154A39">
      <w:pPr>
        <w:pStyle w:val="Prrafodelista"/>
        <w:numPr>
          <w:ilvl w:val="1"/>
          <w:numId w:val="72"/>
        </w:numPr>
      </w:pPr>
      <w:r w:rsidRPr="246B743C">
        <w:rPr>
          <w:b/>
          <w:bCs/>
        </w:rPr>
        <w:t>GCP</w:t>
      </w:r>
      <w:r w:rsidR="2AB2F5C0">
        <w:t xml:space="preserve"> (gobierno del periférico</w:t>
      </w:r>
      <w:r w:rsidR="00EA167A">
        <w:t xml:space="preserve"> SC</w:t>
      </w:r>
      <w:r w:rsidR="2AB2F5C0">
        <w:t>), que saca la configuración binaria presente en la parte de dirección de la instrucción a las líneas de salida de control y dirección</w:t>
      </w:r>
      <w:r w:rsidR="009B72DA">
        <w:t xml:space="preserve">. </w:t>
      </w:r>
    </w:p>
    <w:p w14:paraId="1E0A6C3C" w14:textId="591AB60A" w:rsidR="00495227" w:rsidRPr="00495227" w:rsidRDefault="796A3EAE" w:rsidP="00154A39">
      <w:pPr>
        <w:pStyle w:val="Prrafodelista"/>
        <w:numPr>
          <w:ilvl w:val="1"/>
          <w:numId w:val="72"/>
        </w:numPr>
      </w:pPr>
      <w:r w:rsidRPr="246B743C">
        <w:rPr>
          <w:b/>
          <w:bCs/>
        </w:rPr>
        <w:t>PRE</w:t>
      </w:r>
      <w:r w:rsidR="414B54BF">
        <w:t xml:space="preserve"> (prueba de estado</w:t>
      </w:r>
      <w:r w:rsidR="00EA167A">
        <w:t xml:space="preserve"> NC</w:t>
      </w:r>
      <w:r w:rsidR="414B54BF">
        <w:t xml:space="preserve">), que almacena en el acumulador el contenido de las líneas de entrada de </w:t>
      </w:r>
      <w:r w:rsidR="00EA167A">
        <w:t xml:space="preserve">estados. Acompañada de la dirección del periférico pregunta si </w:t>
      </w:r>
      <w:proofErr w:type="spellStart"/>
      <w:r w:rsidR="00EA167A">
        <w:t>esta</w:t>
      </w:r>
      <w:proofErr w:type="spellEnd"/>
      <w:r w:rsidR="00EA167A">
        <w:t xml:space="preserve"> libre o no</w:t>
      </w:r>
    </w:p>
    <w:p w14:paraId="0B071C25" w14:textId="77777777" w:rsidR="00C20FA7" w:rsidRPr="00C20FA7" w:rsidRDefault="00C20FA7" w:rsidP="00C20FA7">
      <w:pPr>
        <w:pStyle w:val="Prrafodelista"/>
        <w:numPr>
          <w:ilvl w:val="0"/>
          <w:numId w:val="0"/>
        </w:numPr>
        <w:ind w:left="720"/>
      </w:pPr>
      <w:r w:rsidRPr="00C20FA7">
        <w:t>Las señales de interfase SI, NI y SC, NC corresponden respectivamente a estos cuatro tipos de operación.</w:t>
      </w:r>
    </w:p>
    <w:p w14:paraId="12C7835C" w14:textId="77777777" w:rsidR="00C20FA7" w:rsidRDefault="00C20FA7" w:rsidP="00535DDA">
      <w:pPr>
        <w:rPr>
          <w:lang w:val="es-419"/>
        </w:rPr>
      </w:pPr>
    </w:p>
    <w:p w14:paraId="2B8B0318" w14:textId="2BA6E1A6" w:rsidR="00535DDA" w:rsidRPr="00EA167A" w:rsidRDefault="414B54BF" w:rsidP="00535DDA">
      <w:pPr>
        <w:rPr>
          <w:lang w:val="es-419"/>
        </w:rPr>
      </w:pPr>
      <w:r w:rsidRPr="00EA167A">
        <w:rPr>
          <w:lang w:val="es-419"/>
        </w:rPr>
        <w:lastRenderedPageBreak/>
        <w:t>GCP permite direccionar una unidad de control de periférico y especificarle la operación por ejecutar, PRE permite adquirir una información descriptiva del estado del periférico anteriormente direccionado.</w:t>
      </w:r>
      <w:r w:rsidR="004B0FD6">
        <w:rPr>
          <w:lang w:val="es-419"/>
        </w:rPr>
        <w:t xml:space="preserve"> Primero se realiza la prueba de estado con PRE, luego de una prueba exitosa</w:t>
      </w:r>
      <w:r w:rsidR="00A231B9">
        <w:rPr>
          <w:lang w:val="es-419"/>
        </w:rPr>
        <w:t xml:space="preserve">, es decir que el </w:t>
      </w:r>
      <w:r w:rsidR="006B4317">
        <w:rPr>
          <w:lang w:val="es-419"/>
        </w:rPr>
        <w:t>periférico</w:t>
      </w:r>
      <w:r w:rsidR="00A231B9">
        <w:rPr>
          <w:lang w:val="es-419"/>
        </w:rPr>
        <w:t xml:space="preserve"> </w:t>
      </w:r>
      <w:proofErr w:type="spellStart"/>
      <w:r w:rsidR="00A231B9">
        <w:rPr>
          <w:lang w:val="es-419"/>
        </w:rPr>
        <w:t>esta</w:t>
      </w:r>
      <w:proofErr w:type="spellEnd"/>
      <w:r w:rsidR="00A231B9">
        <w:rPr>
          <w:lang w:val="es-419"/>
        </w:rPr>
        <w:t xml:space="preserve"> disponible, </w:t>
      </w:r>
      <w:r w:rsidR="004B0FD6">
        <w:rPr>
          <w:lang w:val="es-419"/>
        </w:rPr>
        <w:t xml:space="preserve">se activa GCP para tomar gobierno del </w:t>
      </w:r>
      <w:r w:rsidR="006B4317">
        <w:rPr>
          <w:lang w:val="es-419"/>
        </w:rPr>
        <w:t>periférico</w:t>
      </w:r>
      <w:r w:rsidR="004B0FD6">
        <w:rPr>
          <w:lang w:val="es-419"/>
        </w:rPr>
        <w:t>.</w:t>
      </w:r>
    </w:p>
    <w:p w14:paraId="27CBCCE8" w14:textId="5B79C2CE" w:rsidR="1232BDEC" w:rsidRPr="00094202" w:rsidRDefault="6A5FDBF6" w:rsidP="1232BDEC">
      <w:pPr>
        <w:rPr>
          <w:lang w:val="es-419"/>
        </w:rPr>
      </w:pPr>
      <w:r w:rsidRPr="00094202">
        <w:rPr>
          <w:lang w:val="es-419"/>
        </w:rPr>
        <w:t>En la operación de salida SAL, la información permanece memorizada en el registro M hasta ser tomada en cuenta por el órgano exterior: las puertas SRM y SRI permanecen abiertas para mantener activos los niveles lógicos en las líneas de salida de información y la señal SI permanece activa. El computador envía</w:t>
      </w:r>
      <w:r w:rsidR="379ECE10" w:rsidRPr="00094202">
        <w:rPr>
          <w:lang w:val="es-419"/>
        </w:rPr>
        <w:t xml:space="preserve"> entonces al controlador del periférico previamente escogido, una señal </w:t>
      </w:r>
      <w:proofErr w:type="spellStart"/>
      <w:r w:rsidR="379ECE10" w:rsidRPr="00094202">
        <w:rPr>
          <w:lang w:val="es-419"/>
        </w:rPr>
        <w:t>impulsional</w:t>
      </w:r>
      <w:proofErr w:type="spellEnd"/>
      <w:r w:rsidR="379ECE10" w:rsidRPr="00094202">
        <w:rPr>
          <w:lang w:val="es-419"/>
        </w:rPr>
        <w:t xml:space="preserve"> DEM. Al recibirla este, supuesto disponible, comprueba los hilos de órdenes y, tras haber detectado que se trata de una salida, muestr</w:t>
      </w:r>
      <w:r w:rsidR="35A42856" w:rsidRPr="00094202">
        <w:rPr>
          <w:lang w:val="es-419"/>
        </w:rPr>
        <w:t xml:space="preserve">ea la </w:t>
      </w:r>
      <w:proofErr w:type="gramStart"/>
      <w:r w:rsidR="35A42856" w:rsidRPr="00094202">
        <w:rPr>
          <w:lang w:val="es-419"/>
        </w:rPr>
        <w:t>información</w:t>
      </w:r>
      <w:r w:rsidR="379ECE10" w:rsidRPr="00094202">
        <w:rPr>
          <w:lang w:val="es-419"/>
        </w:rPr>
        <w:t xml:space="preserve"> </w:t>
      </w:r>
      <w:r w:rsidR="1232BDEC" w:rsidRPr="00094202">
        <w:rPr>
          <w:lang w:val="es-419"/>
        </w:rPr>
        <w:t xml:space="preserve"> </w:t>
      </w:r>
      <w:r w:rsidR="72084240" w:rsidRPr="00094202">
        <w:rPr>
          <w:lang w:val="es-419"/>
        </w:rPr>
        <w:t>y</w:t>
      </w:r>
      <w:proofErr w:type="gramEnd"/>
      <w:r w:rsidR="72084240" w:rsidRPr="00094202">
        <w:rPr>
          <w:lang w:val="es-419"/>
        </w:rPr>
        <w:t xml:space="preserve"> transmite al computador una señal de acuerdo ADEM para liberarle.</w:t>
      </w:r>
    </w:p>
    <w:p w14:paraId="002B9840" w14:textId="2F694E61" w:rsidR="4FC66DD4" w:rsidRDefault="001037AD" w:rsidP="001037AD">
      <w:pPr>
        <w:jc w:val="center"/>
      </w:pPr>
      <w:r>
        <w:rPr>
          <w:noProof/>
          <w:lang w:val="es-419"/>
        </w:rPr>
        <w:drawing>
          <wp:inline distT="0" distB="0" distL="0" distR="0" wp14:anchorId="115B55D5" wp14:editId="73F59FEA">
            <wp:extent cx="6042212" cy="2566891"/>
            <wp:effectExtent l="0" t="0" r="0" b="5080"/>
            <wp:docPr id="49501449" name="Picture 4950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56581" cy="2572996"/>
                    </a:xfrm>
                    <a:prstGeom prst="rect">
                      <a:avLst/>
                    </a:prstGeom>
                    <a:noFill/>
                    <a:ln>
                      <a:noFill/>
                    </a:ln>
                  </pic:spPr>
                </pic:pic>
              </a:graphicData>
            </a:graphic>
          </wp:inline>
        </w:drawing>
      </w:r>
    </w:p>
    <w:p w14:paraId="75F0A13F" w14:textId="5868ED93" w:rsidR="00684322" w:rsidRPr="00FC3A5D" w:rsidRDefault="00467A2F" w:rsidP="00C26EE0">
      <w:pPr>
        <w:ind w:left="720"/>
        <w:jc w:val="center"/>
        <w:rPr>
          <w:lang w:val="es-419"/>
        </w:rPr>
      </w:pPr>
      <w:r>
        <w:t>\</w:t>
      </w:r>
      <w:r w:rsidR="00C26EE0">
        <w:t xml:space="preserve">                                                                                                                                                                                                                </w:t>
      </w:r>
    </w:p>
    <w:p w14:paraId="6EFAC2DB" w14:textId="64C69CD1" w:rsidR="00684322" w:rsidRDefault="00B020AE" w:rsidP="001037AD">
      <w:pPr>
        <w:jc w:val="center"/>
      </w:pPr>
      <w:r w:rsidRPr="00B020AE">
        <w:rPr>
          <w:noProof/>
        </w:rPr>
        <w:lastRenderedPageBreak/>
        <w:drawing>
          <wp:inline distT="0" distB="0" distL="0" distR="0" wp14:anchorId="327AE507" wp14:editId="67D11AB4">
            <wp:extent cx="5665694" cy="5414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70155" cy="5418673"/>
                    </a:xfrm>
                    <a:prstGeom prst="rect">
                      <a:avLst/>
                    </a:prstGeom>
                  </pic:spPr>
                </pic:pic>
              </a:graphicData>
            </a:graphic>
          </wp:inline>
        </w:drawing>
      </w:r>
    </w:p>
    <w:p w14:paraId="0B2423A2" w14:textId="22F70577" w:rsidR="001E0573" w:rsidRPr="00094202" w:rsidRDefault="4FC66DD4" w:rsidP="001E0573">
      <w:pPr>
        <w:rPr>
          <w:lang w:val="es-419"/>
        </w:rPr>
      </w:pPr>
      <w:proofErr w:type="gramStart"/>
      <w:r w:rsidRPr="00094202">
        <w:rPr>
          <w:lang w:val="es-419"/>
        </w:rPr>
        <w:t>Además</w:t>
      </w:r>
      <w:proofErr w:type="gramEnd"/>
      <w:r w:rsidRPr="00094202">
        <w:rPr>
          <w:lang w:val="es-419"/>
        </w:rPr>
        <w:t xml:space="preserve"> podemos ilustrar un posible sistema de intercambio de señales para la instrucción ENT.</w:t>
      </w:r>
    </w:p>
    <w:p w14:paraId="7AF93CEC" w14:textId="6E5B719A" w:rsidR="4FC66DD4" w:rsidRPr="00C20FA7" w:rsidRDefault="001037AD" w:rsidP="001037AD">
      <w:pPr>
        <w:jc w:val="center"/>
        <w:rPr>
          <w:lang w:val="es-419"/>
        </w:rPr>
      </w:pPr>
      <w:r>
        <w:rPr>
          <w:noProof/>
          <w:lang w:val="es-419"/>
        </w:rPr>
        <w:lastRenderedPageBreak/>
        <w:drawing>
          <wp:inline distT="0" distB="0" distL="0" distR="0" wp14:anchorId="45220E1E" wp14:editId="2AE00D4C">
            <wp:extent cx="4805083" cy="3547616"/>
            <wp:effectExtent l="0" t="0" r="0" b="0"/>
            <wp:docPr id="49501452" name="Picture 495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11249" cy="3552169"/>
                    </a:xfrm>
                    <a:prstGeom prst="rect">
                      <a:avLst/>
                    </a:prstGeom>
                    <a:noFill/>
                    <a:ln>
                      <a:noFill/>
                    </a:ln>
                  </pic:spPr>
                </pic:pic>
              </a:graphicData>
            </a:graphic>
          </wp:inline>
        </w:drawing>
      </w:r>
    </w:p>
    <w:p w14:paraId="04DE0F06" w14:textId="37D90812" w:rsidR="4FC66DD4" w:rsidRPr="00094202" w:rsidRDefault="4FC66DD4" w:rsidP="25C7130B">
      <w:pPr>
        <w:rPr>
          <w:lang w:val="es-419"/>
        </w:rPr>
      </w:pPr>
      <w:r w:rsidRPr="00094202">
        <w:rPr>
          <w:lang w:val="es-419"/>
        </w:rPr>
        <w:t>Algunos calculadores poseen las instrucciones de</w:t>
      </w:r>
      <w:r w:rsidRPr="00094202">
        <w:rPr>
          <w:i/>
          <w:lang w:val="es-419"/>
        </w:rPr>
        <w:t xml:space="preserve"> </w:t>
      </w:r>
      <w:proofErr w:type="gramStart"/>
      <w:r w:rsidRPr="00094202">
        <w:rPr>
          <w:i/>
          <w:lang w:val="es-419"/>
        </w:rPr>
        <w:t xml:space="preserve">entrada directa </w:t>
      </w:r>
      <w:r w:rsidRPr="00094202">
        <w:rPr>
          <w:lang w:val="es-419"/>
        </w:rPr>
        <w:t xml:space="preserve">y </w:t>
      </w:r>
      <w:r w:rsidRPr="00094202">
        <w:rPr>
          <w:i/>
          <w:lang w:val="es-419"/>
        </w:rPr>
        <w:t>salida directa</w:t>
      </w:r>
      <w:proofErr w:type="gramEnd"/>
      <w:r w:rsidRPr="00094202">
        <w:rPr>
          <w:lang w:val="es-419"/>
        </w:rPr>
        <w:t xml:space="preserve"> que permiten la transferencia de una información entre el acumulador (o un registro aritmético designado por la instrucción) y el órgano periférico </w:t>
      </w:r>
      <w:r w:rsidR="547674E1" w:rsidRPr="00094202">
        <w:rPr>
          <w:lang w:val="es-419"/>
        </w:rPr>
        <w:t>direccionado por ésta.</w:t>
      </w:r>
    </w:p>
    <w:p w14:paraId="3498D8D9" w14:textId="3776EDB2" w:rsidR="0058161E" w:rsidRDefault="0058161E" w:rsidP="00794374">
      <w:pPr>
        <w:pStyle w:val="Ttulo3"/>
      </w:pPr>
    </w:p>
    <w:p w14:paraId="2E20B565" w14:textId="766E75AC" w:rsidR="00794374" w:rsidRDefault="00C84334" w:rsidP="00794374">
      <w:pPr>
        <w:pStyle w:val="Ttulo3"/>
      </w:pPr>
      <w:r w:rsidRPr="00175C34">
        <w:rPr>
          <w:noProof/>
        </w:rPr>
        <mc:AlternateContent>
          <mc:Choice Requires="wps">
            <w:drawing>
              <wp:anchor distT="0" distB="0" distL="114300" distR="114300" simplePos="0" relativeHeight="251658295" behindDoc="1" locked="0" layoutInCell="1" allowOverlap="1" wp14:anchorId="5F277F0D" wp14:editId="621C40D1">
                <wp:simplePos x="0" y="0"/>
                <wp:positionH relativeFrom="margin">
                  <wp:align>left</wp:align>
                </wp:positionH>
                <wp:positionV relativeFrom="paragraph">
                  <wp:posOffset>217032</wp:posOffset>
                </wp:positionV>
                <wp:extent cx="6520069" cy="580445"/>
                <wp:effectExtent l="0" t="0" r="14605" b="10160"/>
                <wp:wrapNone/>
                <wp:docPr id="1810491364" name="Rectangle 1810491364" descr="decorative element"/>
                <wp:cNvGraphicFramePr/>
                <a:graphic xmlns:a="http://schemas.openxmlformats.org/drawingml/2006/main">
                  <a:graphicData uri="http://schemas.microsoft.com/office/word/2010/wordprocessingShape">
                    <wps:wsp>
                      <wps:cNvSpPr/>
                      <wps:spPr>
                        <a:xfrm>
                          <a:off x="0" y="0"/>
                          <a:ext cx="6520069" cy="580445"/>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AB77F" id="Rectangle 1810491364" o:spid="_x0000_s1026" alt="decorative element" style="position:absolute;margin-left:0;margin-top:17.1pt;width:513.4pt;height:45.7pt;z-index:-2516581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" fillcolor="#f4ebf9" strokecolor="#593470 [1604]" strokeweight="1pt">
                <v:stroke dashstyle="dash"/>
                <w10:wrap anchorx="margin"/>
              </v:rect>
            </w:pict>
          </mc:Fallback>
        </mc:AlternateContent>
      </w:r>
      <w:r w:rsidR="006F2FC7">
        <w:t>Modo Canal | Canal Automático</w:t>
      </w:r>
    </w:p>
    <w:p w14:paraId="51BA25D1" w14:textId="6164E33D" w:rsidR="00275505" w:rsidRDefault="00275505" w:rsidP="00275505">
      <w:pPr>
        <w:rPr>
          <w:b/>
          <w:bCs/>
          <w:i/>
          <w:iCs/>
          <w:lang w:val="es-419"/>
        </w:rPr>
      </w:pPr>
      <w:r>
        <w:rPr>
          <w:b/>
          <w:bCs/>
          <w:i/>
          <w:iCs/>
          <w:lang w:val="es-419"/>
        </w:rPr>
        <w:t xml:space="preserve">Ahora si ya presentamos un esquema de Canal, propiamente dicho, para </w:t>
      </w:r>
      <w:proofErr w:type="spellStart"/>
      <w:r>
        <w:rPr>
          <w:b/>
          <w:bCs/>
          <w:i/>
          <w:iCs/>
          <w:lang w:val="es-419"/>
        </w:rPr>
        <w:t>Abacus</w:t>
      </w:r>
      <w:proofErr w:type="spellEnd"/>
      <w:r>
        <w:rPr>
          <w:b/>
          <w:bCs/>
          <w:i/>
          <w:iCs/>
          <w:lang w:val="es-419"/>
        </w:rPr>
        <w:t>.</w:t>
      </w:r>
    </w:p>
    <w:p w14:paraId="2A4E1E33" w14:textId="0FCA3EC4" w:rsidR="00860353" w:rsidRPr="006A739E" w:rsidRDefault="00860353" w:rsidP="00275505">
      <w:pPr>
        <w:rPr>
          <w:i/>
          <w:iCs/>
          <w:lang w:val="es-419"/>
        </w:rPr>
      </w:pPr>
      <w:r w:rsidRPr="006A739E">
        <w:rPr>
          <w:i/>
          <w:iCs/>
          <w:lang w:val="es-419"/>
        </w:rPr>
        <w:t>Permite que el canal tome el gobierno de la transferencia</w:t>
      </w:r>
      <w:r w:rsidR="006A739E" w:rsidRPr="006A739E">
        <w:rPr>
          <w:i/>
          <w:iCs/>
          <w:lang w:val="es-419"/>
        </w:rPr>
        <w:t xml:space="preserve"> de una o </w:t>
      </w:r>
      <w:proofErr w:type="spellStart"/>
      <w:r w:rsidR="006A739E" w:rsidRPr="006A739E">
        <w:rPr>
          <w:i/>
          <w:iCs/>
          <w:lang w:val="es-419"/>
        </w:rPr>
        <w:t>mas</w:t>
      </w:r>
      <w:proofErr w:type="spellEnd"/>
      <w:r w:rsidR="006A739E">
        <w:rPr>
          <w:b/>
          <w:bCs/>
          <w:i/>
          <w:iCs/>
          <w:lang w:val="es-419"/>
        </w:rPr>
        <w:t xml:space="preserve"> palabras contiguas </w:t>
      </w:r>
      <w:r w:rsidR="006A739E" w:rsidRPr="006A739E">
        <w:rPr>
          <w:i/>
          <w:iCs/>
          <w:lang w:val="es-419"/>
        </w:rPr>
        <w:t>de memoria</w:t>
      </w:r>
      <w:r w:rsidRPr="006A739E">
        <w:rPr>
          <w:i/>
          <w:iCs/>
          <w:lang w:val="es-419"/>
        </w:rPr>
        <w:t xml:space="preserve"> </w:t>
      </w:r>
    </w:p>
    <w:p w14:paraId="38829DDB" w14:textId="77777777" w:rsidR="003725ED" w:rsidRDefault="45734287" w:rsidP="00794374">
      <w:pPr>
        <w:rPr>
          <w:lang w:val="es-419"/>
        </w:rPr>
      </w:pPr>
      <w:r w:rsidRPr="00275505">
        <w:rPr>
          <w:lang w:val="es-419"/>
        </w:rPr>
        <w:t xml:space="preserve">Los canales automáticos son capaces de gestionar el conjunto de una operación de entrada-salida sin intervención de la unidad central, excepto para inicializar y concluir dicha operación. </w:t>
      </w:r>
    </w:p>
    <w:p w14:paraId="13000EF7" w14:textId="509B6B56" w:rsidR="00794374" w:rsidRPr="00094202" w:rsidRDefault="45734287" w:rsidP="00794374">
      <w:pPr>
        <w:rPr>
          <w:lang w:val="es-419"/>
        </w:rPr>
      </w:pPr>
      <w:r w:rsidRPr="003725ED">
        <w:rPr>
          <w:lang w:val="es-419"/>
        </w:rPr>
        <w:t>L</w:t>
      </w:r>
      <w:r w:rsidR="003725ED">
        <w:rPr>
          <w:lang w:val="es-419"/>
        </w:rPr>
        <w:t>a</w:t>
      </w:r>
      <w:r w:rsidRPr="003725ED">
        <w:rPr>
          <w:lang w:val="es-419"/>
        </w:rPr>
        <w:t xml:space="preserve">s </w:t>
      </w:r>
      <w:r w:rsidR="00AE06F2" w:rsidRPr="003725ED">
        <w:rPr>
          <w:lang w:val="es-419"/>
        </w:rPr>
        <w:t>transferencias</w:t>
      </w:r>
      <w:r w:rsidRPr="003725ED">
        <w:rPr>
          <w:lang w:val="es-419"/>
        </w:rPr>
        <w:t xml:space="preserve"> elementales pueden ser efectuadas, bien por </w:t>
      </w:r>
      <w:r w:rsidRPr="0035452E">
        <w:rPr>
          <w:b/>
          <w:bCs/>
          <w:i/>
          <w:lang w:val="es-419"/>
        </w:rPr>
        <w:t xml:space="preserve">instrucción </w:t>
      </w:r>
      <w:proofErr w:type="spellStart"/>
      <w:r w:rsidRPr="0035452E">
        <w:rPr>
          <w:b/>
          <w:bCs/>
          <w:i/>
          <w:lang w:val="es-419"/>
        </w:rPr>
        <w:t>frozada</w:t>
      </w:r>
      <w:proofErr w:type="spellEnd"/>
      <w:r w:rsidRPr="003725ED">
        <w:rPr>
          <w:lang w:val="es-419"/>
        </w:rPr>
        <w:t xml:space="preserve">, bien por </w:t>
      </w:r>
      <w:r w:rsidRPr="0035452E">
        <w:rPr>
          <w:b/>
          <w:bCs/>
          <w:i/>
          <w:lang w:val="es-419"/>
        </w:rPr>
        <w:t>robo de ciclo</w:t>
      </w:r>
      <w:r w:rsidRPr="003725ED">
        <w:rPr>
          <w:lang w:val="es-419"/>
        </w:rPr>
        <w:t>, bien</w:t>
      </w:r>
      <w:r w:rsidR="79110DF1" w:rsidRPr="003725ED">
        <w:rPr>
          <w:lang w:val="es-419"/>
        </w:rPr>
        <w:t xml:space="preserve"> por </w:t>
      </w:r>
      <w:r w:rsidR="79110DF1" w:rsidRPr="0035452E">
        <w:rPr>
          <w:b/>
          <w:bCs/>
          <w:i/>
          <w:lang w:val="es-419"/>
        </w:rPr>
        <w:t>acceso directo a la memoria</w:t>
      </w:r>
      <w:r w:rsidR="79110DF1" w:rsidRPr="003725ED">
        <w:rPr>
          <w:lang w:val="es-419"/>
        </w:rPr>
        <w:t xml:space="preserve">. </w:t>
      </w:r>
      <w:r w:rsidR="79110DF1" w:rsidRPr="00094202">
        <w:rPr>
          <w:lang w:val="es-419"/>
        </w:rPr>
        <w:t xml:space="preserve">Se les llama </w:t>
      </w:r>
      <w:r w:rsidR="79110DF1" w:rsidRPr="00094202">
        <w:rPr>
          <w:i/>
          <w:lang w:val="es-419"/>
        </w:rPr>
        <w:t xml:space="preserve">canales simples </w:t>
      </w:r>
      <w:r w:rsidR="79110DF1" w:rsidRPr="00094202">
        <w:rPr>
          <w:lang w:val="es-419"/>
        </w:rPr>
        <w:t>cuando no gestionan más que una operación de entrada-salida a la vez.</w:t>
      </w:r>
    </w:p>
    <w:p w14:paraId="7118F034" w14:textId="1DED8727" w:rsidR="00115FA7" w:rsidRPr="0035452E" w:rsidRDefault="0035452E" w:rsidP="00115FA7">
      <w:pPr>
        <w:rPr>
          <w:b/>
          <w:bCs/>
          <w:lang w:val="es-419"/>
        </w:rPr>
      </w:pPr>
      <w:r>
        <w:rPr>
          <w:lang w:val="es-419"/>
        </w:rPr>
        <w:t xml:space="preserve">Lo vamos a describir partiendo de que utiliza </w:t>
      </w:r>
      <w:r>
        <w:rPr>
          <w:b/>
          <w:bCs/>
          <w:lang w:val="es-419"/>
        </w:rPr>
        <w:t>robo de ciclo.</w:t>
      </w:r>
      <w:r w:rsidR="009C16F2">
        <w:rPr>
          <w:b/>
          <w:bCs/>
          <w:lang w:val="es-419"/>
        </w:rPr>
        <w:t xml:space="preserve"> </w:t>
      </w:r>
      <w:r w:rsidR="009C16F2" w:rsidRPr="00E73B0C">
        <w:rPr>
          <w:lang w:val="es-419"/>
        </w:rPr>
        <w:t>El programa no se suspende al no tener necesidad de crear una instrucción nueva</w:t>
      </w:r>
      <w:r w:rsidR="00E73B0C" w:rsidRPr="00E73B0C">
        <w:rPr>
          <w:lang w:val="es-419"/>
        </w:rPr>
        <w:t xml:space="preserve">, genera la </w:t>
      </w:r>
      <w:proofErr w:type="spellStart"/>
      <w:r w:rsidR="00E73B0C" w:rsidRPr="00E73B0C">
        <w:rPr>
          <w:lang w:val="es-419"/>
        </w:rPr>
        <w:t>direccion</w:t>
      </w:r>
      <w:proofErr w:type="spellEnd"/>
      <w:r w:rsidR="00E73B0C" w:rsidRPr="00E73B0C">
        <w:rPr>
          <w:lang w:val="es-419"/>
        </w:rPr>
        <w:t xml:space="preserve"> que necesita y cuando pueda </w:t>
      </w:r>
      <w:proofErr w:type="spellStart"/>
      <w:r w:rsidR="00E73B0C" w:rsidRPr="00E73B0C">
        <w:rPr>
          <w:lang w:val="es-419"/>
        </w:rPr>
        <w:t>roba</w:t>
      </w:r>
      <w:proofErr w:type="spellEnd"/>
      <w:r w:rsidR="00E73B0C" w:rsidRPr="00E73B0C">
        <w:rPr>
          <w:lang w:val="es-419"/>
        </w:rPr>
        <w:t xml:space="preserve"> un ciclo</w:t>
      </w:r>
      <w:r w:rsidR="00E73B0C">
        <w:rPr>
          <w:lang w:val="es-419"/>
        </w:rPr>
        <w:t>.</w:t>
      </w:r>
    </w:p>
    <w:p w14:paraId="20E21A4E" w14:textId="4310B28A" w:rsidR="003725ED" w:rsidRDefault="79110DF1" w:rsidP="4CDA530B">
      <w:pPr>
        <w:rPr>
          <w:lang w:val="es-419"/>
        </w:rPr>
      </w:pPr>
      <w:r w:rsidRPr="003725ED">
        <w:rPr>
          <w:lang w:val="es-419"/>
        </w:rPr>
        <w:t xml:space="preserve">Desde este estricto punto de vista, </w:t>
      </w:r>
      <w:proofErr w:type="gramStart"/>
      <w:r w:rsidRPr="003725ED">
        <w:rPr>
          <w:lang w:val="es-419"/>
        </w:rPr>
        <w:t>las operación</w:t>
      </w:r>
      <w:proofErr w:type="gramEnd"/>
      <w:r w:rsidRPr="003725ED">
        <w:rPr>
          <w:lang w:val="es-419"/>
        </w:rPr>
        <w:t xml:space="preserve"> de entrada-salida queda </w:t>
      </w:r>
      <w:r w:rsidR="00AE06F2" w:rsidRPr="003725ED">
        <w:rPr>
          <w:lang w:val="es-419"/>
        </w:rPr>
        <w:t>enteramente</w:t>
      </w:r>
      <w:r w:rsidRPr="003725ED">
        <w:rPr>
          <w:lang w:val="es-419"/>
        </w:rPr>
        <w:t xml:space="preserve"> definida por</w:t>
      </w:r>
      <w:r w:rsidR="003725ED" w:rsidRPr="003725ED">
        <w:rPr>
          <w:lang w:val="es-419"/>
        </w:rPr>
        <w:t xml:space="preserve"> la</w:t>
      </w:r>
      <w:r w:rsidR="003725ED">
        <w:rPr>
          <w:lang w:val="es-419"/>
        </w:rPr>
        <w:t xml:space="preserve"> unidad externa la cual debe indicar</w:t>
      </w:r>
      <w:r w:rsidRPr="003725ED">
        <w:rPr>
          <w:lang w:val="es-419"/>
        </w:rPr>
        <w:t xml:space="preserve">: </w:t>
      </w:r>
    </w:p>
    <w:p w14:paraId="5D2B20B0" w14:textId="261E1988" w:rsidR="003725ED" w:rsidRPr="0098427C" w:rsidRDefault="0098427C" w:rsidP="00154A39">
      <w:pPr>
        <w:pStyle w:val="Prrafodelista"/>
        <w:numPr>
          <w:ilvl w:val="0"/>
          <w:numId w:val="79"/>
        </w:numPr>
      </w:pPr>
      <w:r>
        <w:t>E</w:t>
      </w:r>
      <w:r w:rsidR="79110DF1" w:rsidRPr="0098427C">
        <w:t xml:space="preserve">l sentido de la </w:t>
      </w:r>
      <w:r w:rsidR="00AE06F2" w:rsidRPr="0098427C">
        <w:t>transferencia</w:t>
      </w:r>
      <w:r w:rsidR="79110DF1" w:rsidRPr="0098427C">
        <w:t xml:space="preserve"> por realizar (entrada o salida) </w:t>
      </w:r>
    </w:p>
    <w:p w14:paraId="52DA61EB" w14:textId="402814C7" w:rsidR="0098427C" w:rsidRPr="0098427C" w:rsidRDefault="0098427C" w:rsidP="00154A39">
      <w:pPr>
        <w:pStyle w:val="Prrafodelista"/>
        <w:numPr>
          <w:ilvl w:val="0"/>
          <w:numId w:val="79"/>
        </w:numPr>
      </w:pPr>
      <w:r>
        <w:t>L</w:t>
      </w:r>
      <w:r w:rsidR="79110DF1" w:rsidRPr="0098427C">
        <w:t xml:space="preserve">a zona de almacenamiento en memoria de las informaciones por </w:t>
      </w:r>
      <w:proofErr w:type="spellStart"/>
      <w:r w:rsidR="79110DF1" w:rsidRPr="0098427C">
        <w:t>tr</w:t>
      </w:r>
      <w:r w:rsidRPr="0098427C">
        <w:t>a</w:t>
      </w:r>
      <w:r w:rsidR="79110DF1" w:rsidRPr="0098427C">
        <w:t>snferir</w:t>
      </w:r>
      <w:proofErr w:type="spellEnd"/>
      <w:r w:rsidR="79110DF1" w:rsidRPr="0098427C">
        <w:t xml:space="preserve">. </w:t>
      </w:r>
    </w:p>
    <w:p w14:paraId="289B226A" w14:textId="537605B5" w:rsidR="0098427C" w:rsidRPr="0098427C" w:rsidRDefault="0098427C" w:rsidP="00154A39">
      <w:pPr>
        <w:pStyle w:val="Prrafodelista"/>
        <w:numPr>
          <w:ilvl w:val="0"/>
          <w:numId w:val="79"/>
        </w:numPr>
      </w:pPr>
      <w:r w:rsidRPr="0098427C">
        <w:t>Cantidad de palabras a transferir</w:t>
      </w:r>
    </w:p>
    <w:p w14:paraId="4940B8D5" w14:textId="6DA7C5FC" w:rsidR="79110DF1" w:rsidRDefault="79110DF1" w:rsidP="0098427C">
      <w:pPr>
        <w:rPr>
          <w:lang w:val="es-419"/>
        </w:rPr>
      </w:pPr>
      <w:r w:rsidRPr="0098427C">
        <w:rPr>
          <w:lang w:val="es-419"/>
        </w:rPr>
        <w:t>Esta zona puede delimitarse mediante la dire</w:t>
      </w:r>
      <w:r w:rsidR="5221B69F" w:rsidRPr="0098427C">
        <w:rPr>
          <w:lang w:val="es-419"/>
        </w:rPr>
        <w:t>cción de su primera palabra (DIR) y su número de palabras (CDP)</w:t>
      </w:r>
    </w:p>
    <w:p w14:paraId="58634DA1" w14:textId="02E49FDA" w:rsidR="00C317D1" w:rsidRDefault="00C317D1" w:rsidP="0098427C">
      <w:pPr>
        <w:rPr>
          <w:lang w:val="es-419"/>
        </w:rPr>
      </w:pPr>
      <w:r w:rsidRPr="00C317D1">
        <w:rPr>
          <w:noProof/>
          <w:lang w:val="es-419"/>
        </w:rPr>
        <w:lastRenderedPageBreak/>
        <w:drawing>
          <wp:inline distT="0" distB="0" distL="0" distR="0" wp14:anchorId="17D5318F" wp14:editId="68DAF9BD">
            <wp:extent cx="4925112" cy="2333951"/>
            <wp:effectExtent l="0" t="0" r="0" b="9525"/>
            <wp:docPr id="1810491353" name="Picture 18104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25112" cy="2333951"/>
                    </a:xfrm>
                    <a:prstGeom prst="rect">
                      <a:avLst/>
                    </a:prstGeom>
                  </pic:spPr>
                </pic:pic>
              </a:graphicData>
            </a:graphic>
          </wp:inline>
        </w:drawing>
      </w:r>
    </w:p>
    <w:p w14:paraId="361F5B73" w14:textId="196C7912" w:rsidR="5221B69F" w:rsidRDefault="5221B69F" w:rsidP="4CDA530B"/>
    <w:p w14:paraId="26261F84" w14:textId="0E802C18" w:rsidR="00F015AC" w:rsidRDefault="2267518F" w:rsidP="000D527A">
      <w:pPr>
        <w:rPr>
          <w:lang w:val="es-419"/>
        </w:rPr>
      </w:pPr>
      <w:r w:rsidRPr="0085713B">
        <w:rPr>
          <w:lang w:val="es-419"/>
        </w:rPr>
        <w:t>La unidad centra</w:t>
      </w:r>
      <w:r w:rsidR="0085713B" w:rsidRPr="0085713B">
        <w:rPr>
          <w:lang w:val="es-419"/>
        </w:rPr>
        <w:t>l</w:t>
      </w:r>
      <w:r w:rsidRPr="0085713B">
        <w:rPr>
          <w:lang w:val="es-419"/>
        </w:rPr>
        <w:t xml:space="preserve"> es quien inicializa la operación, por programa</w:t>
      </w:r>
      <w:r w:rsidR="00F015AC">
        <w:rPr>
          <w:lang w:val="es-419"/>
        </w:rPr>
        <w:t xml:space="preserve"> al llegar a una instrucción de E/S</w:t>
      </w:r>
      <w:r w:rsidRPr="0085713B">
        <w:rPr>
          <w:lang w:val="es-419"/>
        </w:rPr>
        <w:t xml:space="preserve">. </w:t>
      </w:r>
    </w:p>
    <w:p w14:paraId="398D8F1C" w14:textId="0C05FA4B" w:rsidR="000D527A" w:rsidRDefault="2267518F" w:rsidP="000D527A">
      <w:pPr>
        <w:rPr>
          <w:lang w:val="es-419"/>
        </w:rPr>
      </w:pPr>
      <w:r w:rsidRPr="00F015AC">
        <w:rPr>
          <w:lang w:val="es-419"/>
        </w:rPr>
        <w:t xml:space="preserve">Selecciona el </w:t>
      </w:r>
      <w:proofErr w:type="spellStart"/>
      <w:r w:rsidRPr="00F015AC">
        <w:rPr>
          <w:lang w:val="es-419"/>
        </w:rPr>
        <w:t>perfiérico</w:t>
      </w:r>
      <w:proofErr w:type="spellEnd"/>
      <w:r w:rsidRPr="00F015AC">
        <w:rPr>
          <w:lang w:val="es-419"/>
        </w:rPr>
        <w:t xml:space="preserve"> (indicando eventualmente el sentido de la </w:t>
      </w:r>
      <w:r w:rsidR="00F015AC" w:rsidRPr="00F015AC">
        <w:rPr>
          <w:lang w:val="es-419"/>
        </w:rPr>
        <w:t>transferencia</w:t>
      </w:r>
      <w:r w:rsidRPr="00F015AC">
        <w:rPr>
          <w:lang w:val="es-419"/>
        </w:rPr>
        <w:t xml:space="preserve"> por efectuar) y carga las informaciones que definen a la zona de almacenamiento en memoria en dos registros del canal,</w:t>
      </w:r>
      <w:r w:rsidR="74E83F31" w:rsidRPr="00F015AC">
        <w:rPr>
          <w:lang w:val="es-419"/>
        </w:rPr>
        <w:t xml:space="preserve"> a los que llamaremos </w:t>
      </w:r>
      <w:r w:rsidR="74E83F31" w:rsidRPr="00F015AC">
        <w:rPr>
          <w:b/>
          <w:bCs/>
          <w:lang w:val="es-419"/>
        </w:rPr>
        <w:t>DEC (dirección en curso)</w:t>
      </w:r>
      <w:r w:rsidR="74E83F31" w:rsidRPr="00F015AC">
        <w:rPr>
          <w:lang w:val="es-419"/>
        </w:rPr>
        <w:t xml:space="preserve"> para la dirección de la zona y </w:t>
      </w:r>
      <w:r w:rsidR="74E83F31" w:rsidRPr="00F015AC">
        <w:rPr>
          <w:b/>
          <w:bCs/>
          <w:lang w:val="es-419"/>
        </w:rPr>
        <w:t>CDP (cuenta de palabras)</w:t>
      </w:r>
      <w:r w:rsidR="74E83F31" w:rsidRPr="00F015AC">
        <w:rPr>
          <w:lang w:val="es-419"/>
        </w:rPr>
        <w:t xml:space="preserve"> para el número de palabras. Esta carga puede realizarse </w:t>
      </w:r>
      <w:r w:rsidR="0170D764" w:rsidRPr="00F015AC">
        <w:rPr>
          <w:lang w:val="es-419"/>
        </w:rPr>
        <w:t>partiendo de instrucciones del tipo de salida directa en enlace programado.</w:t>
      </w:r>
    </w:p>
    <w:p w14:paraId="0A03192E" w14:textId="77777777" w:rsidR="002D48EE" w:rsidRDefault="00935A0C" w:rsidP="000D527A">
      <w:pPr>
        <w:rPr>
          <w:lang w:val="es-419"/>
        </w:rPr>
      </w:pPr>
      <w:r>
        <w:rPr>
          <w:lang w:val="es-419"/>
        </w:rPr>
        <w:t xml:space="preserve">Se lee la palabra y esta va al registro T o Tapón, donde puede permanecer el tiempo necesario hasta que el </w:t>
      </w:r>
      <w:proofErr w:type="spellStart"/>
      <w:r>
        <w:rPr>
          <w:lang w:val="es-419"/>
        </w:rPr>
        <w:t>periferico</w:t>
      </w:r>
      <w:proofErr w:type="spellEnd"/>
      <w:r>
        <w:rPr>
          <w:lang w:val="es-419"/>
        </w:rPr>
        <w:t xml:space="preserve"> </w:t>
      </w:r>
      <w:proofErr w:type="spellStart"/>
      <w:r>
        <w:rPr>
          <w:lang w:val="es-419"/>
        </w:rPr>
        <w:t>este</w:t>
      </w:r>
      <w:proofErr w:type="spellEnd"/>
      <w:r>
        <w:rPr>
          <w:lang w:val="es-419"/>
        </w:rPr>
        <w:t xml:space="preserve"> disponible</w:t>
      </w:r>
      <w:r w:rsidR="007165A6">
        <w:rPr>
          <w:lang w:val="es-419"/>
        </w:rPr>
        <w:t xml:space="preserve">, ya es incumbencia del canal su tratamiento permitiendo </w:t>
      </w:r>
      <w:proofErr w:type="spellStart"/>
      <w:r w:rsidR="007165A6">
        <w:rPr>
          <w:lang w:val="es-419"/>
        </w:rPr>
        <w:t>asi</w:t>
      </w:r>
      <w:proofErr w:type="spellEnd"/>
      <w:r w:rsidR="007165A6">
        <w:rPr>
          <w:lang w:val="es-419"/>
        </w:rPr>
        <w:t xml:space="preserve"> que</w:t>
      </w:r>
      <w:r w:rsidR="00E50F60">
        <w:rPr>
          <w:lang w:val="es-419"/>
        </w:rPr>
        <w:t xml:space="preserve"> el programa en curso puede continuar con su ejecución.</w:t>
      </w:r>
      <w:r w:rsidR="002D48EE">
        <w:rPr>
          <w:lang w:val="es-419"/>
        </w:rPr>
        <w:t xml:space="preserve"> </w:t>
      </w:r>
    </w:p>
    <w:p w14:paraId="00AF4A8B" w14:textId="40BFFB9F" w:rsidR="00935A0C" w:rsidRPr="006C142C" w:rsidRDefault="002D48EE" w:rsidP="000D527A">
      <w:pPr>
        <w:rPr>
          <w:lang w:val="es-419"/>
        </w:rPr>
      </w:pPr>
      <w:r w:rsidRPr="002D48EE">
        <w:rPr>
          <w:i/>
          <w:iCs/>
          <w:lang w:val="es-419"/>
        </w:rPr>
        <w:t xml:space="preserve">¿Por qué podría estar ocupado el </w:t>
      </w:r>
      <w:proofErr w:type="spellStart"/>
      <w:r w:rsidRPr="002D48EE">
        <w:rPr>
          <w:i/>
          <w:iCs/>
          <w:lang w:val="es-419"/>
        </w:rPr>
        <w:t>periferico</w:t>
      </w:r>
      <w:proofErr w:type="spellEnd"/>
      <w:r w:rsidRPr="002D48EE">
        <w:rPr>
          <w:i/>
          <w:iCs/>
          <w:lang w:val="es-419"/>
        </w:rPr>
        <w:t>?</w:t>
      </w:r>
      <w:r>
        <w:rPr>
          <w:i/>
          <w:iCs/>
          <w:lang w:val="es-419"/>
        </w:rPr>
        <w:t xml:space="preserve"> </w:t>
      </w:r>
      <w:r w:rsidR="00E32E7A" w:rsidRPr="006C142C">
        <w:rPr>
          <w:lang w:val="es-419"/>
        </w:rPr>
        <w:t>No termino de gestionar la transferencia anterior</w:t>
      </w:r>
      <w:r w:rsidR="006C142C" w:rsidRPr="006C142C">
        <w:rPr>
          <w:lang w:val="es-419"/>
        </w:rPr>
        <w:t xml:space="preserve">, o porque es otro </w:t>
      </w:r>
      <w:proofErr w:type="spellStart"/>
      <w:r w:rsidR="006C142C" w:rsidRPr="006C142C">
        <w:rPr>
          <w:lang w:val="es-419"/>
        </w:rPr>
        <w:t>periferico</w:t>
      </w:r>
      <w:proofErr w:type="spellEnd"/>
      <w:r w:rsidR="006C142C" w:rsidRPr="006C142C">
        <w:rPr>
          <w:lang w:val="es-419"/>
        </w:rPr>
        <w:t>(raro)</w:t>
      </w:r>
    </w:p>
    <w:p w14:paraId="5CE173E6" w14:textId="4D7ADBAF" w:rsidR="00A516DD" w:rsidRPr="00A516DD" w:rsidRDefault="00A516DD" w:rsidP="000D527A">
      <w:pPr>
        <w:rPr>
          <w:i/>
          <w:iCs/>
          <w:lang w:val="es-419"/>
        </w:rPr>
      </w:pPr>
      <w:r w:rsidRPr="00BB7E01">
        <w:rPr>
          <w:i/>
          <w:iCs/>
          <w:lang w:val="es-419"/>
        </w:rPr>
        <w:t>¿Por qué no se incluye una condición de fin?</w:t>
      </w:r>
      <w:r>
        <w:rPr>
          <w:i/>
          <w:iCs/>
          <w:lang w:val="es-419"/>
        </w:rPr>
        <w:t xml:space="preserve">  </w:t>
      </w:r>
      <w:r w:rsidRPr="00A516DD">
        <w:rPr>
          <w:lang w:val="es-419"/>
        </w:rPr>
        <w:t xml:space="preserve">Porque termina cuando el CDP llega a 0 o el </w:t>
      </w:r>
      <w:proofErr w:type="spellStart"/>
      <w:r w:rsidRPr="00A516DD">
        <w:rPr>
          <w:lang w:val="es-419"/>
        </w:rPr>
        <w:t>perifierico</w:t>
      </w:r>
      <w:proofErr w:type="spellEnd"/>
      <w:r w:rsidRPr="00A516DD">
        <w:rPr>
          <w:lang w:val="es-419"/>
        </w:rPr>
        <w:t xml:space="preserve"> por excepción da fin.</w:t>
      </w:r>
    </w:p>
    <w:p w14:paraId="4E574594" w14:textId="5EECD86E" w:rsidR="000F7B6F" w:rsidRDefault="0170D764" w:rsidP="2E0E3335">
      <w:pPr>
        <w:rPr>
          <w:lang w:val="es-419"/>
        </w:rPr>
      </w:pPr>
      <w:r w:rsidRPr="00A43D40">
        <w:rPr>
          <w:lang w:val="es-419"/>
        </w:rPr>
        <w:t>Una vez efectuada la inicialización, la operación de E/S se desarrolla ya al ritmo de</w:t>
      </w:r>
      <w:r w:rsidR="006D1382">
        <w:rPr>
          <w:lang w:val="es-419"/>
        </w:rPr>
        <w:t xml:space="preserve"> </w:t>
      </w:r>
      <w:r w:rsidRPr="00A43D40">
        <w:rPr>
          <w:lang w:val="es-419"/>
        </w:rPr>
        <w:t xml:space="preserve">la unidad periférica. </w:t>
      </w:r>
      <w:r w:rsidRPr="000F7B6F">
        <w:rPr>
          <w:lang w:val="es-419"/>
        </w:rPr>
        <w:t>Es a petición de ésta que el canal ejecuta una tra</w:t>
      </w:r>
      <w:r w:rsidR="000F7B6F">
        <w:rPr>
          <w:lang w:val="es-419"/>
        </w:rPr>
        <w:t>ns</w:t>
      </w:r>
      <w:r w:rsidRPr="000F7B6F">
        <w:rPr>
          <w:lang w:val="es-419"/>
        </w:rPr>
        <w:t>ferencia elemental</w:t>
      </w:r>
      <w:r w:rsidR="46DA45F6" w:rsidRPr="000F7B6F">
        <w:rPr>
          <w:lang w:val="es-419"/>
        </w:rPr>
        <w:t xml:space="preserve">, utilizando el contenido del registro DEC como dirección de almacenamiento en memoria, y después </w:t>
      </w:r>
      <w:proofErr w:type="spellStart"/>
      <w:r w:rsidR="46DA45F6" w:rsidRPr="000F7B6F">
        <w:rPr>
          <w:lang w:val="es-419"/>
        </w:rPr>
        <w:t>acutaliza</w:t>
      </w:r>
      <w:proofErr w:type="spellEnd"/>
      <w:r w:rsidR="46DA45F6" w:rsidRPr="000F7B6F">
        <w:rPr>
          <w:lang w:val="es-419"/>
        </w:rPr>
        <w:t xml:space="preserve"> la dirección en </w:t>
      </w:r>
      <w:r w:rsidR="000F7B6F" w:rsidRPr="000F7B6F">
        <w:rPr>
          <w:lang w:val="es-419"/>
        </w:rPr>
        <w:t>curso</w:t>
      </w:r>
      <w:r w:rsidR="46DA45F6" w:rsidRPr="000F7B6F">
        <w:rPr>
          <w:lang w:val="es-419"/>
        </w:rPr>
        <w:t xml:space="preserve">, sumando 1 al registro DEC, y la </w:t>
      </w:r>
      <w:r w:rsidR="000F7B6F" w:rsidRPr="000F7B6F">
        <w:rPr>
          <w:lang w:val="es-419"/>
        </w:rPr>
        <w:t>cuenta</w:t>
      </w:r>
      <w:r w:rsidR="46DA45F6" w:rsidRPr="000F7B6F">
        <w:rPr>
          <w:lang w:val="es-419"/>
        </w:rPr>
        <w:t xml:space="preserve"> de palabras, restando 1 al registro CDP. </w:t>
      </w:r>
      <w:r w:rsidR="00F859EC">
        <w:rPr>
          <w:lang w:val="es-419"/>
        </w:rPr>
        <w:t xml:space="preserve"> Cada vez que se incrementa DEC y</w:t>
      </w:r>
      <w:r w:rsidR="00A969DF">
        <w:rPr>
          <w:lang w:val="es-419"/>
        </w:rPr>
        <w:t xml:space="preserve"> </w:t>
      </w:r>
      <w:r w:rsidR="00F859EC">
        <w:rPr>
          <w:lang w:val="es-419"/>
        </w:rPr>
        <w:t xml:space="preserve">se decrementa CDP hay una petición de ciclo de </w:t>
      </w:r>
      <w:r w:rsidR="003D559C">
        <w:rPr>
          <w:lang w:val="es-419"/>
        </w:rPr>
        <w:t>memoria, la unidad de control central acepta cuando pueda robar un ciclo</w:t>
      </w:r>
      <w:r w:rsidR="009A6D78">
        <w:rPr>
          <w:lang w:val="es-419"/>
        </w:rPr>
        <w:t xml:space="preserve">. </w:t>
      </w:r>
    </w:p>
    <w:p w14:paraId="4F68B2E9" w14:textId="2668E3C7" w:rsidR="000F7B6F" w:rsidRDefault="46DA45F6" w:rsidP="2E0E3335">
      <w:pPr>
        <w:rPr>
          <w:lang w:val="es-419"/>
        </w:rPr>
      </w:pPr>
      <w:r w:rsidRPr="00A43D40">
        <w:rPr>
          <w:lang w:val="es-419"/>
        </w:rPr>
        <w:t xml:space="preserve">La transferencia termina cuando el canal </w:t>
      </w:r>
      <w:r w:rsidR="300E63AB" w:rsidRPr="00A43D40">
        <w:rPr>
          <w:lang w:val="es-419"/>
        </w:rPr>
        <w:t xml:space="preserve">detecta que le registro contador de palabras llega a cero o cuando el controlador del periférico envía una </w:t>
      </w:r>
      <w:r w:rsidR="000F7B6F" w:rsidRPr="00A43D40">
        <w:rPr>
          <w:lang w:val="es-419"/>
        </w:rPr>
        <w:t>señal</w:t>
      </w:r>
      <w:r w:rsidR="300E63AB" w:rsidRPr="00A43D40">
        <w:rPr>
          <w:lang w:val="es-419"/>
        </w:rPr>
        <w:t xml:space="preserve"> de fin de </w:t>
      </w:r>
      <w:r w:rsidR="000F7B6F" w:rsidRPr="00A43D40">
        <w:rPr>
          <w:lang w:val="es-419"/>
        </w:rPr>
        <w:t>información</w:t>
      </w:r>
      <w:r w:rsidR="300E63AB" w:rsidRPr="00A43D40">
        <w:rPr>
          <w:lang w:val="es-419"/>
        </w:rPr>
        <w:t xml:space="preserve">. </w:t>
      </w:r>
    </w:p>
    <w:p w14:paraId="302C170C" w14:textId="2A7D6A37" w:rsidR="0170D764" w:rsidRDefault="300E63AB" w:rsidP="2E0E3335">
      <w:pPr>
        <w:rPr>
          <w:lang w:val="es-419"/>
        </w:rPr>
      </w:pPr>
      <w:r w:rsidRPr="00A43D40">
        <w:rPr>
          <w:lang w:val="es-419"/>
        </w:rPr>
        <w:t xml:space="preserve">En ese momento genera el canal una </w:t>
      </w:r>
      <w:proofErr w:type="gramStart"/>
      <w:r w:rsidRPr="00A43D40">
        <w:rPr>
          <w:lang w:val="es-419"/>
        </w:rPr>
        <w:t xml:space="preserve">interrupción  </w:t>
      </w:r>
      <w:r w:rsidR="002462A5">
        <w:rPr>
          <w:lang w:val="es-419"/>
        </w:rPr>
        <w:t>p</w:t>
      </w:r>
      <w:r w:rsidRPr="00A43D40">
        <w:rPr>
          <w:lang w:val="es-419"/>
        </w:rPr>
        <w:t>ara</w:t>
      </w:r>
      <w:proofErr w:type="gramEnd"/>
      <w:r w:rsidRPr="00A43D40">
        <w:rPr>
          <w:lang w:val="es-419"/>
        </w:rPr>
        <w:t xml:space="preserve"> indicar a la unidad central que se ha concluido</w:t>
      </w:r>
      <w:r w:rsidR="65E34414" w:rsidRPr="00A43D40">
        <w:rPr>
          <w:lang w:val="es-419"/>
        </w:rPr>
        <w:t xml:space="preserve"> la operación E/S. Tal modo de funcionamiento, soportado por dos registros (CDP Y DEC), es designado generalmente como modo canal. A la correspondiente unidad de </w:t>
      </w:r>
      <w:r w:rsidR="002462A5" w:rsidRPr="00A43D40">
        <w:rPr>
          <w:lang w:val="es-419"/>
        </w:rPr>
        <w:t>intercambio</w:t>
      </w:r>
      <w:r w:rsidR="65E34414" w:rsidRPr="00A43D40">
        <w:rPr>
          <w:lang w:val="es-419"/>
        </w:rPr>
        <w:t xml:space="preserve"> se</w:t>
      </w:r>
      <w:r w:rsidR="02CDDF6D" w:rsidRPr="00A43D40">
        <w:rPr>
          <w:lang w:val="es-419"/>
        </w:rPr>
        <w:t xml:space="preserve"> le llama canal</w:t>
      </w:r>
      <w:r w:rsidR="002462A5">
        <w:rPr>
          <w:lang w:val="es-419"/>
        </w:rPr>
        <w:t>.</w:t>
      </w:r>
    </w:p>
    <w:p w14:paraId="0F1ACE28" w14:textId="26E51635" w:rsidR="00C317D1" w:rsidRPr="00094202" w:rsidRDefault="00C317D1" w:rsidP="2E0E3335">
      <w:pPr>
        <w:rPr>
          <w:lang w:val="es-419"/>
        </w:rPr>
      </w:pPr>
      <w:r w:rsidRPr="00B65E96">
        <w:rPr>
          <w:noProof/>
        </w:rPr>
        <w:lastRenderedPageBreak/>
        <w:drawing>
          <wp:inline distT="0" distB="0" distL="0" distR="0" wp14:anchorId="3D91A44E" wp14:editId="2B1E9FC1">
            <wp:extent cx="6858000" cy="5613400"/>
            <wp:effectExtent l="0" t="0" r="0" b="6350"/>
            <wp:docPr id="1810491352" name="Picture 18104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5613400"/>
                    </a:xfrm>
                    <a:prstGeom prst="rect">
                      <a:avLst/>
                    </a:prstGeom>
                  </pic:spPr>
                </pic:pic>
              </a:graphicData>
            </a:graphic>
          </wp:inline>
        </w:drawing>
      </w:r>
    </w:p>
    <w:p w14:paraId="34A5E0A6" w14:textId="62E8E948" w:rsidR="0170D764" w:rsidRPr="00A43D40" w:rsidRDefault="0170D764" w:rsidP="05654377">
      <w:pPr>
        <w:jc w:val="center"/>
        <w:rPr>
          <w:lang w:val="es-419"/>
        </w:rPr>
      </w:pPr>
    </w:p>
    <w:p w14:paraId="10113C2C" w14:textId="10DBFE93" w:rsidR="00D150F3" w:rsidRDefault="00450FCB" w:rsidP="00753E10">
      <w:pPr>
        <w:pStyle w:val="Ttulo4"/>
      </w:pPr>
      <w:r w:rsidRPr="00450FCB">
        <w:rPr>
          <w:noProof/>
        </w:rPr>
        <w:lastRenderedPageBreak/>
        <w:drawing>
          <wp:inline distT="0" distB="0" distL="0" distR="0" wp14:anchorId="62C1FD6E" wp14:editId="42CADA6A">
            <wp:extent cx="6858000" cy="5514340"/>
            <wp:effectExtent l="0" t="0" r="0" b="0"/>
            <wp:docPr id="1810491354" name="Picture 181049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514340"/>
                    </a:xfrm>
                    <a:prstGeom prst="rect">
                      <a:avLst/>
                    </a:prstGeom>
                  </pic:spPr>
                </pic:pic>
              </a:graphicData>
            </a:graphic>
          </wp:inline>
        </w:drawing>
      </w:r>
      <w:r w:rsidR="006F2FC7">
        <w:tab/>
      </w:r>
      <w:r w:rsidR="00905011">
        <w:tab/>
      </w:r>
    </w:p>
    <w:p w14:paraId="1C929349" w14:textId="49B0C7F3" w:rsidR="006F2FC7" w:rsidRDefault="00225ACE" w:rsidP="00753E10">
      <w:pPr>
        <w:pStyle w:val="Ttulo4"/>
      </w:pPr>
      <w:r w:rsidRPr="00175C34">
        <w:rPr>
          <w:noProof/>
        </w:rPr>
        <mc:AlternateContent>
          <mc:Choice Requires="wps">
            <w:drawing>
              <wp:anchor distT="0" distB="0" distL="114300" distR="114300" simplePos="0" relativeHeight="251658296" behindDoc="1" locked="0" layoutInCell="1" allowOverlap="1" wp14:anchorId="2D530907" wp14:editId="7FD309CD">
                <wp:simplePos x="0" y="0"/>
                <wp:positionH relativeFrom="margin">
                  <wp:align>left</wp:align>
                </wp:positionH>
                <wp:positionV relativeFrom="paragraph">
                  <wp:posOffset>286026</wp:posOffset>
                </wp:positionV>
                <wp:extent cx="6957391" cy="2115047"/>
                <wp:effectExtent l="0" t="0" r="15240" b="19050"/>
                <wp:wrapNone/>
                <wp:docPr id="1810491365" name="Rectangle 1810491365" descr="decorative element"/>
                <wp:cNvGraphicFramePr/>
                <a:graphic xmlns:a="http://schemas.openxmlformats.org/drawingml/2006/main">
                  <a:graphicData uri="http://schemas.microsoft.com/office/word/2010/wordprocessingShape">
                    <wps:wsp>
                      <wps:cNvSpPr/>
                      <wps:spPr>
                        <a:xfrm>
                          <a:off x="0" y="0"/>
                          <a:ext cx="6957391" cy="2115047"/>
                        </a:xfrm>
                        <a:prstGeom prst="rect">
                          <a:avLst/>
                        </a:prstGeom>
                        <a:solidFill>
                          <a:srgbClr val="F4EBF9"/>
                        </a:solidFill>
                        <a:ln>
                          <a:solidFill>
                            <a:schemeClr val="accen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CB06A" id="Rectangle 1810491365" o:spid="_x0000_s1026" alt="decorative element" style="position:absolute;margin-left:0;margin-top:22.5pt;width:547.85pt;height:166.55pt;z-index:-251658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" fillcolor="#f4ebf9" strokecolor="#593470 [1604]" strokeweight="1pt">
                <v:stroke dashstyle="dash"/>
                <w10:wrap anchorx="margin"/>
              </v:rect>
            </w:pict>
          </mc:Fallback>
        </mc:AlternateContent>
      </w:r>
      <w:r w:rsidR="006F2FC7">
        <w:t>Encadenamiento de Datos</w:t>
      </w:r>
    </w:p>
    <w:p w14:paraId="0135D98F" w14:textId="01F5B1C0" w:rsidR="00013B1F" w:rsidRDefault="00013B1F" w:rsidP="00013B1F">
      <w:pPr>
        <w:rPr>
          <w:b/>
          <w:bCs/>
          <w:i/>
          <w:iCs/>
          <w:lang w:val="es-419"/>
        </w:rPr>
      </w:pPr>
      <w:r>
        <w:rPr>
          <w:b/>
          <w:bCs/>
          <w:i/>
          <w:iCs/>
          <w:lang w:val="es-419"/>
        </w:rPr>
        <w:t>Permite pasar de una zona de memoria a otra sin necesidad de volver a inicializar una nueva operación de I/O sin implicar a la Unidad Central de proceso</w:t>
      </w:r>
    </w:p>
    <w:p w14:paraId="4A5C431B" w14:textId="77777777" w:rsidR="00C84334" w:rsidRDefault="00C84334" w:rsidP="00C84334">
      <w:pPr>
        <w:rPr>
          <w:i/>
          <w:iCs/>
          <w:lang w:val="es-419"/>
        </w:rPr>
      </w:pPr>
      <w:r>
        <w:rPr>
          <w:i/>
          <w:iCs/>
          <w:lang w:val="es-419"/>
        </w:rPr>
        <w:t xml:space="preserve">Sin esta técnica, luego de la interrupción fin de transferencia de la </w:t>
      </w:r>
      <w:proofErr w:type="gramStart"/>
      <w:r>
        <w:rPr>
          <w:i/>
          <w:iCs/>
          <w:lang w:val="es-419"/>
        </w:rPr>
        <w:t>primer zona</w:t>
      </w:r>
      <w:proofErr w:type="gramEnd"/>
      <w:r>
        <w:rPr>
          <w:i/>
          <w:iCs/>
          <w:lang w:val="es-419"/>
        </w:rPr>
        <w:t xml:space="preserve"> se debería volver a generar un nuevo programa canal para recargar los registros DEC y CDEP para la segunda zona</w:t>
      </w:r>
    </w:p>
    <w:p w14:paraId="58FBAE58" w14:textId="2A960A73" w:rsidR="00C84334" w:rsidRDefault="00C84334" w:rsidP="00013B1F">
      <w:pPr>
        <w:rPr>
          <w:i/>
          <w:iCs/>
          <w:lang w:val="es-419"/>
        </w:rPr>
      </w:pPr>
      <w:r>
        <w:rPr>
          <w:i/>
          <w:iCs/>
          <w:lang w:val="es-419"/>
        </w:rPr>
        <w:t xml:space="preserve">Para lograr que el canal tome el control del encadenamiento se necesita agregar a la </w:t>
      </w:r>
      <w:proofErr w:type="spellStart"/>
      <w:r>
        <w:rPr>
          <w:i/>
          <w:iCs/>
          <w:lang w:val="es-419"/>
        </w:rPr>
        <w:t>info</w:t>
      </w:r>
      <w:proofErr w:type="spellEnd"/>
      <w:r>
        <w:rPr>
          <w:i/>
          <w:iCs/>
          <w:lang w:val="es-419"/>
        </w:rPr>
        <w:t xml:space="preserve"> DEC y CDP }, dos informaciones </w:t>
      </w:r>
      <w:proofErr w:type="spellStart"/>
      <w:r>
        <w:rPr>
          <w:i/>
          <w:iCs/>
          <w:lang w:val="es-419"/>
        </w:rPr>
        <w:t>mas</w:t>
      </w:r>
      <w:proofErr w:type="spellEnd"/>
      <w:r>
        <w:rPr>
          <w:i/>
          <w:iCs/>
          <w:lang w:val="es-419"/>
        </w:rPr>
        <w:t xml:space="preserve"> de </w:t>
      </w:r>
      <w:r>
        <w:rPr>
          <w:b/>
          <w:bCs/>
          <w:i/>
          <w:iCs/>
          <w:lang w:val="es-419"/>
        </w:rPr>
        <w:t>gobierno</w:t>
      </w:r>
      <w:r>
        <w:rPr>
          <w:i/>
          <w:iCs/>
          <w:lang w:val="es-419"/>
        </w:rPr>
        <w:t xml:space="preserve"> conocidas como IT (interrupción de fin de transferencia</w:t>
      </w:r>
      <w:r w:rsidR="00C34F0F">
        <w:rPr>
          <w:i/>
          <w:iCs/>
          <w:lang w:val="es-419"/>
        </w:rPr>
        <w:t>, indica que termino ese bloque</w:t>
      </w:r>
      <w:r>
        <w:rPr>
          <w:i/>
          <w:iCs/>
          <w:lang w:val="es-419"/>
        </w:rPr>
        <w:t>) y ED (Encadenamiento de datos)</w:t>
      </w:r>
    </w:p>
    <w:p w14:paraId="591B9FDD" w14:textId="26610941" w:rsidR="0026084A" w:rsidRPr="00C84334" w:rsidRDefault="0026084A" w:rsidP="00013B1F">
      <w:pPr>
        <w:rPr>
          <w:i/>
          <w:iCs/>
          <w:lang w:val="es-419"/>
        </w:rPr>
      </w:pPr>
      <w:r>
        <w:rPr>
          <w:i/>
          <w:iCs/>
          <w:lang w:val="es-419"/>
        </w:rPr>
        <w:t>Consiste en efectuar la operación de carga de dichos registros bajo el control del Canal con el objeto de pasar a de una zona de memoria a otra de manera automática, dentro de una única operación de E/S, y sin intervención de la Unidad Central</w:t>
      </w:r>
    </w:p>
    <w:p w14:paraId="7D2C2386" w14:textId="24BDD3EB" w:rsidR="006F2FC7" w:rsidRPr="006E195B" w:rsidRDefault="058E0DFB" w:rsidP="05654377">
      <w:pPr>
        <w:rPr>
          <w:lang w:val="es-419"/>
        </w:rPr>
      </w:pPr>
      <w:r w:rsidRPr="006E195B">
        <w:rPr>
          <w:lang w:val="es-419"/>
        </w:rPr>
        <w:t>En el canal automático, para pasar de una zona de memoria a otra, la unidad central debe</w:t>
      </w:r>
      <w:r w:rsidR="0436EF0B" w:rsidRPr="006E195B">
        <w:rPr>
          <w:lang w:val="es-419"/>
        </w:rPr>
        <w:t>ría</w:t>
      </w:r>
      <w:r w:rsidRPr="006E195B">
        <w:rPr>
          <w:lang w:val="es-419"/>
        </w:rPr>
        <w:t xml:space="preserve"> desarrollar, después de la interrupción de fin de transferencia correspondiente a la primera zona, un programa cuyo </w:t>
      </w:r>
      <w:r w:rsidR="11041BD3" w:rsidRPr="006E195B">
        <w:rPr>
          <w:lang w:val="es-419"/>
        </w:rPr>
        <w:t xml:space="preserve">objetivo sería recargar los registros DEC y CDP con las características de la segunda zona y relanzar la operación de entrada o de salida. </w:t>
      </w:r>
      <w:r w:rsidR="49989D64" w:rsidRPr="006E195B">
        <w:rPr>
          <w:lang w:val="es-419"/>
        </w:rPr>
        <w:t xml:space="preserve">El encadenamiento de datos consiste en efectuar esta operación de carga de </w:t>
      </w:r>
      <w:r w:rsidR="49989D64" w:rsidRPr="006E195B">
        <w:rPr>
          <w:lang w:val="es-419"/>
        </w:rPr>
        <w:lastRenderedPageBreak/>
        <w:t>dichos registros bajo control del canal, de tal suerte que se pase automáticamente de una zona a otra dentro de una operación E/S, sin implicar a la unidad central. Pa</w:t>
      </w:r>
      <w:r w:rsidR="4FA1D0A6" w:rsidRPr="006E195B">
        <w:rPr>
          <w:lang w:val="es-419"/>
        </w:rPr>
        <w:t>r</w:t>
      </w:r>
      <w:r w:rsidR="49989D64" w:rsidRPr="006E195B">
        <w:rPr>
          <w:lang w:val="es-419"/>
        </w:rPr>
        <w:t>a conseguir</w:t>
      </w:r>
      <w:r w:rsidR="32703E4B" w:rsidRPr="006E195B">
        <w:rPr>
          <w:lang w:val="es-419"/>
        </w:rPr>
        <w:t>lo es necesario</w:t>
      </w:r>
      <w:r w:rsidR="33C74CF2" w:rsidRPr="006E195B">
        <w:rPr>
          <w:lang w:val="es-419"/>
        </w:rPr>
        <w:t xml:space="preserve"> añadir a las informaciones la “dirección” y “cuenta de palabras” dos informaciones binarias de gobierno:</w:t>
      </w:r>
    </w:p>
    <w:tbl>
      <w:tblPr>
        <w:tblStyle w:val="Tablanormal4"/>
        <w:tblW w:w="0" w:type="auto"/>
        <w:jc w:val="center"/>
        <w:tblLayout w:type="fixed"/>
        <w:tblLook w:val="06A0" w:firstRow="1" w:lastRow="0" w:firstColumn="1" w:lastColumn="0" w:noHBand="1" w:noVBand="1"/>
      </w:tblPr>
      <w:tblGrid>
        <w:gridCol w:w="870"/>
        <w:gridCol w:w="750"/>
        <w:gridCol w:w="915"/>
        <w:gridCol w:w="2190"/>
      </w:tblGrid>
      <w:tr w:rsidR="05654377" w14:paraId="2E43505E" w14:textId="77777777" w:rsidTr="056543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Pr>
          <w:p w14:paraId="02B16C95" w14:textId="28E8BF66" w:rsidR="39596727" w:rsidRDefault="39596727" w:rsidP="05654377">
            <w:pPr>
              <w:rPr>
                <w:b w:val="0"/>
                <w:bCs w:val="0"/>
              </w:rPr>
            </w:pPr>
            <w:r>
              <w:rPr>
                <w:b w:val="0"/>
                <w:bCs w:val="0"/>
              </w:rPr>
              <w:t>IT:</w:t>
            </w:r>
          </w:p>
        </w:tc>
        <w:tc>
          <w:tcPr>
            <w:tcW w:w="750" w:type="dxa"/>
          </w:tcPr>
          <w:p w14:paraId="70D6072B" w14:textId="795E5398" w:rsidR="39596727" w:rsidRDefault="39596727" w:rsidP="05654377">
            <w:pPr>
              <w:cnfStyle w:val="100000000000" w:firstRow="1" w:lastRow="0" w:firstColumn="0" w:lastColumn="0" w:oddVBand="0" w:evenVBand="0" w:oddHBand="0" w:evenHBand="0" w:firstRowFirstColumn="0" w:firstRowLastColumn="0" w:lastRowFirstColumn="0" w:lastRowLastColumn="0"/>
            </w:pPr>
            <w:r>
              <w:rPr>
                <w:b w:val="0"/>
                <w:bCs w:val="0"/>
              </w:rPr>
              <w:t>=</w:t>
            </w:r>
          </w:p>
        </w:tc>
        <w:tc>
          <w:tcPr>
            <w:tcW w:w="915" w:type="dxa"/>
          </w:tcPr>
          <w:p w14:paraId="58FD2A1E" w14:textId="14705FF4" w:rsidR="39596727" w:rsidRDefault="39596727" w:rsidP="05654377">
            <w:pPr>
              <w:cnfStyle w:val="100000000000" w:firstRow="1" w:lastRow="0" w:firstColumn="0" w:lastColumn="0" w:oddVBand="0" w:evenVBand="0" w:oddHBand="0" w:evenHBand="0" w:firstRowFirstColumn="0" w:firstRowLastColumn="0" w:lastRowFirstColumn="0" w:lastRowLastColumn="0"/>
            </w:pPr>
            <w:r>
              <w:rPr>
                <w:b w:val="0"/>
                <w:bCs w:val="0"/>
              </w:rPr>
              <w:t>0</w:t>
            </w:r>
          </w:p>
        </w:tc>
        <w:tc>
          <w:tcPr>
            <w:tcW w:w="2190" w:type="dxa"/>
          </w:tcPr>
          <w:p w14:paraId="45D012E9" w14:textId="3EF12B1A" w:rsidR="39596727" w:rsidRDefault="39596727" w:rsidP="05654377">
            <w:pPr>
              <w:cnfStyle w:val="100000000000" w:firstRow="1" w:lastRow="0" w:firstColumn="0" w:lastColumn="0" w:oddVBand="0" w:evenVBand="0" w:oddHBand="0" w:evenHBand="0" w:firstRowFirstColumn="0" w:firstRowLastColumn="0" w:lastRowFirstColumn="0" w:lastRowLastColumn="0"/>
            </w:pPr>
            <w:r>
              <w:rPr>
                <w:b w:val="0"/>
                <w:bCs w:val="0"/>
              </w:rPr>
              <w:t xml:space="preserve">no </w:t>
            </w:r>
            <w:proofErr w:type="spellStart"/>
            <w:r>
              <w:rPr>
                <w:b w:val="0"/>
                <w:bCs w:val="0"/>
              </w:rPr>
              <w:t>interrupción</w:t>
            </w:r>
            <w:proofErr w:type="spellEnd"/>
          </w:p>
        </w:tc>
      </w:tr>
      <w:tr w:rsidR="05654377" w14:paraId="337D1EA0" w14:textId="77777777" w:rsidTr="05654377">
        <w:trPr>
          <w:jc w:val="center"/>
        </w:trPr>
        <w:tc>
          <w:tcPr>
            <w:cnfStyle w:val="001000000000" w:firstRow="0" w:lastRow="0" w:firstColumn="1" w:lastColumn="0" w:oddVBand="0" w:evenVBand="0" w:oddHBand="0" w:evenHBand="0" w:firstRowFirstColumn="0" w:firstRowLastColumn="0" w:lastRowFirstColumn="0" w:lastRowLastColumn="0"/>
            <w:tcW w:w="870" w:type="dxa"/>
          </w:tcPr>
          <w:p w14:paraId="2C505477" w14:textId="373BFC1C" w:rsidR="05654377" w:rsidRDefault="05654377" w:rsidP="05654377"/>
        </w:tc>
        <w:tc>
          <w:tcPr>
            <w:tcW w:w="750" w:type="dxa"/>
          </w:tcPr>
          <w:p w14:paraId="67011401" w14:textId="415B0A6C" w:rsidR="39596727" w:rsidRDefault="39596727" w:rsidP="05654377">
            <w:pPr>
              <w:cnfStyle w:val="000000000000" w:firstRow="0" w:lastRow="0" w:firstColumn="0" w:lastColumn="0" w:oddVBand="0" w:evenVBand="0" w:oddHBand="0" w:evenHBand="0" w:firstRowFirstColumn="0" w:firstRowLastColumn="0" w:lastRowFirstColumn="0" w:lastRowLastColumn="0"/>
            </w:pPr>
            <w:r>
              <w:t>=</w:t>
            </w:r>
          </w:p>
        </w:tc>
        <w:tc>
          <w:tcPr>
            <w:tcW w:w="915" w:type="dxa"/>
          </w:tcPr>
          <w:p w14:paraId="77804EA3" w14:textId="4FE52D53" w:rsidR="39596727" w:rsidRDefault="39596727" w:rsidP="05654377">
            <w:pPr>
              <w:cnfStyle w:val="000000000000" w:firstRow="0" w:lastRow="0" w:firstColumn="0" w:lastColumn="0" w:oddVBand="0" w:evenVBand="0" w:oddHBand="0" w:evenHBand="0" w:firstRowFirstColumn="0" w:firstRowLastColumn="0" w:lastRowFirstColumn="0" w:lastRowLastColumn="0"/>
            </w:pPr>
            <w:r>
              <w:t>1</w:t>
            </w:r>
          </w:p>
        </w:tc>
        <w:tc>
          <w:tcPr>
            <w:tcW w:w="2190" w:type="dxa"/>
          </w:tcPr>
          <w:p w14:paraId="76753B97" w14:textId="7417B784" w:rsidR="39596727" w:rsidRDefault="00C34F0F" w:rsidP="05654377">
            <w:pPr>
              <w:cnfStyle w:val="000000000000" w:firstRow="0" w:lastRow="0" w:firstColumn="0" w:lastColumn="0" w:oddVBand="0" w:evenVBand="0" w:oddHBand="0" w:evenHBand="0" w:firstRowFirstColumn="0" w:firstRowLastColumn="0" w:lastRowFirstColumn="0" w:lastRowLastColumn="0"/>
            </w:pPr>
            <w:proofErr w:type="spellStart"/>
            <w:r>
              <w:t>I</w:t>
            </w:r>
            <w:r w:rsidR="39596727">
              <w:t>nterrupción</w:t>
            </w:r>
            <w:proofErr w:type="spellEnd"/>
          </w:p>
          <w:p w14:paraId="4662CDB7" w14:textId="25A2ED45" w:rsidR="00C34F0F" w:rsidRDefault="00C34F0F" w:rsidP="05654377">
            <w:pPr>
              <w:cnfStyle w:val="000000000000" w:firstRow="0" w:lastRow="0" w:firstColumn="0" w:lastColumn="0" w:oddVBand="0" w:evenVBand="0" w:oddHBand="0" w:evenHBand="0" w:firstRowFirstColumn="0" w:firstRowLastColumn="0" w:lastRowFirstColumn="0" w:lastRowLastColumn="0"/>
            </w:pPr>
          </w:p>
        </w:tc>
      </w:tr>
      <w:tr w:rsidR="05654377" w14:paraId="35298F3C" w14:textId="77777777" w:rsidTr="05654377">
        <w:trPr>
          <w:jc w:val="center"/>
        </w:trPr>
        <w:tc>
          <w:tcPr>
            <w:cnfStyle w:val="001000000000" w:firstRow="0" w:lastRow="0" w:firstColumn="1" w:lastColumn="0" w:oddVBand="0" w:evenVBand="0" w:oddHBand="0" w:evenHBand="0" w:firstRowFirstColumn="0" w:firstRowLastColumn="0" w:lastRowFirstColumn="0" w:lastRowLastColumn="0"/>
            <w:tcW w:w="870" w:type="dxa"/>
          </w:tcPr>
          <w:p w14:paraId="1201F6F7" w14:textId="18BA8359" w:rsidR="39596727" w:rsidRDefault="39596727" w:rsidP="05654377">
            <w:pPr>
              <w:rPr>
                <w:b w:val="0"/>
                <w:bCs w:val="0"/>
              </w:rPr>
            </w:pPr>
            <w:r>
              <w:rPr>
                <w:b w:val="0"/>
                <w:bCs w:val="0"/>
              </w:rPr>
              <w:t>ED:</w:t>
            </w:r>
          </w:p>
        </w:tc>
        <w:tc>
          <w:tcPr>
            <w:tcW w:w="750" w:type="dxa"/>
          </w:tcPr>
          <w:p w14:paraId="6C3BE62D" w14:textId="2C5E57D6" w:rsidR="39596727" w:rsidRDefault="39596727" w:rsidP="05654377">
            <w:pPr>
              <w:cnfStyle w:val="000000000000" w:firstRow="0" w:lastRow="0" w:firstColumn="0" w:lastColumn="0" w:oddVBand="0" w:evenVBand="0" w:oddHBand="0" w:evenHBand="0" w:firstRowFirstColumn="0" w:firstRowLastColumn="0" w:lastRowFirstColumn="0" w:lastRowLastColumn="0"/>
            </w:pPr>
            <w:r>
              <w:t>=</w:t>
            </w:r>
          </w:p>
        </w:tc>
        <w:tc>
          <w:tcPr>
            <w:tcW w:w="915" w:type="dxa"/>
          </w:tcPr>
          <w:p w14:paraId="546C54CD" w14:textId="05D0CE12" w:rsidR="39596727" w:rsidRDefault="39596727" w:rsidP="05654377">
            <w:pPr>
              <w:cnfStyle w:val="000000000000" w:firstRow="0" w:lastRow="0" w:firstColumn="0" w:lastColumn="0" w:oddVBand="0" w:evenVBand="0" w:oddHBand="0" w:evenHBand="0" w:firstRowFirstColumn="0" w:firstRowLastColumn="0" w:lastRowFirstColumn="0" w:lastRowLastColumn="0"/>
            </w:pPr>
            <w:r>
              <w:t>0</w:t>
            </w:r>
          </w:p>
        </w:tc>
        <w:tc>
          <w:tcPr>
            <w:tcW w:w="2190" w:type="dxa"/>
          </w:tcPr>
          <w:p w14:paraId="175D9E40" w14:textId="108BE475" w:rsidR="39596727" w:rsidRDefault="39596727" w:rsidP="05654377">
            <w:pPr>
              <w:cnfStyle w:val="000000000000" w:firstRow="0" w:lastRow="0" w:firstColumn="0" w:lastColumn="0" w:oddVBand="0" w:evenVBand="0" w:oddHBand="0" w:evenHBand="0" w:firstRowFirstColumn="0" w:firstRowLastColumn="0" w:lastRowFirstColumn="0" w:lastRowLastColumn="0"/>
            </w:pPr>
            <w:r>
              <w:t xml:space="preserve">no </w:t>
            </w:r>
            <w:proofErr w:type="spellStart"/>
            <w:r>
              <w:t>encadenamiento</w:t>
            </w:r>
            <w:proofErr w:type="spellEnd"/>
          </w:p>
        </w:tc>
      </w:tr>
      <w:tr w:rsidR="05654377" w14:paraId="50CBB6AC" w14:textId="77777777" w:rsidTr="05654377">
        <w:trPr>
          <w:jc w:val="center"/>
        </w:trPr>
        <w:tc>
          <w:tcPr>
            <w:cnfStyle w:val="001000000000" w:firstRow="0" w:lastRow="0" w:firstColumn="1" w:lastColumn="0" w:oddVBand="0" w:evenVBand="0" w:oddHBand="0" w:evenHBand="0" w:firstRowFirstColumn="0" w:firstRowLastColumn="0" w:lastRowFirstColumn="0" w:lastRowLastColumn="0"/>
            <w:tcW w:w="870" w:type="dxa"/>
          </w:tcPr>
          <w:p w14:paraId="7DCE1683" w14:textId="373BFC1C" w:rsidR="05654377" w:rsidRDefault="05654377" w:rsidP="05654377"/>
        </w:tc>
        <w:tc>
          <w:tcPr>
            <w:tcW w:w="750" w:type="dxa"/>
          </w:tcPr>
          <w:p w14:paraId="113D1528" w14:textId="352B126C" w:rsidR="39596727" w:rsidRDefault="39596727" w:rsidP="05654377">
            <w:pPr>
              <w:cnfStyle w:val="000000000000" w:firstRow="0" w:lastRow="0" w:firstColumn="0" w:lastColumn="0" w:oddVBand="0" w:evenVBand="0" w:oddHBand="0" w:evenHBand="0" w:firstRowFirstColumn="0" w:firstRowLastColumn="0" w:lastRowFirstColumn="0" w:lastRowLastColumn="0"/>
            </w:pPr>
            <w:r>
              <w:t>=</w:t>
            </w:r>
          </w:p>
        </w:tc>
        <w:tc>
          <w:tcPr>
            <w:tcW w:w="915" w:type="dxa"/>
          </w:tcPr>
          <w:p w14:paraId="6FDFCD35" w14:textId="5F641022" w:rsidR="39596727" w:rsidRDefault="39596727" w:rsidP="05654377">
            <w:pPr>
              <w:cnfStyle w:val="000000000000" w:firstRow="0" w:lastRow="0" w:firstColumn="0" w:lastColumn="0" w:oddVBand="0" w:evenVBand="0" w:oddHBand="0" w:evenHBand="0" w:firstRowFirstColumn="0" w:firstRowLastColumn="0" w:lastRowFirstColumn="0" w:lastRowLastColumn="0"/>
            </w:pPr>
            <w:r>
              <w:t>1</w:t>
            </w:r>
          </w:p>
        </w:tc>
        <w:tc>
          <w:tcPr>
            <w:tcW w:w="2190" w:type="dxa"/>
          </w:tcPr>
          <w:p w14:paraId="71B9AFFC" w14:textId="60B9C134" w:rsidR="2322296C" w:rsidRDefault="2322296C" w:rsidP="05654377">
            <w:pPr>
              <w:cnfStyle w:val="000000000000" w:firstRow="0" w:lastRow="0" w:firstColumn="0" w:lastColumn="0" w:oddVBand="0" w:evenVBand="0" w:oddHBand="0" w:evenHBand="0" w:firstRowFirstColumn="0" w:firstRowLastColumn="0" w:lastRowFirstColumn="0" w:lastRowLastColumn="0"/>
            </w:pPr>
            <w:proofErr w:type="spellStart"/>
            <w:r>
              <w:t>E</w:t>
            </w:r>
            <w:r w:rsidR="39596727">
              <w:t>ncadenamiento</w:t>
            </w:r>
            <w:proofErr w:type="spellEnd"/>
          </w:p>
        </w:tc>
      </w:tr>
    </w:tbl>
    <w:p w14:paraId="0738CCED" w14:textId="77777777" w:rsidR="00C34F0F" w:rsidRDefault="00C34F0F" w:rsidP="05654377">
      <w:pPr>
        <w:rPr>
          <w:lang w:val="es-419"/>
        </w:rPr>
      </w:pPr>
    </w:p>
    <w:p w14:paraId="33F1F0B4" w14:textId="38A75A1D" w:rsidR="006F2FC7" w:rsidRPr="006E195B" w:rsidRDefault="62C4438F" w:rsidP="05654377">
      <w:pPr>
        <w:rPr>
          <w:lang w:val="es-419"/>
        </w:rPr>
      </w:pPr>
      <w:r w:rsidRPr="006E195B">
        <w:rPr>
          <w:lang w:val="es-419"/>
        </w:rPr>
        <w:t>Puede suponerse, por ejemplo, que las informaciones de control caben en dos palabras de máquina:</w:t>
      </w:r>
    </w:p>
    <w:tbl>
      <w:tblPr>
        <w:tblStyle w:val="Tablaconcuadrcula"/>
        <w:tblW w:w="0" w:type="auto"/>
        <w:jc w:val="center"/>
        <w:tblLayout w:type="fixed"/>
        <w:tblLook w:val="06A0" w:firstRow="1" w:lastRow="0" w:firstColumn="1" w:lastColumn="0" w:noHBand="1" w:noVBand="1"/>
      </w:tblPr>
      <w:tblGrid>
        <w:gridCol w:w="690"/>
        <w:gridCol w:w="720"/>
        <w:gridCol w:w="2115"/>
      </w:tblGrid>
      <w:tr w:rsidR="05654377" w14:paraId="4B11A16C" w14:textId="77777777" w:rsidTr="05654377">
        <w:trPr>
          <w:jc w:val="center"/>
        </w:trPr>
        <w:tc>
          <w:tcPr>
            <w:tcW w:w="3525" w:type="dxa"/>
            <w:gridSpan w:val="3"/>
          </w:tcPr>
          <w:p w14:paraId="67996808" w14:textId="3EC91603" w:rsidR="0BECE612" w:rsidRDefault="0BECE612" w:rsidP="05654377">
            <w:pPr>
              <w:jc w:val="center"/>
            </w:pPr>
            <w:r>
              <w:t>DEC</w:t>
            </w:r>
          </w:p>
        </w:tc>
      </w:tr>
      <w:tr w:rsidR="05654377" w14:paraId="246D831B" w14:textId="77777777" w:rsidTr="05654377">
        <w:trPr>
          <w:jc w:val="center"/>
        </w:trPr>
        <w:tc>
          <w:tcPr>
            <w:tcW w:w="690" w:type="dxa"/>
          </w:tcPr>
          <w:p w14:paraId="621332F6" w14:textId="51C1C701" w:rsidR="0BECE612" w:rsidRDefault="0BECE612" w:rsidP="05654377">
            <w:pPr>
              <w:jc w:val="center"/>
            </w:pPr>
            <w:r>
              <w:t>IT</w:t>
            </w:r>
          </w:p>
        </w:tc>
        <w:tc>
          <w:tcPr>
            <w:tcW w:w="720" w:type="dxa"/>
          </w:tcPr>
          <w:p w14:paraId="45014B87" w14:textId="3E9E52F9" w:rsidR="0BECE612" w:rsidRDefault="0BECE612" w:rsidP="05654377">
            <w:pPr>
              <w:jc w:val="center"/>
            </w:pPr>
            <w:r>
              <w:t>ED</w:t>
            </w:r>
          </w:p>
        </w:tc>
        <w:tc>
          <w:tcPr>
            <w:tcW w:w="2115" w:type="dxa"/>
          </w:tcPr>
          <w:p w14:paraId="67E9BE2E" w14:textId="35D0A2B3" w:rsidR="0BECE612" w:rsidRDefault="0BECE612" w:rsidP="05654377">
            <w:pPr>
              <w:jc w:val="center"/>
            </w:pPr>
            <w:r>
              <w:t>CDP</w:t>
            </w:r>
          </w:p>
        </w:tc>
      </w:tr>
    </w:tbl>
    <w:p w14:paraId="640BB4C7" w14:textId="3540D0FD" w:rsidR="006F2FC7" w:rsidRDefault="2376771A" w:rsidP="05654377">
      <w:pPr>
        <w:rPr>
          <w:lang w:val="es-419"/>
        </w:rPr>
      </w:pPr>
      <w:r w:rsidRPr="006E195B">
        <w:rPr>
          <w:lang w:val="es-419"/>
        </w:rPr>
        <w:t>Y que, si hubiera encadenamiento, las nuevas palabras de control las encontrarán al final de zona.</w:t>
      </w:r>
    </w:p>
    <w:p w14:paraId="195EEBAF" w14:textId="0238139B" w:rsidR="006F2FC7" w:rsidRDefault="00450FCB" w:rsidP="05654377">
      <w:r w:rsidRPr="00450FCB">
        <w:rPr>
          <w:noProof/>
        </w:rPr>
        <w:drawing>
          <wp:inline distT="0" distB="0" distL="0" distR="0" wp14:anchorId="3AA68477" wp14:editId="1B861749">
            <wp:extent cx="6858000" cy="2557145"/>
            <wp:effectExtent l="0" t="0" r="0" b="0"/>
            <wp:docPr id="1810491355" name="Picture 181049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557145"/>
                    </a:xfrm>
                    <a:prstGeom prst="rect">
                      <a:avLst/>
                    </a:prstGeom>
                  </pic:spPr>
                </pic:pic>
              </a:graphicData>
            </a:graphic>
          </wp:inline>
        </w:drawing>
      </w:r>
    </w:p>
    <w:p w14:paraId="190D09EC" w14:textId="60CDF91D" w:rsidR="006F2FC7" w:rsidRPr="006E195B" w:rsidRDefault="6FEFD0C2" w:rsidP="05654377">
      <w:pPr>
        <w:rPr>
          <w:lang w:val="es-419"/>
        </w:rPr>
      </w:pPr>
      <w:r w:rsidRPr="006E195B">
        <w:rPr>
          <w:lang w:val="es-419"/>
        </w:rPr>
        <w:t>La operación E/S definida por las zonas de la figura se descompone según el siguiente esquema:</w:t>
      </w:r>
    </w:p>
    <w:p w14:paraId="0900B71B" w14:textId="2625EDED" w:rsidR="006F2FC7" w:rsidRPr="006E195B" w:rsidRDefault="6FEFD0C2" w:rsidP="05654377">
      <w:pPr>
        <w:rPr>
          <w:i/>
          <w:iCs/>
          <w:lang w:val="es-419"/>
        </w:rPr>
      </w:pPr>
      <w:r w:rsidRPr="006E195B">
        <w:rPr>
          <w:i/>
          <w:iCs/>
          <w:lang w:val="es-419"/>
        </w:rPr>
        <w:t>al nivel de la unidad central:</w:t>
      </w:r>
    </w:p>
    <w:p w14:paraId="0CB966FB" w14:textId="176B9F5D" w:rsidR="006F2FC7" w:rsidRDefault="6FEFD0C2" w:rsidP="00154A39">
      <w:pPr>
        <w:pStyle w:val="Prrafodelista"/>
        <w:numPr>
          <w:ilvl w:val="0"/>
          <w:numId w:val="74"/>
        </w:numPr>
        <w:rPr>
          <w:rFonts w:asciiTheme="minorHAnsi" w:eastAsiaTheme="minorEastAsia" w:hAnsiTheme="minorHAnsi" w:cstheme="minorBidi"/>
          <w:color w:val="000000" w:themeColor="text1"/>
        </w:rPr>
      </w:pPr>
      <w:r>
        <w:t>cargar la doble palabra de control 1 en los registros de canal;</w:t>
      </w:r>
    </w:p>
    <w:p w14:paraId="50D227B5" w14:textId="4FAD5B2E" w:rsidR="006F2FC7" w:rsidRDefault="6FEFD0C2" w:rsidP="00154A39">
      <w:pPr>
        <w:pStyle w:val="Prrafodelista"/>
        <w:numPr>
          <w:ilvl w:val="0"/>
          <w:numId w:val="74"/>
        </w:numPr>
        <w:rPr>
          <w:color w:val="000000" w:themeColor="text1"/>
        </w:rPr>
      </w:pPr>
      <w:r>
        <w:t>iniciar la transferencia;</w:t>
      </w:r>
    </w:p>
    <w:p w14:paraId="08C93A78" w14:textId="6563162B" w:rsidR="006F2FC7" w:rsidRDefault="6FEFD0C2" w:rsidP="05654377">
      <w:pPr>
        <w:rPr>
          <w:i/>
          <w:iCs/>
        </w:rPr>
      </w:pPr>
      <w:r w:rsidRPr="05654377">
        <w:rPr>
          <w:i/>
          <w:iCs/>
        </w:rPr>
        <w:t xml:space="preserve">al </w:t>
      </w:r>
      <w:proofErr w:type="spellStart"/>
      <w:r w:rsidRPr="05654377">
        <w:rPr>
          <w:i/>
          <w:iCs/>
        </w:rPr>
        <w:t>nivel</w:t>
      </w:r>
      <w:proofErr w:type="spellEnd"/>
      <w:r w:rsidRPr="05654377">
        <w:rPr>
          <w:i/>
          <w:iCs/>
        </w:rPr>
        <w:t xml:space="preserve"> del canal:</w:t>
      </w:r>
    </w:p>
    <w:p w14:paraId="58B3CAD8" w14:textId="206A78B5" w:rsidR="006F2FC7" w:rsidRDefault="6FEFD0C2" w:rsidP="00154A39">
      <w:pPr>
        <w:pStyle w:val="Prrafodelista"/>
        <w:numPr>
          <w:ilvl w:val="0"/>
          <w:numId w:val="73"/>
        </w:numPr>
        <w:rPr>
          <w:rFonts w:asciiTheme="minorHAnsi" w:eastAsiaTheme="minorEastAsia" w:hAnsiTheme="minorHAnsi" w:cstheme="minorBidi"/>
          <w:color w:val="000000" w:themeColor="text1"/>
        </w:rPr>
      </w:pPr>
      <w:r>
        <w:t>transferir la primera zona;</w:t>
      </w:r>
    </w:p>
    <w:p w14:paraId="6CE72B8F" w14:textId="414B6800" w:rsidR="006F2FC7" w:rsidRDefault="6FEFD0C2" w:rsidP="00154A39">
      <w:pPr>
        <w:pStyle w:val="Prrafodelista"/>
        <w:numPr>
          <w:ilvl w:val="0"/>
          <w:numId w:val="73"/>
        </w:numPr>
        <w:rPr>
          <w:rFonts w:asciiTheme="minorHAnsi" w:eastAsiaTheme="minorEastAsia" w:hAnsiTheme="minorHAnsi" w:cstheme="minorBidi"/>
          <w:color w:val="000000" w:themeColor="text1"/>
        </w:rPr>
      </w:pPr>
      <w:r>
        <w:t>cargar las palabras de control 2, puesto que el encadenamiento está pedido en 1;</w:t>
      </w:r>
    </w:p>
    <w:p w14:paraId="2AA1D077" w14:textId="3ED4DCA1" w:rsidR="006F2FC7" w:rsidRDefault="6FEFD0C2" w:rsidP="00154A39">
      <w:pPr>
        <w:pStyle w:val="Prrafodelista"/>
        <w:numPr>
          <w:ilvl w:val="0"/>
          <w:numId w:val="73"/>
        </w:numPr>
        <w:rPr>
          <w:rFonts w:asciiTheme="minorHAnsi" w:eastAsiaTheme="minorEastAsia" w:hAnsiTheme="minorHAnsi" w:cstheme="minorBidi"/>
          <w:color w:val="000000" w:themeColor="text1"/>
        </w:rPr>
      </w:pPr>
      <w:r>
        <w:t>transferir la segunda zona;</w:t>
      </w:r>
    </w:p>
    <w:p w14:paraId="65C2108D" w14:textId="1A7DD2AE" w:rsidR="006F2FC7" w:rsidRDefault="6FEFD0C2" w:rsidP="00154A39">
      <w:pPr>
        <w:pStyle w:val="Prrafodelista"/>
        <w:numPr>
          <w:ilvl w:val="0"/>
          <w:numId w:val="73"/>
        </w:numPr>
        <w:rPr>
          <w:rFonts w:asciiTheme="minorHAnsi" w:eastAsiaTheme="minorEastAsia" w:hAnsiTheme="minorHAnsi" w:cstheme="minorBidi"/>
          <w:color w:val="000000" w:themeColor="text1"/>
        </w:rPr>
      </w:pPr>
      <w:r>
        <w:t>generar una interrupción pedida en 2.</w:t>
      </w:r>
    </w:p>
    <w:p w14:paraId="61A5E6A3" w14:textId="22FC60A5" w:rsidR="006F2FC7" w:rsidRDefault="0C029116" w:rsidP="05654377">
      <w:pPr>
        <w:pStyle w:val="Ttulo3"/>
        <w:ind w:firstLine="720"/>
      </w:pPr>
      <w:r>
        <w:t>Programa Canal</w:t>
      </w:r>
    </w:p>
    <w:p w14:paraId="5A3A513F" w14:textId="38D06CAB" w:rsidR="00581570" w:rsidRPr="001F238E" w:rsidRDefault="151E94CD" w:rsidP="00581570">
      <w:pPr>
        <w:rPr>
          <w:b/>
          <w:lang w:val="es-419"/>
        </w:rPr>
      </w:pPr>
      <w:r w:rsidRPr="001F238E">
        <w:rPr>
          <w:lang w:val="es-419"/>
        </w:rPr>
        <w:t xml:space="preserve">El canal de los calculadores evolucionados es una unidad programable, capaz de leer decodificar y ejecutar un </w:t>
      </w:r>
      <w:r w:rsidRPr="001F238E">
        <w:rPr>
          <w:b/>
          <w:lang w:val="es-419"/>
        </w:rPr>
        <w:t>programa de gobierno de entrada-salida</w:t>
      </w:r>
      <w:r w:rsidRPr="001F238E">
        <w:rPr>
          <w:lang w:val="es-419"/>
        </w:rPr>
        <w:t xml:space="preserve"> o </w:t>
      </w:r>
      <w:r w:rsidRPr="001F238E">
        <w:rPr>
          <w:b/>
          <w:lang w:val="es-419"/>
        </w:rPr>
        <w:t>programa de canal</w:t>
      </w:r>
      <w:r w:rsidR="0B92DBAE" w:rsidRPr="001F238E">
        <w:rPr>
          <w:lang w:val="es-419"/>
        </w:rPr>
        <w:t>, registrado en memoria central, con los mismos derechos que la unidad central lee, decodifica y ejecuta un programa de procesamiento.</w:t>
      </w:r>
    </w:p>
    <w:p w14:paraId="24C1435D" w14:textId="08963E69" w:rsidR="008743B9" w:rsidRPr="001F238E" w:rsidRDefault="0B92DBAE" w:rsidP="008743B9">
      <w:pPr>
        <w:rPr>
          <w:b/>
          <w:lang w:val="es-419"/>
        </w:rPr>
      </w:pPr>
      <w:r w:rsidRPr="001F238E">
        <w:rPr>
          <w:lang w:val="es-419"/>
        </w:rPr>
        <w:t>Vamos a describir la forma de un programa de canal en una unidad de intercambio compleja.</w:t>
      </w:r>
    </w:p>
    <w:p w14:paraId="75789737" w14:textId="101DD935" w:rsidR="0B92DBAE" w:rsidRPr="001F238E" w:rsidRDefault="0B92DBAE" w:rsidP="36A4495F">
      <w:pPr>
        <w:rPr>
          <w:lang w:val="es-419"/>
        </w:rPr>
      </w:pPr>
      <w:r w:rsidRPr="001F238E">
        <w:rPr>
          <w:lang w:val="es-419"/>
        </w:rPr>
        <w:lastRenderedPageBreak/>
        <w:t>Con el fin de evitar confusiones, adoptaremos la siguiente terminología:</w:t>
      </w:r>
    </w:p>
    <w:p w14:paraId="32129103" w14:textId="287EE449" w:rsidR="00FB7B30" w:rsidRDefault="0B92DBAE" w:rsidP="00154A39">
      <w:pPr>
        <w:pStyle w:val="Prrafodelista"/>
        <w:numPr>
          <w:ilvl w:val="0"/>
          <w:numId w:val="76"/>
        </w:numPr>
        <w:rPr>
          <w:rFonts w:asciiTheme="minorHAnsi" w:eastAsiaTheme="minorEastAsia" w:hAnsiTheme="minorHAnsi" w:cstheme="minorBidi"/>
          <w:color w:val="000000" w:themeColor="text1"/>
        </w:rPr>
      </w:pPr>
      <w:r>
        <w:t xml:space="preserve">la unidad central lee, decodifica, y ejecuta </w:t>
      </w:r>
      <w:r w:rsidRPr="025FAE90">
        <w:rPr>
          <w:b/>
          <w:bCs/>
        </w:rPr>
        <w:t>instrucciones</w:t>
      </w:r>
      <w:r>
        <w:t>;</w:t>
      </w:r>
    </w:p>
    <w:p w14:paraId="75A329D1" w14:textId="19E199A8" w:rsidR="0B92DBAE" w:rsidRDefault="0B92DBAE" w:rsidP="00154A39">
      <w:pPr>
        <w:pStyle w:val="Prrafodelista"/>
        <w:numPr>
          <w:ilvl w:val="0"/>
          <w:numId w:val="76"/>
        </w:numPr>
        <w:rPr>
          <w:color w:val="000000" w:themeColor="text1"/>
        </w:rPr>
      </w:pPr>
      <w:r>
        <w:t xml:space="preserve">el canal lee, decodifica y ejecuta </w:t>
      </w:r>
      <w:r w:rsidRPr="46FBD748">
        <w:rPr>
          <w:b/>
          <w:bCs/>
        </w:rPr>
        <w:t>instrucciones de canal</w:t>
      </w:r>
      <w:r>
        <w:t>;</w:t>
      </w:r>
    </w:p>
    <w:p w14:paraId="6BCDA8A0" w14:textId="02885469" w:rsidR="008B5236" w:rsidRDefault="0B92DBAE" w:rsidP="00154A39">
      <w:pPr>
        <w:pStyle w:val="Prrafodelista"/>
        <w:numPr>
          <w:ilvl w:val="0"/>
          <w:numId w:val="76"/>
        </w:numPr>
        <w:rPr>
          <w:color w:val="000000" w:themeColor="text1"/>
        </w:rPr>
      </w:pPr>
      <w:r>
        <w:t xml:space="preserve">el controlador de periférico recibe, decodifica y ejecuta </w:t>
      </w:r>
      <w:r w:rsidRPr="388AD22B">
        <w:rPr>
          <w:b/>
          <w:bCs/>
        </w:rPr>
        <w:t>códigos de operación periférica</w:t>
      </w:r>
    </w:p>
    <w:p w14:paraId="4FB8ED96" w14:textId="69985184" w:rsidR="008817AA" w:rsidRPr="001F238E" w:rsidRDefault="0B92DBAE" w:rsidP="008817AA">
      <w:pPr>
        <w:rPr>
          <w:b/>
          <w:lang w:val="es-419"/>
        </w:rPr>
      </w:pPr>
      <w:r w:rsidRPr="001F238E">
        <w:rPr>
          <w:lang w:val="es-419"/>
        </w:rPr>
        <w:t>El programa de canal permite a la vez el encadenamiento de datos y el de instrucciones de canal.</w:t>
      </w:r>
      <w:r w:rsidR="368BCB57" w:rsidRPr="001F238E">
        <w:rPr>
          <w:lang w:val="es-419"/>
        </w:rPr>
        <w:t xml:space="preserve"> </w:t>
      </w:r>
      <w:r w:rsidRPr="001F238E">
        <w:rPr>
          <w:lang w:val="es-419"/>
        </w:rPr>
        <w:t xml:space="preserve">El encadenamiento de instrucciones de canal logra el encadenamiento </w:t>
      </w:r>
      <w:proofErr w:type="spellStart"/>
      <w:r w:rsidRPr="001F238E">
        <w:rPr>
          <w:lang w:val="es-419"/>
        </w:rPr>
        <w:t>autiomático</w:t>
      </w:r>
      <w:proofErr w:type="spellEnd"/>
      <w:r w:rsidRPr="001F238E">
        <w:rPr>
          <w:lang w:val="es-419"/>
        </w:rPr>
        <w:t xml:space="preserve"> de operaciones E/S de diferentes registros (ej., lectura de varios registros de una misma cinta ma</w:t>
      </w:r>
      <w:r w:rsidR="2603ADAC" w:rsidRPr="001F238E">
        <w:rPr>
          <w:lang w:val="es-419"/>
        </w:rPr>
        <w:t>gnética).</w:t>
      </w:r>
    </w:p>
    <w:p w14:paraId="2C1EA01F" w14:textId="01300B72" w:rsidR="00195BDE" w:rsidRPr="001F238E" w:rsidRDefault="54FAD7C4" w:rsidP="00195BDE">
      <w:pPr>
        <w:rPr>
          <w:lang w:val="es-419"/>
        </w:rPr>
      </w:pPr>
      <w:r w:rsidRPr="001F238E">
        <w:rPr>
          <w:lang w:val="es-419"/>
        </w:rPr>
        <w:t>Descripción de una operación de E/S:</w:t>
      </w:r>
    </w:p>
    <w:p w14:paraId="0BAAB1CD" w14:textId="0E4B57A8" w:rsidR="1C50AD26" w:rsidRDefault="00A07757" w:rsidP="3E3CD9F3">
      <w:pPr>
        <w:jc w:val="center"/>
      </w:pPr>
      <w:r>
        <w:rPr>
          <w:noProof/>
        </w:rPr>
        <w:drawing>
          <wp:inline distT="0" distB="0" distL="0" distR="0" wp14:anchorId="1EE9BBA8" wp14:editId="31F08D9C">
            <wp:extent cx="7021432" cy="6377503"/>
            <wp:effectExtent l="0" t="0" r="8255" b="4445"/>
            <wp:docPr id="49501450" name="Picture 4950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26699" cy="6382287"/>
                    </a:xfrm>
                    <a:prstGeom prst="rect">
                      <a:avLst/>
                    </a:prstGeom>
                    <a:noFill/>
                    <a:ln>
                      <a:noFill/>
                    </a:ln>
                  </pic:spPr>
                </pic:pic>
              </a:graphicData>
            </a:graphic>
          </wp:inline>
        </w:drawing>
      </w:r>
    </w:p>
    <w:p w14:paraId="3758A556" w14:textId="0B2D30A8" w:rsidR="005C22AC" w:rsidRPr="005C22AC" w:rsidRDefault="54FAD7C4" w:rsidP="00154A39">
      <w:pPr>
        <w:pStyle w:val="Prrafodelista"/>
        <w:numPr>
          <w:ilvl w:val="0"/>
          <w:numId w:val="75"/>
        </w:numPr>
      </w:pPr>
      <w:r>
        <w:t xml:space="preserve">En el curso del programa de unidad central, se genera en memoria una lista de instrucciones de canal. Es el </w:t>
      </w:r>
      <w:r w:rsidRPr="3D995479">
        <w:rPr>
          <w:i/>
          <w:iCs/>
        </w:rPr>
        <w:t xml:space="preserve">programa de gobierno de entrada-salida, </w:t>
      </w:r>
      <w:r w:rsidR="12F2BC44" w:rsidRPr="3D995479">
        <w:t xml:space="preserve">también llamado </w:t>
      </w:r>
      <w:r w:rsidR="12F2BC44" w:rsidRPr="32C8FAEA">
        <w:rPr>
          <w:b/>
        </w:rPr>
        <w:t>programa de canal</w:t>
      </w:r>
      <w:r w:rsidR="12F2BC44" w:rsidRPr="3D995479">
        <w:t>.</w:t>
      </w:r>
    </w:p>
    <w:p w14:paraId="750002D8" w14:textId="0C77EFAA" w:rsidR="00B915F0" w:rsidRPr="00B915F0" w:rsidRDefault="12F2BC44" w:rsidP="00154A39">
      <w:pPr>
        <w:pStyle w:val="Prrafodelista"/>
        <w:numPr>
          <w:ilvl w:val="0"/>
          <w:numId w:val="75"/>
        </w:numPr>
      </w:pPr>
      <w:r>
        <w:lastRenderedPageBreak/>
        <w:t xml:space="preserve">La unidad central ejecuta una instrucción de </w:t>
      </w:r>
      <w:r w:rsidRPr="3F6B0C01">
        <w:rPr>
          <w:i/>
        </w:rPr>
        <w:t xml:space="preserve">inicio de entrada-salida </w:t>
      </w:r>
      <w:r w:rsidRPr="4037F795">
        <w:t>que proporciona al canal la dirección del órgano periférico interesado y la de la primera</w:t>
      </w:r>
      <w:r w:rsidR="66242EF6" w:rsidRPr="4037F795">
        <w:t xml:space="preserve"> instrucción del programa canal.</w:t>
      </w:r>
      <w:r w:rsidR="4037F795">
        <w:br/>
      </w:r>
      <w:r w:rsidR="71F18D5C" w:rsidRPr="3F6B0C01">
        <w:t>Si el periférico designado está libre, se pone en actividad</w:t>
      </w:r>
      <w:r w:rsidR="71F18D5C" w:rsidRPr="338FC05B">
        <w:t xml:space="preserve">, si no, la unidad central es avisada de que el programa </w:t>
      </w:r>
      <w:r w:rsidR="25ECF5AD" w:rsidRPr="338FC05B">
        <w:t xml:space="preserve">de canal no debe arrancar. La dirección de la primera </w:t>
      </w:r>
      <w:r w:rsidR="25ECF5AD" w:rsidRPr="178A7BC6">
        <w:t>instrucción de canal es enviada</w:t>
      </w:r>
      <w:r w:rsidR="41464C5A" w:rsidRPr="4848FDC7">
        <w:t xml:space="preserve"> y almacenada en el contador de instrucciones del canal. </w:t>
      </w:r>
      <w:r w:rsidR="41464C5A">
        <w:t>A parti</w:t>
      </w:r>
      <w:r w:rsidR="41464C5A" w:rsidRPr="69D116FB">
        <w:t>r de ese instante, el programa de canal se desarrollará sin intervención de la unidad central.</w:t>
      </w:r>
    </w:p>
    <w:p w14:paraId="2BA7C015" w14:textId="45F215FC" w:rsidR="06C3058B" w:rsidRDefault="06C3058B" w:rsidP="00154A39">
      <w:pPr>
        <w:pStyle w:val="Prrafodelista"/>
        <w:numPr>
          <w:ilvl w:val="0"/>
          <w:numId w:val="75"/>
        </w:numPr>
      </w:pPr>
      <w:r>
        <w:t>El canal va a buscar en memoria la primera instrucción de canal, que consta de los siguientes el</w:t>
      </w:r>
      <w:r w:rsidRPr="009BD8DB">
        <w:t>ementos:</w:t>
      </w:r>
    </w:p>
    <w:tbl>
      <w:tblPr>
        <w:tblStyle w:val="Tablaconcuadrcula"/>
        <w:tblW w:w="9135" w:type="dxa"/>
        <w:jc w:val="center"/>
        <w:tblLayout w:type="fixed"/>
        <w:tblLook w:val="06A0" w:firstRow="1" w:lastRow="0" w:firstColumn="1" w:lastColumn="0" w:noHBand="1" w:noVBand="1"/>
      </w:tblPr>
      <w:tblGrid>
        <w:gridCol w:w="1470"/>
        <w:gridCol w:w="3060"/>
        <w:gridCol w:w="2745"/>
        <w:gridCol w:w="1860"/>
      </w:tblGrid>
      <w:tr w:rsidR="009BD8DB" w14:paraId="75C7E57E" w14:textId="77777777" w:rsidTr="030C4F85">
        <w:trPr>
          <w:jc w:val="center"/>
        </w:trPr>
        <w:tc>
          <w:tcPr>
            <w:tcW w:w="1470" w:type="dxa"/>
          </w:tcPr>
          <w:p w14:paraId="34C00540" w14:textId="48FB8A4C" w:rsidR="009BD8DB" w:rsidRDefault="1A46D8B1" w:rsidP="009BD8DB">
            <w:r w:rsidRPr="2F8A0515">
              <w:t>C.O. PERIF.</w:t>
            </w:r>
          </w:p>
        </w:tc>
        <w:tc>
          <w:tcPr>
            <w:tcW w:w="3060" w:type="dxa"/>
          </w:tcPr>
          <w:p w14:paraId="5A1F8F8D" w14:textId="48FB8A4C" w:rsidR="009BD8DB" w:rsidRDefault="1A46D8B1" w:rsidP="009BD8DB">
            <w:r w:rsidRPr="2F8A0515">
              <w:t>DIRECCIÓN 1ra. PALABRA</w:t>
            </w:r>
          </w:p>
        </w:tc>
        <w:tc>
          <w:tcPr>
            <w:tcW w:w="2745" w:type="dxa"/>
          </w:tcPr>
          <w:p w14:paraId="101F0CEF" w14:textId="48FB8A4C" w:rsidR="009BD8DB" w:rsidRDefault="1A46D8B1" w:rsidP="009BD8DB">
            <w:r w:rsidRPr="2F8A0515">
              <w:t>CUENTA DE PALABRAS</w:t>
            </w:r>
          </w:p>
        </w:tc>
        <w:tc>
          <w:tcPr>
            <w:tcW w:w="1860" w:type="dxa"/>
          </w:tcPr>
          <w:p w14:paraId="5C641BC2" w14:textId="48FB8A4C" w:rsidR="009BD8DB" w:rsidRDefault="1A46D8B1" w:rsidP="009BD8DB">
            <w:r w:rsidRPr="2F8A0515">
              <w:t>INDICADORES</w:t>
            </w:r>
          </w:p>
        </w:tc>
      </w:tr>
    </w:tbl>
    <w:p w14:paraId="3267E3AA" w14:textId="7B76CF55" w:rsidR="1EE4C969" w:rsidRDefault="1EE4C969" w:rsidP="1EE4C969">
      <w:pPr>
        <w:ind w:left="720"/>
        <w:rPr>
          <w:lang w:val="es-419"/>
        </w:rPr>
      </w:pPr>
      <w:r w:rsidRPr="001F238E">
        <w:rPr>
          <w:lang w:val="es-419"/>
        </w:rPr>
        <w:br/>
      </w:r>
      <w:r w:rsidR="44692BC7" w:rsidRPr="001F238E">
        <w:rPr>
          <w:lang w:val="es-419"/>
        </w:rPr>
        <w:t>El canal</w:t>
      </w:r>
      <w:r w:rsidR="1BAA01AB" w:rsidRPr="001F238E">
        <w:rPr>
          <w:lang w:val="es-419"/>
        </w:rPr>
        <w:t xml:space="preserve"> transmite al controlador del periférico el código de operación que le es destinado. En este momento</w:t>
      </w:r>
      <w:r w:rsidR="759FA7A7" w:rsidRPr="001F238E">
        <w:rPr>
          <w:lang w:val="es-419"/>
        </w:rPr>
        <w:t xml:space="preserve"> queda inicializada y un proceso idéntico se desarrolla cada vez que el canal pide una instrucción de canal.</w:t>
      </w:r>
    </w:p>
    <w:p w14:paraId="1A09E490" w14:textId="1EA32D80" w:rsidR="00E75316" w:rsidRPr="00E75316" w:rsidRDefault="759FA7A7" w:rsidP="00154A39">
      <w:pPr>
        <w:pStyle w:val="Prrafodelista"/>
        <w:numPr>
          <w:ilvl w:val="0"/>
          <w:numId w:val="75"/>
        </w:numPr>
      </w:pPr>
      <w:r>
        <w:t>Las demandas de transferencia elemental de información, una vez inicializada la operación E/S, emanan del controlador al periférico, que trabaja a su propio ritmo. Al recibir una de estas demandas</w:t>
      </w:r>
      <w:r w:rsidR="186301F3">
        <w:t>, el canal efectuará la transferencia pedida utilizando y actualizando las informaciones DEC y CDP.</w:t>
      </w:r>
    </w:p>
    <w:p w14:paraId="3DB7E488" w14:textId="6C92C918" w:rsidR="148CC546" w:rsidRDefault="148CC546" w:rsidP="00154A39">
      <w:pPr>
        <w:pStyle w:val="Prrafodelista"/>
        <w:numPr>
          <w:ilvl w:val="0"/>
          <w:numId w:val="75"/>
        </w:numPr>
      </w:pPr>
      <w:r>
        <w:t>Una transferencia se terminará, bien cuando sea nulo el contenido del CDP, bien al recibirse una señal de fin de transferencia procedente del controlador del perif</w:t>
      </w:r>
      <w:r w:rsidR="3A57D7D4">
        <w:t>érico. El canal comprobará entonces los indicadores, en número de tres, para saber lo que ha de hacer:</w:t>
      </w:r>
    </w:p>
    <w:p w14:paraId="79BD5BBB" w14:textId="6C92C918" w:rsidR="005B672B" w:rsidRDefault="14AA0B4A" w:rsidP="00154A39">
      <w:pPr>
        <w:pStyle w:val="Prrafodelista"/>
        <w:numPr>
          <w:ilvl w:val="0"/>
          <w:numId w:val="77"/>
        </w:numPr>
        <w:rPr>
          <w:rFonts w:asciiTheme="minorHAnsi" w:eastAsiaTheme="minorEastAsia" w:hAnsiTheme="minorHAnsi" w:cstheme="minorBidi"/>
          <w:b/>
          <w:color w:val="000000" w:themeColor="text1"/>
        </w:rPr>
      </w:pPr>
      <w:r w:rsidRPr="2B470D95">
        <w:rPr>
          <w:b/>
          <w:bCs/>
        </w:rPr>
        <w:t>Encadenamiento de datos:</w:t>
      </w:r>
      <w:r>
        <w:t xml:space="preserve"> si este indicador está puesto, el canal pasará a la siguiente instrucción de canal, ignorando el nuevo código de operación periférica. </w:t>
      </w:r>
    </w:p>
    <w:p w14:paraId="560C4223" w14:textId="6F9D9F29" w:rsidR="007F3A4D" w:rsidRPr="007F3A4D" w:rsidRDefault="14AA0B4A" w:rsidP="00154A39">
      <w:pPr>
        <w:pStyle w:val="Prrafodelista"/>
        <w:numPr>
          <w:ilvl w:val="0"/>
          <w:numId w:val="77"/>
        </w:numPr>
      </w:pPr>
      <w:r w:rsidRPr="49EAF546">
        <w:rPr>
          <w:b/>
          <w:bCs/>
        </w:rPr>
        <w:t>Encadenamiento de gobierno:</w:t>
      </w:r>
      <w:r>
        <w:t xml:space="preserve"> si el indicador está puesto, el canal pasará a la siguiente instrucción de canal, utilizando el nuevo C.O.P.</w:t>
      </w:r>
    </w:p>
    <w:p w14:paraId="77A0847D" w14:textId="07797943" w:rsidR="048DFB6A" w:rsidRDefault="14AA0B4A" w:rsidP="00154A39">
      <w:pPr>
        <w:pStyle w:val="Prrafodelista"/>
        <w:numPr>
          <w:ilvl w:val="0"/>
          <w:numId w:val="77"/>
        </w:numPr>
        <w:rPr>
          <w:b/>
          <w:color w:val="000000" w:themeColor="text1"/>
        </w:rPr>
      </w:pPr>
      <w:r w:rsidRPr="3BADDE17">
        <w:rPr>
          <w:b/>
          <w:bCs/>
        </w:rPr>
        <w:t xml:space="preserve">Interrupción: </w:t>
      </w:r>
      <w:r>
        <w:t>se generará una instrucción al final de la transferencia, si el indicador correspondiente está activado.</w:t>
      </w:r>
    </w:p>
    <w:p w14:paraId="47FB33DC" w14:textId="73366013" w:rsidR="00C85474" w:rsidRPr="00A75F04" w:rsidRDefault="14AA0B4A" w:rsidP="00C85474">
      <w:pPr>
        <w:ind w:left="360"/>
        <w:rPr>
          <w:lang w:val="es-419"/>
        </w:rPr>
      </w:pPr>
      <w:r w:rsidRPr="001F238E">
        <w:rPr>
          <w:lang w:val="es-419"/>
        </w:rPr>
        <w:t xml:space="preserve">El programa de canal está controlado por un cierto número de instrucciones E/S, entre las cuales he aquí las más importantes: </w:t>
      </w:r>
      <w:r w:rsidR="56E96A11" w:rsidRPr="001F238E">
        <w:rPr>
          <w:b/>
          <w:lang w:val="es-419"/>
        </w:rPr>
        <w:t xml:space="preserve">inicio de entrada-salida, detención de entrada-salida, prueba de entrada-salida. </w:t>
      </w:r>
      <w:r w:rsidR="56E96A11" w:rsidRPr="001F238E">
        <w:rPr>
          <w:lang w:val="es-419"/>
        </w:rPr>
        <w:t>Las dos primeras instrucciones permiten inicializar o detener una operación E/S</w:t>
      </w:r>
      <w:r w:rsidR="3A8356F2" w:rsidRPr="001F238E">
        <w:rPr>
          <w:lang w:val="es-419"/>
        </w:rPr>
        <w:t>, señalando el periférico y la dirección de la primera instrucción de canal.</w:t>
      </w:r>
      <w:r w:rsidR="59AAAA81" w:rsidRPr="001F238E">
        <w:rPr>
          <w:lang w:val="es-419"/>
        </w:rPr>
        <w:t xml:space="preserve"> La tercera se emplea para obtener </w:t>
      </w:r>
      <w:proofErr w:type="spellStart"/>
      <w:r w:rsidR="59AAAA81" w:rsidRPr="001F238E">
        <w:rPr>
          <w:lang w:val="es-419"/>
        </w:rPr>
        <w:t>infromaciones</w:t>
      </w:r>
      <w:proofErr w:type="spellEnd"/>
      <w:r w:rsidR="59AAAA81" w:rsidRPr="001F238E">
        <w:rPr>
          <w:lang w:val="es-419"/>
        </w:rPr>
        <w:t xml:space="preserve"> acerca del estado actual de una operación de E/S, sin alterar el funcionamiento de ésta.</w:t>
      </w:r>
    </w:p>
    <w:p w14:paraId="0DFF6E30" w14:textId="473481D6" w:rsidR="00860353" w:rsidRPr="00A0053A" w:rsidRDefault="59AAAA81" w:rsidP="00860353">
      <w:pPr>
        <w:ind w:left="360"/>
        <w:rPr>
          <w:lang w:val="es-419"/>
        </w:rPr>
      </w:pPr>
      <w:r w:rsidRPr="00275505">
        <w:rPr>
          <w:lang w:val="es-419"/>
        </w:rPr>
        <w:t>Las informaciones de estado, devueltas por el canal direccionado, comprenderán la dirección de la instrucción canal en curso y</w:t>
      </w:r>
      <w:r w:rsidR="25C2E2E6" w:rsidRPr="00275505">
        <w:rPr>
          <w:lang w:val="es-419"/>
        </w:rPr>
        <w:t xml:space="preserve"> el contenido del contador de palabras </w:t>
      </w:r>
      <w:r w:rsidR="0D092E77" w:rsidRPr="001F238E">
        <w:rPr>
          <w:lang w:val="es-419"/>
        </w:rPr>
        <w:t>(excepto para la instrucción de entrada-salida), así como ciertos indicadores, en particular:</w:t>
      </w:r>
    </w:p>
    <w:p w14:paraId="6E7F2F4C" w14:textId="0EA774FD" w:rsidR="0D092E77" w:rsidRDefault="0D092E77" w:rsidP="00154A39">
      <w:pPr>
        <w:pStyle w:val="Prrafodelista"/>
        <w:numPr>
          <w:ilvl w:val="0"/>
          <w:numId w:val="78"/>
        </w:numPr>
        <w:rPr>
          <w:rFonts w:asciiTheme="minorHAnsi" w:eastAsiaTheme="minorEastAsia" w:hAnsiTheme="minorHAnsi" w:cstheme="minorBidi"/>
          <w:color w:val="000000" w:themeColor="text1"/>
        </w:rPr>
      </w:pPr>
      <w:r w:rsidRPr="4EE27B41">
        <w:rPr>
          <w:i/>
          <w:iCs/>
        </w:rPr>
        <w:t>interrupción</w:t>
      </w:r>
      <w:r w:rsidRPr="4EE27B41">
        <w:rPr>
          <w:i/>
        </w:rPr>
        <w:t xml:space="preserve"> solicitada y no acordada</w:t>
      </w:r>
      <w:r>
        <w:t>;</w:t>
      </w:r>
    </w:p>
    <w:p w14:paraId="6EF4C8D9" w14:textId="2F8281A3" w:rsidR="0D092E77" w:rsidRDefault="0D092E77" w:rsidP="00154A39">
      <w:pPr>
        <w:pStyle w:val="Prrafodelista"/>
        <w:numPr>
          <w:ilvl w:val="0"/>
          <w:numId w:val="78"/>
        </w:numPr>
        <w:rPr>
          <w:rFonts w:asciiTheme="minorHAnsi" w:eastAsiaTheme="minorEastAsia" w:hAnsiTheme="minorHAnsi" w:cstheme="minorBidi"/>
          <w:color w:val="000000" w:themeColor="text1"/>
        </w:rPr>
      </w:pPr>
      <w:r w:rsidRPr="4EE27B41">
        <w:rPr>
          <w:i/>
          <w:iCs/>
        </w:rPr>
        <w:t>estado</w:t>
      </w:r>
      <w:r w:rsidRPr="4EE27B41">
        <w:rPr>
          <w:i/>
        </w:rPr>
        <w:t xml:space="preserve"> del órgano periférico direccionado:</w:t>
      </w:r>
      <w:r>
        <w:t xml:space="preserve"> dispuesto, no operativo, ocupado;</w:t>
      </w:r>
    </w:p>
    <w:p w14:paraId="1E86DADE" w14:textId="63747C48" w:rsidR="00A0053A" w:rsidRDefault="0D092E77" w:rsidP="00154A39">
      <w:pPr>
        <w:pStyle w:val="Prrafodelista"/>
        <w:numPr>
          <w:ilvl w:val="0"/>
          <w:numId w:val="78"/>
        </w:numPr>
        <w:rPr>
          <w:rFonts w:asciiTheme="minorHAnsi" w:eastAsiaTheme="minorEastAsia" w:hAnsiTheme="minorHAnsi" w:cstheme="minorBidi"/>
          <w:color w:val="000000" w:themeColor="text1"/>
        </w:rPr>
      </w:pPr>
      <w:r w:rsidRPr="4EE27B41">
        <w:rPr>
          <w:i/>
          <w:iCs/>
        </w:rPr>
        <w:t>estado</w:t>
      </w:r>
      <w:r w:rsidRPr="4EE27B41">
        <w:rPr>
          <w:i/>
        </w:rPr>
        <w:t xml:space="preserve"> del controlador de periférico: </w:t>
      </w:r>
      <w:r>
        <w:t>dispuesto, no operativo, ocupado;</w:t>
      </w:r>
    </w:p>
    <w:p w14:paraId="7E3096EA" w14:textId="4C15EC4E" w:rsidR="0D092E77" w:rsidRDefault="0D092E77" w:rsidP="00154A39">
      <w:pPr>
        <w:pStyle w:val="Prrafodelista"/>
        <w:numPr>
          <w:ilvl w:val="0"/>
          <w:numId w:val="78"/>
        </w:numPr>
        <w:rPr>
          <w:rFonts w:asciiTheme="minorHAnsi" w:eastAsiaTheme="minorEastAsia" w:hAnsiTheme="minorHAnsi" w:cstheme="minorBidi"/>
          <w:color w:val="000000" w:themeColor="text1"/>
        </w:rPr>
      </w:pPr>
      <w:r w:rsidRPr="4EE27B41">
        <w:rPr>
          <w:i/>
          <w:iCs/>
        </w:rPr>
        <w:t>órgano periférico en espera</w:t>
      </w:r>
      <w:r>
        <w:t xml:space="preserve"> de una nueva operación;</w:t>
      </w:r>
    </w:p>
    <w:p w14:paraId="299DBD76" w14:textId="46B61175" w:rsidR="0D092E77" w:rsidRDefault="0D092E77" w:rsidP="00154A39">
      <w:pPr>
        <w:pStyle w:val="Prrafodelista"/>
        <w:numPr>
          <w:ilvl w:val="0"/>
          <w:numId w:val="78"/>
        </w:numPr>
        <w:rPr>
          <w:rFonts w:asciiTheme="minorHAnsi" w:eastAsiaTheme="minorEastAsia" w:hAnsiTheme="minorHAnsi" w:cstheme="minorBidi"/>
          <w:color w:val="000000" w:themeColor="text1"/>
        </w:rPr>
      </w:pPr>
      <w:r w:rsidRPr="4EE27B41">
        <w:rPr>
          <w:i/>
          <w:iCs/>
        </w:rPr>
        <w:t>error de paridad</w:t>
      </w:r>
      <w:r>
        <w:t xml:space="preserve"> producido en el intercambio con la memoria;</w:t>
      </w:r>
    </w:p>
    <w:p w14:paraId="4E93630A" w14:textId="3D751F48" w:rsidR="0098427C" w:rsidRPr="0098427C" w:rsidRDefault="0D092E77" w:rsidP="00154A39">
      <w:pPr>
        <w:pStyle w:val="Prrafodelista"/>
        <w:numPr>
          <w:ilvl w:val="0"/>
          <w:numId w:val="78"/>
        </w:numPr>
      </w:pPr>
      <w:r w:rsidRPr="4EE27B41">
        <w:rPr>
          <w:i/>
          <w:iCs/>
        </w:rPr>
        <w:t>error</w:t>
      </w:r>
      <w:r w:rsidRPr="4EE27B41">
        <w:rPr>
          <w:i/>
        </w:rPr>
        <w:t xml:space="preserve"> de paridad</w:t>
      </w:r>
      <w:r>
        <w:t xml:space="preserve"> en la transferencia de datos al exterior.</w:t>
      </w:r>
    </w:p>
    <w:p w14:paraId="34AA3E15" w14:textId="318F3C2C" w:rsidR="20283CF5" w:rsidRPr="001F238E" w:rsidRDefault="20283CF5" w:rsidP="20283CF5">
      <w:pPr>
        <w:rPr>
          <w:lang w:val="es-419"/>
        </w:rPr>
      </w:pPr>
    </w:p>
    <w:p w14:paraId="2548F664" w14:textId="3776EDB2" w:rsidR="00BB7E01" w:rsidRPr="00BB7E01" w:rsidRDefault="0D092E77" w:rsidP="00154A39">
      <w:pPr>
        <w:pStyle w:val="Prrafodelista"/>
        <w:numPr>
          <w:ilvl w:val="0"/>
          <w:numId w:val="80"/>
        </w:numPr>
      </w:pPr>
      <w:r w:rsidRPr="08997927">
        <w:rPr>
          <w:b/>
          <w:bCs/>
        </w:rPr>
        <w:lastRenderedPageBreak/>
        <w:t xml:space="preserve">Prueba de órgano periférico: </w:t>
      </w:r>
      <w:r>
        <w:t xml:space="preserve">permite obtener informaciones, más precisas que </w:t>
      </w:r>
      <w:r w:rsidR="7BB6A575">
        <w:t>con la instrucción de prueba de E/S, acerca del estado de un órgano periférico. Tales informaciones</w:t>
      </w:r>
      <w:r w:rsidR="2AD02414">
        <w:t>, peculiares de los distintos periféricos, son su</w:t>
      </w:r>
      <w:r w:rsidR="63377D0E">
        <w:t>ministradas por el controlador del periférico.</w:t>
      </w:r>
    </w:p>
    <w:p w14:paraId="5C5449D5" w14:textId="764D4BED" w:rsidR="77E85E7D" w:rsidRDefault="1DC3AFD7" w:rsidP="00154A39">
      <w:pPr>
        <w:pStyle w:val="Prrafodelista"/>
        <w:numPr>
          <w:ilvl w:val="0"/>
          <w:numId w:val="80"/>
        </w:numPr>
        <w:rPr>
          <w:color w:val="000000" w:themeColor="text1"/>
        </w:rPr>
      </w:pPr>
      <w:r w:rsidRPr="482C17BF">
        <w:rPr>
          <w:b/>
        </w:rPr>
        <w:t>Identificación de interrupción</w:t>
      </w:r>
      <w:r w:rsidR="063C93C0" w:rsidRPr="0DE3A418">
        <w:rPr>
          <w:b/>
          <w:bCs/>
        </w:rPr>
        <w:t>:</w:t>
      </w:r>
      <w:r w:rsidRPr="0DE3A418">
        <w:t xml:space="preserve"> </w:t>
      </w:r>
      <w:r w:rsidR="44E39A19" w:rsidRPr="0DE3A418">
        <w:t>e</w:t>
      </w:r>
      <w:r w:rsidRPr="0DE3A418">
        <w:t>sta</w:t>
      </w:r>
      <w:r w:rsidRPr="0EB3205D">
        <w:t xml:space="preserve"> instrucción permite, tras recibirse una</w:t>
      </w:r>
      <w:r w:rsidR="46C2D472" w:rsidRPr="0DE3A418">
        <w:t xml:space="preserve"> </w:t>
      </w:r>
      <w:r w:rsidRPr="0EB3205D">
        <w:t xml:space="preserve">interrupción emitida por el canal, identificar al órgano provocador de la </w:t>
      </w:r>
      <w:r w:rsidRPr="0DE3A418">
        <w:t>interrup</w:t>
      </w:r>
      <w:r>
        <w:t>ción</w:t>
      </w:r>
      <w:r w:rsidRPr="0EB3205D">
        <w:t xml:space="preserve"> y conocer la causa de ella. La información de estado devuelta por el canal comprende, por una parte, la dirección del periférico causante de la interrupción, por otra parte, indicadores concernientes a la operación que ha dado lugar a la interrupción, en particular:</w:t>
      </w:r>
    </w:p>
    <w:p w14:paraId="3D61B0F5" w14:textId="23B8C84C" w:rsidR="77E85E7D" w:rsidRDefault="1DC3AFD7" w:rsidP="00154A39">
      <w:pPr>
        <w:pStyle w:val="Prrafodelista"/>
        <w:numPr>
          <w:ilvl w:val="1"/>
          <w:numId w:val="81"/>
        </w:numPr>
        <w:rPr>
          <w:rFonts w:asciiTheme="minorHAnsi" w:eastAsiaTheme="minorEastAsia" w:hAnsiTheme="minorHAnsi" w:cstheme="minorBidi"/>
          <w:color w:val="000000" w:themeColor="text1"/>
        </w:rPr>
      </w:pPr>
      <w:r w:rsidRPr="482C17BF">
        <w:rPr>
          <w:i/>
        </w:rPr>
        <w:t>desbordamiento de datos</w:t>
      </w:r>
      <w:r w:rsidRPr="0EB3205D">
        <w:t xml:space="preserve"> (en el curso de una operación de entrada); </w:t>
      </w:r>
    </w:p>
    <w:p w14:paraId="715971D5" w14:textId="3E0B46DD" w:rsidR="77E85E7D" w:rsidRDefault="1DC3AFD7" w:rsidP="00154A39">
      <w:pPr>
        <w:pStyle w:val="Prrafodelista"/>
        <w:numPr>
          <w:ilvl w:val="1"/>
          <w:numId w:val="81"/>
        </w:numPr>
        <w:rPr>
          <w:rFonts w:asciiTheme="minorHAnsi" w:eastAsiaTheme="minorEastAsia" w:hAnsiTheme="minorHAnsi" w:cstheme="minorBidi"/>
          <w:color w:val="000000" w:themeColor="text1"/>
        </w:rPr>
      </w:pPr>
      <w:r w:rsidRPr="482C17BF">
        <w:rPr>
          <w:i/>
        </w:rPr>
        <w:t>longitud incorrecta</w:t>
      </w:r>
      <w:r w:rsidRPr="0EB3205D">
        <w:t>, si no existiera c</w:t>
      </w:r>
      <w:r w:rsidR="00862118">
        <w:t>eeeeeeeeeeeeeeeeeeeeeeeeeeeeeeer</w:t>
      </w:r>
      <w:r w:rsidR="00E538BD">
        <w:t>gf3+}</w:t>
      </w:r>
      <w:proofErr w:type="spellStart"/>
      <w:r w:rsidRPr="0EB3205D">
        <w:t>oncordancia</w:t>
      </w:r>
      <w:proofErr w:type="spellEnd"/>
      <w:r w:rsidRPr="0EB3205D">
        <w:t xml:space="preserve"> entre cuenta de palabras detectada por el canal y final de transferencia enviada por el periférico;</w:t>
      </w:r>
    </w:p>
    <w:p w14:paraId="145DBF44" w14:textId="23B8C84C" w:rsidR="77E85E7D" w:rsidRDefault="1DC3AFD7" w:rsidP="00154A39">
      <w:pPr>
        <w:pStyle w:val="Prrafodelista"/>
        <w:numPr>
          <w:ilvl w:val="1"/>
          <w:numId w:val="81"/>
        </w:numPr>
        <w:rPr>
          <w:rFonts w:asciiTheme="minorHAnsi" w:eastAsiaTheme="minorEastAsia" w:hAnsiTheme="minorHAnsi" w:cstheme="minorBidi"/>
          <w:color w:val="000000" w:themeColor="text1"/>
        </w:rPr>
      </w:pPr>
      <w:r w:rsidRPr="1E82B9A1">
        <w:rPr>
          <w:i/>
        </w:rPr>
        <w:t>contador de palabras nulo</w:t>
      </w:r>
      <w:r w:rsidRPr="0DE3A418">
        <w:t xml:space="preserve">; </w:t>
      </w:r>
    </w:p>
    <w:p w14:paraId="6101E923" w14:textId="23B8C84C" w:rsidR="77E85E7D" w:rsidRDefault="1DC3AFD7" w:rsidP="00154A39">
      <w:pPr>
        <w:pStyle w:val="Prrafodelista"/>
        <w:numPr>
          <w:ilvl w:val="1"/>
          <w:numId w:val="81"/>
        </w:numPr>
        <w:rPr>
          <w:color w:val="000000" w:themeColor="text1"/>
        </w:rPr>
      </w:pPr>
      <w:r w:rsidRPr="1E82B9A1">
        <w:rPr>
          <w:i/>
        </w:rPr>
        <w:t>final de transferencia</w:t>
      </w:r>
      <w:r w:rsidRPr="0EB3205D">
        <w:t>;</w:t>
      </w:r>
    </w:p>
    <w:p w14:paraId="501C431C" w14:textId="53578CC4" w:rsidR="77E85E7D" w:rsidRDefault="1DC3AFD7" w:rsidP="00154A39">
      <w:pPr>
        <w:pStyle w:val="Prrafodelista"/>
        <w:numPr>
          <w:ilvl w:val="1"/>
          <w:numId w:val="81"/>
        </w:numPr>
        <w:rPr>
          <w:rFonts w:asciiTheme="minorHAnsi" w:eastAsiaTheme="minorEastAsia" w:hAnsiTheme="minorHAnsi" w:cstheme="minorBidi"/>
          <w:color w:val="000000" w:themeColor="text1"/>
        </w:rPr>
      </w:pPr>
      <w:r w:rsidRPr="1E82B9A1">
        <w:rPr>
          <w:i/>
        </w:rPr>
        <w:t>error de paridad</w:t>
      </w:r>
      <w:r w:rsidRPr="0EB3205D">
        <w:t xml:space="preserve"> en el curso de la transferencia, etc.</w:t>
      </w:r>
    </w:p>
    <w:p w14:paraId="162DD0CB" w14:textId="5861CF74" w:rsidR="00B8398F" w:rsidRPr="0013186B" w:rsidRDefault="00B8398F" w:rsidP="00753E10">
      <w:pPr>
        <w:pStyle w:val="Ttulo3"/>
      </w:pPr>
      <w:r>
        <w:tab/>
        <w:t xml:space="preserve">Canal </w:t>
      </w:r>
      <w:proofErr w:type="spellStart"/>
      <w:r>
        <w:t>Multiplado</w:t>
      </w:r>
      <w:proofErr w:type="spellEnd"/>
      <w:r>
        <w:t xml:space="preserve"> en el tiempo</w:t>
      </w:r>
    </w:p>
    <w:p w14:paraId="339DBBC0" w14:textId="0D5116A0" w:rsidR="0035452E" w:rsidRPr="0035452E" w:rsidRDefault="6DB041AB" w:rsidP="0035452E">
      <w:pPr>
        <w:rPr>
          <w:lang w:val="es-419"/>
        </w:rPr>
      </w:pPr>
      <w:r w:rsidRPr="02657B9F">
        <w:rPr>
          <w:lang w:val="es-419"/>
        </w:rPr>
        <w:t xml:space="preserve">Básicamente, el canal </w:t>
      </w:r>
      <w:proofErr w:type="spellStart"/>
      <w:r w:rsidRPr="02657B9F">
        <w:rPr>
          <w:lang w:val="es-419"/>
        </w:rPr>
        <w:t>multiplado</w:t>
      </w:r>
      <w:proofErr w:type="spellEnd"/>
      <w:r w:rsidRPr="02657B9F">
        <w:rPr>
          <w:lang w:val="es-419"/>
        </w:rPr>
        <w:t xml:space="preserve"> en el tiempo es capaz de gestionar simultáneamente varias transferencias entre memoria y órganos periféricos. Cada una de estas transferencias es controlada por un programa de canal, como el descrito en el parágrafo anterior. Por </w:t>
      </w:r>
      <w:proofErr w:type="gramStart"/>
      <w:r w:rsidRPr="02657B9F">
        <w:rPr>
          <w:lang w:val="es-419"/>
        </w:rPr>
        <w:t>consiguiente</w:t>
      </w:r>
      <w:proofErr w:type="gramEnd"/>
      <w:r w:rsidRPr="02657B9F">
        <w:rPr>
          <w:lang w:val="es-419"/>
        </w:rPr>
        <w:t xml:space="preserve"> existirá, asociado a cada controlador de periférico conectado al canal, un </w:t>
      </w:r>
      <w:proofErr w:type="spellStart"/>
      <w:r w:rsidRPr="68C7C40E">
        <w:rPr>
          <w:b/>
          <w:lang w:val="es-419"/>
        </w:rPr>
        <w:t>subcanal</w:t>
      </w:r>
      <w:proofErr w:type="spellEnd"/>
      <w:r w:rsidRPr="02657B9F">
        <w:rPr>
          <w:lang w:val="es-419"/>
        </w:rPr>
        <w:t>, para conservar las informaciones que debe utilizar el canal en el curso de la ejecución y de la finalización de una instrucción d</w:t>
      </w:r>
      <w:r w:rsidR="00862118">
        <w:rPr>
          <w:lang w:val="es-419"/>
        </w:rPr>
        <w:t>e</w:t>
      </w:r>
      <w:r w:rsidR="00A7774C">
        <w:rPr>
          <w:lang w:val="es-419"/>
        </w:rPr>
        <w:t xml:space="preserve"> </w:t>
      </w:r>
      <w:r w:rsidRPr="02657B9F">
        <w:rPr>
          <w:lang w:val="es-419"/>
        </w:rPr>
        <w:t>canal.</w:t>
      </w:r>
    </w:p>
    <w:p w14:paraId="020A6ADA" w14:textId="2ECBCD0D" w:rsidR="00455908" w:rsidRPr="00CA7AE2" w:rsidRDefault="1A05A7AA" w:rsidP="137AE554">
      <w:pPr>
        <w:rPr>
          <w:lang w:val="es-419"/>
        </w:rPr>
      </w:pPr>
      <w:r w:rsidRPr="7C58547A">
        <w:rPr>
          <w:i/>
          <w:iCs/>
          <w:lang w:val="es-419"/>
        </w:rPr>
        <w:t>IMAGEN</w:t>
      </w:r>
    </w:p>
    <w:p w14:paraId="2E3B58EC" w14:textId="3B977E2F" w:rsidR="0035452E" w:rsidRPr="0035452E" w:rsidRDefault="6DB041AB" w:rsidP="0035452E">
      <w:pPr>
        <w:rPr>
          <w:rFonts w:eastAsia="Georgia Pro" w:cs="Georgia Pro"/>
          <w:lang w:val="es-419"/>
        </w:rPr>
      </w:pPr>
      <w:r w:rsidRPr="2388E9C2">
        <w:rPr>
          <w:lang w:val="es-419"/>
        </w:rPr>
        <w:t xml:space="preserve">Entre estas informaciones, se encuentran: la dirección de la instrucción de canal en la memoria; la dirección en curso y la cuenta de palabras de la zona de </w:t>
      </w:r>
      <w:r w:rsidRPr="7C58547A">
        <w:rPr>
          <w:lang w:val="es-419"/>
        </w:rPr>
        <w:t>entrada</w:t>
      </w:r>
      <w:r w:rsidRPr="2388E9C2">
        <w:rPr>
          <w:lang w:val="es-419"/>
        </w:rPr>
        <w:t>-salida; los indicadores de encadenamientos e interrupciones. Al transferir una información entre la memoria central y uno de los controladores de periféricos, son transmitidas las informaciones de control al</w:t>
      </w:r>
      <w:r w:rsidRPr="02657B9F">
        <w:rPr>
          <w:lang w:val="es-419"/>
        </w:rPr>
        <w:t xml:space="preserve"> </w:t>
      </w:r>
      <w:r w:rsidRPr="2388E9C2">
        <w:rPr>
          <w:lang w:val="es-419"/>
        </w:rPr>
        <w:t xml:space="preserve">canal por el </w:t>
      </w:r>
      <w:proofErr w:type="spellStart"/>
      <w:r w:rsidRPr="2388E9C2">
        <w:rPr>
          <w:lang w:val="es-419"/>
        </w:rPr>
        <w:t>subcanal</w:t>
      </w:r>
      <w:proofErr w:type="spellEnd"/>
      <w:r w:rsidRPr="2388E9C2">
        <w:rPr>
          <w:lang w:val="es-419"/>
        </w:rPr>
        <w:t xml:space="preserve"> asociado, y devueltas después de utilizadas (dirección en</w:t>
      </w:r>
      <w:r w:rsidR="6AF2DBB0" w:rsidRPr="0E08823E">
        <w:rPr>
          <w:rFonts w:eastAsia="Georgia Pro" w:cs="Georgia Pro"/>
          <w:lang w:val="es-419"/>
        </w:rPr>
        <w:t xml:space="preserve"> curso incrementada, contador de palabras decrementado). Así, todo sucede como si los circuitos del canal fueran comunes al conjunto de los </w:t>
      </w:r>
      <w:proofErr w:type="spellStart"/>
      <w:r w:rsidR="6AF2DBB0" w:rsidRPr="0E08823E">
        <w:rPr>
          <w:rFonts w:eastAsia="Georgia Pro" w:cs="Georgia Pro"/>
          <w:lang w:val="es-419"/>
        </w:rPr>
        <w:t>subcanales</w:t>
      </w:r>
      <w:proofErr w:type="spellEnd"/>
      <w:r w:rsidR="6AF2DBB0" w:rsidRPr="0E08823E">
        <w:rPr>
          <w:rFonts w:eastAsia="Georgia Pro" w:cs="Georgia Pro"/>
          <w:lang w:val="es-419"/>
        </w:rPr>
        <w:t xml:space="preserve">, y éstos se redujeran a una memoria almacenando las informaciones específicas de </w:t>
      </w:r>
      <w:r w:rsidR="6AF2DBB0" w:rsidRPr="68C7C40E">
        <w:rPr>
          <w:rFonts w:eastAsia="Georgia Pro" w:cs="Georgia Pro"/>
          <w:lang w:val="es-419"/>
        </w:rPr>
        <w:t>una</w:t>
      </w:r>
      <w:r w:rsidR="6AF2DBB0" w:rsidRPr="0E08823E">
        <w:rPr>
          <w:rFonts w:eastAsia="Georgia Pro" w:cs="Georgia Pro"/>
          <w:lang w:val="es-419"/>
        </w:rPr>
        <w:t xml:space="preserve"> operación (fig. 22). Las transferencias de información están imbricadas en el tiempo, de tal</w:t>
      </w:r>
      <w:r w:rsidR="6AF2DBB0" w:rsidRPr="1EDCB4A5">
        <w:rPr>
          <w:rFonts w:eastAsia="Georgia Pro" w:cs="Georgia Pro"/>
          <w:lang w:val="es-419"/>
        </w:rPr>
        <w:t xml:space="preserve"> </w:t>
      </w:r>
      <w:r w:rsidR="6AF2DBB0" w:rsidRPr="0E08823E">
        <w:rPr>
          <w:rFonts w:eastAsia="Georgia Pro" w:cs="Georgia Pro"/>
          <w:lang w:val="es-419"/>
        </w:rPr>
        <w:t>suerte que un controlador no se liga al canal más que el tiempo necesario a la</w:t>
      </w:r>
      <w:r w:rsidR="6AF2DBB0" w:rsidRPr="1EDCB4A5">
        <w:rPr>
          <w:rFonts w:eastAsia="Georgia Pro" w:cs="Georgia Pro"/>
          <w:lang w:val="es-419"/>
        </w:rPr>
        <w:t xml:space="preserve"> </w:t>
      </w:r>
      <w:r w:rsidR="6AF2DBB0" w:rsidRPr="0E08823E">
        <w:rPr>
          <w:rFonts w:eastAsia="Georgia Pro" w:cs="Georgia Pro"/>
          <w:lang w:val="es-419"/>
        </w:rPr>
        <w:t>transferencia efectiva de una información (dirección, orden, dato o estado). El</w:t>
      </w:r>
      <w:r w:rsidR="6AF2DBB0" w:rsidRPr="1EDCB4A5">
        <w:rPr>
          <w:rFonts w:eastAsia="Georgia Pro" w:cs="Georgia Pro"/>
          <w:lang w:val="es-419"/>
        </w:rPr>
        <w:t xml:space="preserve"> </w:t>
      </w:r>
      <w:r w:rsidR="6AF2DBB0" w:rsidRPr="0E08823E">
        <w:rPr>
          <w:rFonts w:eastAsia="Georgia Pro" w:cs="Georgia Pro"/>
          <w:lang w:val="es-419"/>
        </w:rPr>
        <w:t>diálogo entre el canal y los controladores de periféricos se realiza a través de un</w:t>
      </w:r>
      <w:r w:rsidR="6AF2DBB0" w:rsidRPr="1EDCB4A5">
        <w:rPr>
          <w:rFonts w:eastAsia="Georgia Pro" w:cs="Georgia Pro"/>
          <w:lang w:val="es-419"/>
        </w:rPr>
        <w:t xml:space="preserve"> </w:t>
      </w:r>
      <w:r w:rsidR="6AF2DBB0" w:rsidRPr="0E08823E">
        <w:rPr>
          <w:rFonts w:eastAsia="Georgia Pro" w:cs="Georgia Pro"/>
          <w:lang w:val="es-419"/>
        </w:rPr>
        <w:t>bus y de un hilo de prioridad (fig. 23).</w:t>
      </w:r>
    </w:p>
    <w:p w14:paraId="42EC4BEF" w14:textId="0CF13231" w:rsidR="00455908" w:rsidRPr="00CA7AE2" w:rsidRDefault="4AFD784A" w:rsidP="137AE554">
      <w:pPr>
        <w:rPr>
          <w:rFonts w:eastAsia="Georgia Pro" w:cs="Georgia Pro"/>
          <w:i/>
          <w:iCs/>
          <w:lang w:val="es-419"/>
        </w:rPr>
      </w:pPr>
      <w:r w:rsidRPr="7C58547A">
        <w:rPr>
          <w:rFonts w:eastAsia="Georgia Pro" w:cs="Georgia Pro"/>
          <w:i/>
          <w:iCs/>
          <w:lang w:val="es-419"/>
        </w:rPr>
        <w:t>IMÁGEN</w:t>
      </w:r>
    </w:p>
    <w:p w14:paraId="3508F5E6" w14:textId="2EE02B55" w:rsidR="00455908" w:rsidRPr="001F238E" w:rsidRDefault="4AFD784A" w:rsidP="7F5A40E6">
      <w:pPr>
        <w:rPr>
          <w:lang w:val="es-419"/>
        </w:rPr>
      </w:pPr>
      <w:r w:rsidRPr="7C58547A">
        <w:rPr>
          <w:rFonts w:eastAsia="Georgia Pro" w:cs="Georgia Pro"/>
          <w:lang w:val="es-419"/>
        </w:rPr>
        <w:t xml:space="preserve">Se distinguen dos clases de diálogos entre canal y controladores de periféricos </w:t>
      </w:r>
    </w:p>
    <w:p w14:paraId="3F7D2639" w14:textId="3786F5A9" w:rsidR="00455908" w:rsidRPr="001F238E" w:rsidRDefault="4AFD784A" w:rsidP="7F5A40E6">
      <w:pPr>
        <w:rPr>
          <w:lang w:val="es-419"/>
        </w:rPr>
      </w:pPr>
      <w:r w:rsidRPr="7C58547A">
        <w:rPr>
          <w:rFonts w:eastAsia="Georgia Pro" w:cs="Georgia Pro"/>
          <w:lang w:val="es-419"/>
        </w:rPr>
        <w:t xml:space="preserve">(1) Los diálogos inicializados por el canal para lanzar una operación de entrada-salida, o para comprobar el estado de una unidad periférica (en general, como consecuencia de una instrucción de entrada salida). </w:t>
      </w:r>
    </w:p>
    <w:p w14:paraId="1EBF74D4" w14:textId="711466D5" w:rsidR="00455908" w:rsidRPr="001F238E" w:rsidRDefault="4AFD784A" w:rsidP="7C58547A">
      <w:pPr>
        <w:rPr>
          <w:lang w:val="es-419"/>
        </w:rPr>
      </w:pPr>
      <w:r w:rsidRPr="7C58547A">
        <w:rPr>
          <w:rFonts w:eastAsia="Georgia Pro" w:cs="Georgia Pro"/>
          <w:lang w:val="es-419"/>
        </w:rPr>
        <w:t xml:space="preserve">(2) Los diálogos inicializados por un controlador de periférico. Generalmente se trata de solicitud de ejecución de una transferencia elemental de entrada o de salida, cuando la unidad periférica está dispuesta. Como pueden producirse varias solicitudes simultáneas, una prioridad cableada establecerá la selección de la </w:t>
      </w:r>
      <w:r w:rsidRPr="60AC40A0">
        <w:rPr>
          <w:rFonts w:eastAsia="Georgia Pro" w:cs="Georgia Pro"/>
          <w:lang w:val="es-419"/>
        </w:rPr>
        <w:t>solicitud</w:t>
      </w:r>
      <w:r w:rsidRPr="7C58547A">
        <w:rPr>
          <w:rFonts w:eastAsia="Georgia Pro" w:cs="Georgia Pro"/>
          <w:lang w:val="es-419"/>
        </w:rPr>
        <w:t xml:space="preserve"> a satisfacer.</w:t>
      </w:r>
    </w:p>
    <w:p w14:paraId="33D357C7" w14:textId="532A23CE" w:rsidR="00AE06F2" w:rsidRPr="001F238E" w:rsidRDefault="4AFD784A" w:rsidP="00AE06F2">
      <w:pPr>
        <w:rPr>
          <w:lang w:val="es-419"/>
        </w:rPr>
      </w:pPr>
      <w:r w:rsidRPr="7C58547A">
        <w:rPr>
          <w:rFonts w:eastAsia="Georgia Pro" w:cs="Georgia Pro"/>
          <w:b/>
          <w:bCs/>
          <w:lang w:val="es-419"/>
        </w:rPr>
        <w:t>Diálogo inicializado por el canal</w:t>
      </w:r>
      <w:r w:rsidRPr="7C58547A">
        <w:rPr>
          <w:rFonts w:eastAsia="Georgia Pro" w:cs="Georgia Pro"/>
          <w:lang w:val="es-419"/>
        </w:rPr>
        <w:t xml:space="preserve">. El canal pone en los hilos de información del bus la dirección del periférico y valida esta dirección por una señal de selección SEL. Los controladores de periférico detectan la señal SEL, comparan la información del bus con su propia dirección y se muestran </w:t>
      </w:r>
      <w:r w:rsidRPr="60AC40A0">
        <w:rPr>
          <w:rFonts w:eastAsia="Georgia Pro" w:cs="Georgia Pro"/>
          <w:lang w:val="es-419"/>
        </w:rPr>
        <w:t>transparentes</w:t>
      </w:r>
      <w:r w:rsidRPr="7C58547A">
        <w:rPr>
          <w:rFonts w:eastAsia="Georgia Pro" w:cs="Georgia Pro"/>
          <w:lang w:val="es-419"/>
        </w:rPr>
        <w:t xml:space="preserve"> si ambas no coinciden. Cuando sí coinciden, el controlador se reconoce y no transmite la información, sino que se conecta. Generalmente pone en los hilos de información su "estado" y lo acompaña por una señal de validación ESTD.</w:t>
      </w:r>
    </w:p>
    <w:p w14:paraId="0ABFD698" w14:textId="532A23CE" w:rsidR="30C60169" w:rsidRDefault="30C60169" w:rsidP="60AC40A0">
      <w:pPr>
        <w:rPr>
          <w:rFonts w:eastAsia="Georgia Pro" w:cs="Georgia Pro"/>
          <w:lang w:val="es-419"/>
        </w:rPr>
      </w:pPr>
      <w:r w:rsidRPr="60AC40A0">
        <w:rPr>
          <w:rFonts w:eastAsia="Georgia Pro" w:cs="Georgia Pro"/>
          <w:i/>
          <w:iCs/>
          <w:lang w:val="es-419"/>
        </w:rPr>
        <w:lastRenderedPageBreak/>
        <w:t>IMÁGEN</w:t>
      </w:r>
    </w:p>
    <w:p w14:paraId="683C3033" w14:textId="78D01BC5" w:rsidR="002B5057" w:rsidRPr="001F238E" w:rsidRDefault="21D0CC8C" w:rsidP="002B5057">
      <w:pPr>
        <w:rPr>
          <w:lang w:val="es-419"/>
        </w:rPr>
      </w:pPr>
      <w:r w:rsidRPr="46BBB149">
        <w:rPr>
          <w:rFonts w:eastAsia="Georgia Pro" w:cs="Georgia Pro"/>
          <w:b/>
          <w:bCs/>
          <w:lang w:val="es-419"/>
        </w:rPr>
        <w:t xml:space="preserve"> Diálogo inicializado por un controlador de periférico</w:t>
      </w:r>
      <w:r w:rsidRPr="46BBB149">
        <w:rPr>
          <w:rFonts w:eastAsia="Georgia Pro" w:cs="Georgia Pro"/>
          <w:lang w:val="es-419"/>
        </w:rPr>
        <w:t>. Uno o varios controladores emiten sobre la línea ómnibus una señal de demanda de servicio DES. La selección del controlador de mayor prioridad, entre los que han genera- do una demanda, se hace por intermedio de la línea de prioridad que</w:t>
      </w:r>
      <w:r w:rsidR="4DDF0E89" w:rsidRPr="5A360EB0">
        <w:rPr>
          <w:rFonts w:eastAsia="Georgia Pro" w:cs="Georgia Pro"/>
          <w:lang w:val="es-419"/>
        </w:rPr>
        <w:t>,</w:t>
      </w:r>
      <w:r w:rsidRPr="46BBB149">
        <w:rPr>
          <w:rFonts w:eastAsia="Georgia Pro" w:cs="Georgia Pro"/>
          <w:lang w:val="es-419"/>
        </w:rPr>
        <w:t xml:space="preserve"> saliendo del canal, se comunica con los distintos controladores según su orden de prioridad. En respuesta a la DES, el canal envía una señal PRI por medio de la línea de priori dad. Los controladores se comportarán transparentemente a la señal PRI, excepto han emitido una DES. El primer controlador atravesado que haya emitido una DES, no transmite la señal PRI, pondrá su dirección sobre los hilos de información del bus y la acompañara por una señal de validez DIR. El canal aprobará la dirección por una señal ADIR y el periférico será conectado. El canal cargará en sus registros las informaciones de intercambio específicas de dicho periférico (DEC y CDP), El controlador </w:t>
      </w:r>
      <w:proofErr w:type="gramStart"/>
      <w:r w:rsidRPr="46BBB149">
        <w:rPr>
          <w:rFonts w:eastAsia="Georgia Pro" w:cs="Georgia Pro"/>
          <w:lang w:val="es-419"/>
        </w:rPr>
        <w:t>del mismo</w:t>
      </w:r>
      <w:proofErr w:type="gramEnd"/>
      <w:r w:rsidRPr="46BBB149">
        <w:rPr>
          <w:rFonts w:eastAsia="Georgia Pro" w:cs="Georgia Pro"/>
          <w:lang w:val="es-419"/>
        </w:rPr>
        <w:t xml:space="preserve"> enviar una demanda de transferencia DT, acompa</w:t>
      </w:r>
      <w:r w:rsidR="23F36D06" w:rsidRPr="46BBB149">
        <w:rPr>
          <w:rFonts w:eastAsia="Georgia Pro" w:cs="Georgia Pro"/>
          <w:lang w:val="es-419"/>
        </w:rPr>
        <w:t>ñ</w:t>
      </w:r>
      <w:r w:rsidRPr="46BBB149">
        <w:rPr>
          <w:rFonts w:eastAsia="Georgia Pro" w:cs="Georgia Pro"/>
          <w:lang w:val="es-419"/>
        </w:rPr>
        <w:t>ada por una se</w:t>
      </w:r>
      <w:r w:rsidR="3D83B6DB" w:rsidRPr="46BBB149">
        <w:rPr>
          <w:rFonts w:eastAsia="Georgia Pro" w:cs="Georgia Pro"/>
          <w:lang w:val="es-419"/>
        </w:rPr>
        <w:t>ñ</w:t>
      </w:r>
      <w:r w:rsidRPr="46BBB149">
        <w:rPr>
          <w:rFonts w:eastAsia="Georgia Pro" w:cs="Georgia Pro"/>
          <w:lang w:val="es-419"/>
        </w:rPr>
        <w:t xml:space="preserve">al indicando si se trata de una entrada o de una salida. En el primer caso, pondrá simultáneamente la información sobre el bus, en el segundo, esperar a la información procedente del canal. En general, es posible efectuar sucesivamente varias transferencias elementales del mismo sentido si el controlador repone cada vez la </w:t>
      </w:r>
      <w:r w:rsidR="06584341" w:rsidRPr="46BBB149">
        <w:rPr>
          <w:rFonts w:eastAsia="Georgia Pro" w:cs="Georgia Pro"/>
          <w:lang w:val="es-419"/>
        </w:rPr>
        <w:t>señal</w:t>
      </w:r>
      <w:r w:rsidRPr="46BBB149">
        <w:rPr>
          <w:rFonts w:eastAsia="Georgia Pro" w:cs="Georgia Pro"/>
          <w:lang w:val="es-419"/>
        </w:rPr>
        <w:t xml:space="preserve"> DT. A cada transferencia, el canal usa el contenido del registro DEC para la selección en la memoria, lo incrementa, decrementa el contenido del CDP y comprueba que éste no ha llegado a cero. El servicio del canal concluye cuando el controlador activa la señal FDES (fin de demanda de servicio). El canal reactualiza a partir de sus registros, las informaciones en el </w:t>
      </w:r>
      <w:proofErr w:type="spellStart"/>
      <w:r w:rsidRPr="46BBB149">
        <w:rPr>
          <w:rFonts w:eastAsia="Georgia Pro" w:cs="Georgia Pro"/>
          <w:lang w:val="es-419"/>
        </w:rPr>
        <w:t>subcanal</w:t>
      </w:r>
      <w:proofErr w:type="spellEnd"/>
      <w:r w:rsidRPr="46BBB149">
        <w:rPr>
          <w:rFonts w:eastAsia="Georgia Pro" w:cs="Georgia Pro"/>
          <w:lang w:val="es-419"/>
        </w:rPr>
        <w:t xml:space="preserve"> del órgano </w:t>
      </w:r>
      <w:r w:rsidR="0DBF0237" w:rsidRPr="46BBB149">
        <w:rPr>
          <w:rFonts w:eastAsia="Georgia Pro" w:cs="Georgia Pro"/>
          <w:lang w:val="es-419"/>
        </w:rPr>
        <w:t>periférico</w:t>
      </w:r>
      <w:r w:rsidRPr="46BBB149">
        <w:rPr>
          <w:rFonts w:eastAsia="Georgia Pro" w:cs="Georgia Pro"/>
          <w:lang w:val="es-419"/>
        </w:rPr>
        <w:t xml:space="preserve"> direccionado, Si a continuación aún detecta el canal la señal DES, esto quiere decir que otro controlador tiene presentada igualmente una demanda de servicio, en cuyo caso el canal realiza una señal PRI a través del hilo de prioridad, etc.</w:t>
      </w:r>
    </w:p>
    <w:p w14:paraId="421FF8EB" w14:textId="58AA59C1" w:rsidR="46BBB149" w:rsidRDefault="6D8FA5BE" w:rsidP="46BBB149">
      <w:pPr>
        <w:rPr>
          <w:rFonts w:eastAsia="Georgia Pro" w:cs="Georgia Pro"/>
          <w:lang w:val="es-419"/>
        </w:rPr>
      </w:pPr>
      <w:r w:rsidRPr="46BBB149">
        <w:rPr>
          <w:rFonts w:eastAsia="Georgia Pro" w:cs="Georgia Pro"/>
          <w:i/>
          <w:iCs/>
          <w:lang w:val="es-419"/>
        </w:rPr>
        <w:t>IMÁGEN</w:t>
      </w:r>
    </w:p>
    <w:p w14:paraId="266F9E05" w14:textId="77777777" w:rsidR="009F2105" w:rsidRDefault="009F2105" w:rsidP="16459391">
      <w:pPr>
        <w:pStyle w:val="Ttulo1"/>
      </w:pPr>
    </w:p>
    <w:p w14:paraId="6A972764" w14:textId="77777777" w:rsidR="009F2105" w:rsidRDefault="009F2105" w:rsidP="16459391">
      <w:pPr>
        <w:pStyle w:val="Ttulo1"/>
      </w:pPr>
    </w:p>
    <w:p w14:paraId="7B88B0F5" w14:textId="77777777" w:rsidR="009F2105" w:rsidRDefault="009F2105" w:rsidP="16459391">
      <w:pPr>
        <w:pStyle w:val="Ttulo1"/>
      </w:pPr>
    </w:p>
    <w:p w14:paraId="13AD83BB" w14:textId="77777777" w:rsidR="009F2105" w:rsidRDefault="009F2105" w:rsidP="16459391">
      <w:pPr>
        <w:pStyle w:val="Ttulo1"/>
      </w:pPr>
    </w:p>
    <w:p w14:paraId="4F8FAF76" w14:textId="77777777" w:rsidR="009F2105" w:rsidRDefault="009F2105" w:rsidP="16459391">
      <w:pPr>
        <w:pStyle w:val="Ttulo1"/>
      </w:pPr>
    </w:p>
    <w:p w14:paraId="1AD1B32A" w14:textId="77777777" w:rsidR="009F2105" w:rsidRDefault="009F2105" w:rsidP="16459391">
      <w:pPr>
        <w:pStyle w:val="Ttulo1"/>
      </w:pPr>
    </w:p>
    <w:p w14:paraId="30C08143" w14:textId="77777777" w:rsidR="009F2105" w:rsidRDefault="009F2105" w:rsidP="16459391">
      <w:pPr>
        <w:pStyle w:val="Ttulo1"/>
      </w:pPr>
    </w:p>
    <w:p w14:paraId="7B546DC3" w14:textId="77777777" w:rsidR="009F2105" w:rsidRDefault="009F2105" w:rsidP="16459391">
      <w:pPr>
        <w:pStyle w:val="Ttulo1"/>
      </w:pPr>
    </w:p>
    <w:p w14:paraId="3A0E0836" w14:textId="77777777" w:rsidR="009F2105" w:rsidRDefault="009F2105" w:rsidP="16459391">
      <w:pPr>
        <w:pStyle w:val="Ttulo1"/>
      </w:pPr>
    </w:p>
    <w:p w14:paraId="73CB8D6F" w14:textId="77777777" w:rsidR="009F2105" w:rsidRDefault="009F2105" w:rsidP="16459391">
      <w:pPr>
        <w:pStyle w:val="Ttulo1"/>
      </w:pPr>
    </w:p>
    <w:p w14:paraId="40939383" w14:textId="77777777" w:rsidR="009F2105" w:rsidRDefault="009F2105" w:rsidP="16459391">
      <w:pPr>
        <w:pStyle w:val="Ttulo1"/>
      </w:pPr>
    </w:p>
    <w:p w14:paraId="1E43741B" w14:textId="77777777" w:rsidR="009F2105" w:rsidRDefault="009F2105" w:rsidP="16459391">
      <w:pPr>
        <w:pStyle w:val="Ttulo1"/>
      </w:pPr>
    </w:p>
    <w:p w14:paraId="2B159555" w14:textId="788EEDBD" w:rsidR="00193179" w:rsidRDefault="00475C63" w:rsidP="16459391">
      <w:pPr>
        <w:pStyle w:val="Ttulo1"/>
      </w:pPr>
      <w:r>
        <w:t>Arquitecturas de computadoras</w:t>
      </w:r>
    </w:p>
    <w:p w14:paraId="79437AE1" w14:textId="56E5E084" w:rsidR="00475C63" w:rsidRPr="00127548" w:rsidRDefault="00475C63" w:rsidP="00475C63">
      <w:pPr>
        <w:rPr>
          <w:b/>
          <w:bCs/>
          <w:lang w:val="es-419"/>
        </w:rPr>
      </w:pPr>
      <w:r w:rsidRPr="00475C63">
        <w:rPr>
          <w:b/>
          <w:bCs/>
          <w:lang w:val="es-419"/>
        </w:rPr>
        <w:t>Instrucciones simples:</w:t>
      </w:r>
      <w:r w:rsidR="00127548">
        <w:rPr>
          <w:b/>
          <w:bCs/>
          <w:lang w:val="es-419"/>
        </w:rPr>
        <w:t xml:space="preserve"> </w:t>
      </w:r>
      <w:r w:rsidR="00127548" w:rsidRPr="00127548">
        <w:rPr>
          <w:lang w:val="es-419"/>
        </w:rPr>
        <w:t xml:space="preserve">Luego de ser decodificadas se ejecutan en un solo pulso de reloj. : por </w:t>
      </w:r>
      <w:proofErr w:type="gramStart"/>
      <w:r w:rsidR="00127548" w:rsidRPr="00127548">
        <w:rPr>
          <w:lang w:val="es-419"/>
        </w:rPr>
        <w:t>ejemplo</w:t>
      </w:r>
      <w:proofErr w:type="gramEnd"/>
      <w:r w:rsidR="00127548" w:rsidRPr="00127548">
        <w:rPr>
          <w:lang w:val="es-419"/>
        </w:rPr>
        <w:t xml:space="preserve"> suma o resta de numero almacenados en registros de la CPU.</w:t>
      </w:r>
      <w:r w:rsidR="00F05A0B">
        <w:rPr>
          <w:lang w:val="es-419"/>
        </w:rPr>
        <w:t xml:space="preserve"> </w:t>
      </w:r>
    </w:p>
    <w:p w14:paraId="0C4165B3" w14:textId="627C34BD" w:rsidR="00475C63" w:rsidRPr="00203316" w:rsidRDefault="00475C63" w:rsidP="00475C63">
      <w:pPr>
        <w:rPr>
          <w:b/>
          <w:bCs/>
          <w:lang w:val="es-419"/>
        </w:rPr>
      </w:pPr>
      <w:r w:rsidRPr="00475C63">
        <w:rPr>
          <w:b/>
          <w:bCs/>
          <w:lang w:val="es-419"/>
        </w:rPr>
        <w:t>Instrucciones complejas:</w:t>
      </w:r>
      <w:r w:rsidR="00286047">
        <w:rPr>
          <w:b/>
          <w:bCs/>
          <w:lang w:val="es-419"/>
        </w:rPr>
        <w:t xml:space="preserve"> </w:t>
      </w:r>
      <w:r w:rsidR="00286047" w:rsidRPr="00286047">
        <w:rPr>
          <w:lang w:val="es-419"/>
        </w:rPr>
        <w:t xml:space="preserve">Normalmente </w:t>
      </w:r>
      <w:proofErr w:type="spellStart"/>
      <w:r w:rsidR="00286047" w:rsidRPr="00286047">
        <w:rPr>
          <w:lang w:val="es-419"/>
        </w:rPr>
        <w:t>microprogramadas</w:t>
      </w:r>
      <w:proofErr w:type="spellEnd"/>
      <w:r w:rsidR="00286047">
        <w:rPr>
          <w:b/>
          <w:bCs/>
          <w:lang w:val="es-419"/>
        </w:rPr>
        <w:t xml:space="preserve">. </w:t>
      </w:r>
      <w:r w:rsidR="00286047" w:rsidRPr="00286047">
        <w:rPr>
          <w:lang w:val="es-419"/>
        </w:rPr>
        <w:t>como movimientos de cadenas de caracteres de longitud extensa y variable en procesamiento de textos.</w:t>
      </w:r>
      <w:r w:rsidR="00286047">
        <w:rPr>
          <w:lang w:val="es-419"/>
        </w:rPr>
        <w:t xml:space="preserve"> </w:t>
      </w:r>
      <w:r w:rsidR="00203316" w:rsidRPr="00203316">
        <w:rPr>
          <w:lang w:val="es-419"/>
        </w:rPr>
        <w:t xml:space="preserve">Como primer resultado, estas instrucciones, tienen un puntero </w:t>
      </w:r>
      <w:proofErr w:type="gramStart"/>
      <w:r w:rsidR="00203316" w:rsidRPr="00203316">
        <w:rPr>
          <w:lang w:val="es-419"/>
        </w:rPr>
        <w:t>al microprograma</w:t>
      </w:r>
      <w:proofErr w:type="gramEnd"/>
      <w:r w:rsidR="00203316" w:rsidRPr="00203316">
        <w:rPr>
          <w:lang w:val="es-419"/>
        </w:rPr>
        <w:t xml:space="preserve"> de dicha instrucción compleja, requieren para su ejecución un numero de pulsos </w:t>
      </w:r>
      <w:r w:rsidR="00203316" w:rsidRPr="00203316">
        <w:rPr>
          <w:lang w:val="es-419"/>
        </w:rPr>
        <w:lastRenderedPageBreak/>
        <w:t xml:space="preserve">que dependerá de la secuencia de pasos de dicho microprograma. Cada paso ejecuta un </w:t>
      </w:r>
      <w:proofErr w:type="spellStart"/>
      <w:r w:rsidR="00203316" w:rsidRPr="00203316">
        <w:rPr>
          <w:lang w:val="es-419"/>
        </w:rPr>
        <w:t>microcodigo</w:t>
      </w:r>
      <w:proofErr w:type="spellEnd"/>
      <w:r w:rsidR="00203316" w:rsidRPr="00203316">
        <w:rPr>
          <w:lang w:val="es-419"/>
        </w:rPr>
        <w:t xml:space="preserve"> (de la memoria central del procesador) el cual activa los circuitos que intervienen en dicho paso.</w:t>
      </w:r>
    </w:p>
    <w:p w14:paraId="450BBD72" w14:textId="4E65342C" w:rsidR="36E89942" w:rsidRPr="001F238E" w:rsidRDefault="36E89942" w:rsidP="16459391">
      <w:pPr>
        <w:pStyle w:val="Ttulo1"/>
        <w:rPr>
          <w:lang w:val="en-US"/>
        </w:rPr>
      </w:pPr>
      <w:r w:rsidRPr="001F238E">
        <w:rPr>
          <w:lang w:val="en-US"/>
        </w:rPr>
        <w:t>CISC – RISC</w:t>
      </w:r>
    </w:p>
    <w:p w14:paraId="21E4DBE5" w14:textId="515AA421" w:rsidR="309CDFA0" w:rsidRDefault="309CDFA0" w:rsidP="00357104">
      <w:pPr>
        <w:pStyle w:val="Ttulo2"/>
        <w:rPr>
          <w:lang w:val="en-US"/>
        </w:rPr>
      </w:pPr>
      <w:r w:rsidRPr="001F238E">
        <w:rPr>
          <w:lang w:val="en-US"/>
        </w:rPr>
        <w:t>CISC (Complex Instruction Set Computer)</w:t>
      </w:r>
    </w:p>
    <w:p w14:paraId="6217256A" w14:textId="55378063" w:rsidR="00C33100" w:rsidRDefault="00C33100" w:rsidP="00C33100">
      <w:pPr>
        <w:rPr>
          <w:lang w:val="es-419"/>
        </w:rPr>
      </w:pPr>
      <w:r w:rsidRPr="0664BE7B">
        <w:rPr>
          <w:lang w:val="es-419"/>
        </w:rPr>
        <w:t>El diseño de esta arquitectura está marcado por la tecnología existente en los años 60.</w:t>
      </w:r>
      <w:r>
        <w:rPr>
          <w:lang w:val="es-419"/>
        </w:rPr>
        <w:t xml:space="preserve"> Es un sistema orientado a ventanas, lo cual debe ser soportado por su sistema operativo, es decir que </w:t>
      </w:r>
      <w:r w:rsidR="40E12E77" w:rsidRPr="2E225180">
        <w:rPr>
          <w:lang w:val="es-419"/>
        </w:rPr>
        <w:t>CISC</w:t>
      </w:r>
      <w:r>
        <w:rPr>
          <w:lang w:val="es-419"/>
        </w:rPr>
        <w:t xml:space="preserve"> también estuvo condicionado por su SO.</w:t>
      </w:r>
    </w:p>
    <w:p w14:paraId="54C86608" w14:textId="197D4AA2" w:rsidR="00C33100" w:rsidRPr="00031275" w:rsidRDefault="00C33100" w:rsidP="00C33100">
      <w:pPr>
        <w:rPr>
          <w:lang w:val="es-419"/>
        </w:rPr>
      </w:pPr>
      <w:r>
        <w:rPr>
          <w:lang w:val="es-419"/>
        </w:rPr>
        <w:t xml:space="preserve">Su principal característica es el uso de un secuenciador </w:t>
      </w:r>
      <w:proofErr w:type="spellStart"/>
      <w:r>
        <w:rPr>
          <w:lang w:val="es-419"/>
        </w:rPr>
        <w:t>microprogramado</w:t>
      </w:r>
      <w:proofErr w:type="spellEnd"/>
      <w:r>
        <w:rPr>
          <w:lang w:val="es-419"/>
        </w:rPr>
        <w:t xml:space="preserve">, donde cada instrucción </w:t>
      </w:r>
      <w:r w:rsidR="787CF6F1" w:rsidRPr="2E225180">
        <w:rPr>
          <w:lang w:val="es-419"/>
        </w:rPr>
        <w:t>tiene</w:t>
      </w:r>
      <w:r>
        <w:rPr>
          <w:lang w:val="es-419"/>
        </w:rPr>
        <w:t xml:space="preserve"> un </w:t>
      </w:r>
      <w:proofErr w:type="gramStart"/>
      <w:r>
        <w:rPr>
          <w:lang w:val="es-419"/>
        </w:rPr>
        <w:t>microprograma almacenado</w:t>
      </w:r>
      <w:proofErr w:type="gramEnd"/>
      <w:r>
        <w:rPr>
          <w:lang w:val="es-419"/>
        </w:rPr>
        <w:t xml:space="preserve"> en una memoria ROM interna </w:t>
      </w:r>
      <w:r w:rsidR="787CF6F1" w:rsidRPr="2E225180">
        <w:rPr>
          <w:lang w:val="es-419"/>
        </w:rPr>
        <w:t>llamad</w:t>
      </w:r>
      <w:r w:rsidR="7CBA555C" w:rsidRPr="2E225180">
        <w:rPr>
          <w:lang w:val="es-419"/>
        </w:rPr>
        <w:t>a</w:t>
      </w:r>
      <w:r>
        <w:rPr>
          <w:lang w:val="es-419"/>
        </w:rPr>
        <w:t xml:space="preserve"> memoria de control.</w:t>
      </w:r>
    </w:p>
    <w:p w14:paraId="7750F11B" w14:textId="1418D435" w:rsidR="00C33100" w:rsidRPr="00357104" w:rsidRDefault="787CF6F1" w:rsidP="2E225180">
      <w:pPr>
        <w:rPr>
          <w:rFonts w:eastAsia="Georgia Pro" w:cs="Georgia Pro"/>
          <w:lang w:val="es-419"/>
        </w:rPr>
      </w:pPr>
      <w:r w:rsidRPr="2E225180">
        <w:rPr>
          <w:lang w:val="es-419"/>
        </w:rPr>
        <w:t>La mayor desventaja es que las instrucciones consumen muchos ciclos de CPU, las operaciones complejas pierden tiempo en la búsqueda de los punteros para comenzar su ejecución, mientras que las simples no tienen este tiempo agregado. También que al ser tan grande y complejo el set, se dificultan hacer modificaciones y mejoras.</w:t>
      </w:r>
    </w:p>
    <w:p w14:paraId="7042863B" w14:textId="4BFE5343" w:rsidR="00C33100" w:rsidRPr="00357104" w:rsidRDefault="00C33100" w:rsidP="00C33100">
      <w:pPr>
        <w:rPr>
          <w:rFonts w:eastAsia="Georgia Pro" w:cs="Georgia Pro"/>
          <w:lang w:val="es-419"/>
        </w:rPr>
      </w:pPr>
      <w:r>
        <w:rPr>
          <w:lang w:val="es-419"/>
        </w:rPr>
        <w:t xml:space="preserve">En la </w:t>
      </w:r>
      <w:proofErr w:type="spellStart"/>
      <w:r>
        <w:rPr>
          <w:lang w:val="es-419"/>
        </w:rPr>
        <w:t>practica</w:t>
      </w:r>
      <w:proofErr w:type="spellEnd"/>
      <w:r>
        <w:rPr>
          <w:lang w:val="es-419"/>
        </w:rPr>
        <w:t xml:space="preserve"> lograr elevadas velocidades de ejecución se torna difícil, requiere de chips con superficie elevada de silicio, y el repertorio de instrucciones dificultan la generación de códigos óptimos por parte de los compiladores</w:t>
      </w:r>
    </w:p>
    <w:p w14:paraId="5D10A1AC" w14:textId="77777777" w:rsidR="00C33100" w:rsidRPr="00C33100" w:rsidRDefault="00C33100" w:rsidP="00C33100">
      <w:pPr>
        <w:rPr>
          <w:lang w:val="es-419"/>
        </w:rPr>
      </w:pPr>
    </w:p>
    <w:p w14:paraId="1C0B5DA2" w14:textId="14FC35C7" w:rsidR="309CDFA0" w:rsidRDefault="309CDFA0" w:rsidP="0664BE7B">
      <w:r w:rsidRPr="0664BE7B">
        <w:rPr>
          <w:b/>
          <w:bCs/>
          <w:lang w:val="es-419"/>
        </w:rPr>
        <w:t>Características:</w:t>
      </w:r>
    </w:p>
    <w:p w14:paraId="5289455B" w14:textId="4C4A0F6B" w:rsidR="009D7CCB" w:rsidRDefault="008573EB" w:rsidP="00154A39">
      <w:pPr>
        <w:pStyle w:val="Prrafodelista"/>
        <w:numPr>
          <w:ilvl w:val="0"/>
          <w:numId w:val="84"/>
        </w:numPr>
        <w:rPr>
          <w:b/>
          <w:bCs/>
          <w:color w:val="000000" w:themeColor="text1"/>
        </w:rPr>
      </w:pPr>
      <w:r w:rsidRPr="009D7CCB">
        <w:rPr>
          <w:b/>
          <w:bCs/>
          <w:color w:val="000000" w:themeColor="text1"/>
        </w:rPr>
        <w:t>La cantidad de instrucciones en lenguaje de maquina es lo máximo posible</w:t>
      </w:r>
    </w:p>
    <w:p w14:paraId="54292C31" w14:textId="7AD281E0" w:rsidR="009D7CCB" w:rsidRDefault="009D7CCB" w:rsidP="009D7CCB">
      <w:pPr>
        <w:pStyle w:val="Prrafodelista"/>
        <w:numPr>
          <w:ilvl w:val="0"/>
          <w:numId w:val="0"/>
        </w:numPr>
        <w:ind w:left="720" w:firstLine="720"/>
      </w:pPr>
      <w:r w:rsidRPr="009D7CCB">
        <w:t xml:space="preserve">CISC posee un repertorio muy amplio de instrucciones muy complejas y potentes. Permite realizar en la arquitectura </w:t>
      </w:r>
      <w:r w:rsidR="4CD33880">
        <w:t>más</w:t>
      </w:r>
      <w:r w:rsidRPr="009D7CCB">
        <w:t xml:space="preserve"> de una operación, contempla por ejemplo multiplicación, división.</w:t>
      </w:r>
    </w:p>
    <w:p w14:paraId="20680E0A" w14:textId="52EF5253" w:rsidR="008C2D32" w:rsidRPr="009D7CCB" w:rsidRDefault="008C2D32" w:rsidP="009D7CCB">
      <w:pPr>
        <w:pStyle w:val="Prrafodelista"/>
        <w:numPr>
          <w:ilvl w:val="0"/>
          <w:numId w:val="0"/>
        </w:numPr>
        <w:ind w:left="720" w:firstLine="720"/>
      </w:pPr>
      <w:r w:rsidRPr="35804D50">
        <w:t>Un set de instrucciones CISC tiene alrededor de 210 instrucciones. Estas ocupan distinto número de bytes en memoria, por lo tanto, las instrucciones tienen un “</w:t>
      </w:r>
      <w:r w:rsidRPr="0029210E">
        <w:rPr>
          <w:b/>
          <w:bCs/>
        </w:rPr>
        <w:t>formato variable</w:t>
      </w:r>
      <w:r w:rsidRPr="35804D50">
        <w:t>”.</w:t>
      </w:r>
      <w:r w:rsidRPr="0029210E">
        <w:t xml:space="preserve"> </w:t>
      </w:r>
      <w:r w:rsidRPr="35804D50">
        <w:t>Como sus instrucciones ocupan distinto número de pulsos de reloj no puede usarse la técnica del “pipeline” (explicada después).</w:t>
      </w:r>
      <w:r w:rsidRPr="001F238E">
        <w:br/>
      </w:r>
    </w:p>
    <w:p w14:paraId="23EB709F" w14:textId="534CABED" w:rsidR="001F238E" w:rsidRPr="009D7CCB" w:rsidRDefault="001F238E" w:rsidP="00154A39">
      <w:pPr>
        <w:pStyle w:val="Prrafodelista"/>
        <w:numPr>
          <w:ilvl w:val="0"/>
          <w:numId w:val="84"/>
        </w:numPr>
        <w:rPr>
          <w:b/>
          <w:bCs/>
          <w:color w:val="000000" w:themeColor="text1"/>
        </w:rPr>
      </w:pPr>
      <w:r w:rsidRPr="009D7CCB">
        <w:rPr>
          <w:b/>
          <w:bCs/>
          <w:color w:val="000000" w:themeColor="text1"/>
        </w:rPr>
        <w:t xml:space="preserve">Las instrucciones llevan varios ciclos de </w:t>
      </w:r>
      <w:r w:rsidR="00F179C0" w:rsidRPr="009D7CCB">
        <w:rPr>
          <w:b/>
          <w:bCs/>
          <w:color w:val="000000" w:themeColor="text1"/>
        </w:rPr>
        <w:t xml:space="preserve">instrucción </w:t>
      </w:r>
    </w:p>
    <w:p w14:paraId="674603D7" w14:textId="343F09F7" w:rsidR="00DC6A28" w:rsidRDefault="00DC6A28" w:rsidP="00154A39">
      <w:pPr>
        <w:pStyle w:val="Prrafodelista"/>
        <w:numPr>
          <w:ilvl w:val="0"/>
          <w:numId w:val="84"/>
        </w:numPr>
        <w:rPr>
          <w:b/>
          <w:bCs/>
          <w:color w:val="000000" w:themeColor="text1"/>
        </w:rPr>
      </w:pPr>
      <w:r w:rsidRPr="009D7CCB">
        <w:rPr>
          <w:b/>
          <w:bCs/>
          <w:color w:val="000000" w:themeColor="text1"/>
        </w:rPr>
        <w:t xml:space="preserve">Tantos modos de direccionamiento y formatos de </w:t>
      </w:r>
      <w:r w:rsidR="00642864" w:rsidRPr="009D7CCB">
        <w:rPr>
          <w:b/>
          <w:bCs/>
          <w:color w:val="000000" w:themeColor="text1"/>
        </w:rPr>
        <w:t xml:space="preserve">instrucción </w:t>
      </w:r>
      <w:r w:rsidRPr="009D7CCB">
        <w:rPr>
          <w:b/>
          <w:bCs/>
          <w:color w:val="000000" w:themeColor="text1"/>
        </w:rPr>
        <w:t>como sea posible</w:t>
      </w:r>
    </w:p>
    <w:p w14:paraId="44964465" w14:textId="21A25D35" w:rsidR="00357104" w:rsidRPr="00357104" w:rsidRDefault="00357104" w:rsidP="00357104">
      <w:pPr>
        <w:pStyle w:val="Prrafodelista"/>
        <w:numPr>
          <w:ilvl w:val="0"/>
          <w:numId w:val="0"/>
        </w:numPr>
        <w:ind w:left="720" w:firstLine="720"/>
      </w:pPr>
      <w:r w:rsidRPr="00357104">
        <w:t>Puede tener más de una docena de modos de direccionamiento. En CISC, pasa que el set de instrucciones admite múltiples modos de obtención del dato (direccionamiento) y, por lo tanto, un mismo verbo (por ejemplo, ADD)</w:t>
      </w:r>
      <w:r w:rsidRPr="00357104">
        <w:rPr>
          <w:b/>
          <w:bCs/>
        </w:rPr>
        <w:t xml:space="preserve"> tendrá en el set tantas instrucciones distintas como modos de direccionamiento acepte.</w:t>
      </w:r>
    </w:p>
    <w:p w14:paraId="385C3627" w14:textId="77777777" w:rsidR="00357104" w:rsidRPr="009D7CCB" w:rsidRDefault="00357104" w:rsidP="00357104">
      <w:pPr>
        <w:pStyle w:val="Prrafodelista"/>
        <w:numPr>
          <w:ilvl w:val="0"/>
          <w:numId w:val="0"/>
        </w:numPr>
        <w:ind w:left="720"/>
        <w:rPr>
          <w:b/>
          <w:bCs/>
          <w:color w:val="000000" w:themeColor="text1"/>
        </w:rPr>
      </w:pPr>
    </w:p>
    <w:p w14:paraId="3CDD7133" w14:textId="54802145" w:rsidR="309CDFA0" w:rsidRPr="009D7CCB" w:rsidRDefault="309CDFA0" w:rsidP="00154A39">
      <w:pPr>
        <w:pStyle w:val="Prrafodelista"/>
        <w:numPr>
          <w:ilvl w:val="0"/>
          <w:numId w:val="84"/>
        </w:numPr>
        <w:rPr>
          <w:b/>
          <w:bCs/>
          <w:color w:val="000000" w:themeColor="text1"/>
        </w:rPr>
      </w:pPr>
      <w:r w:rsidRPr="009D7CCB">
        <w:rPr>
          <w:b/>
          <w:bCs/>
        </w:rPr>
        <w:t>El juego de instrucciones es de longitud variable, logrando reducir la longitud de los</w:t>
      </w:r>
      <w:r w:rsidR="7773D5D1" w:rsidRPr="009D7CCB">
        <w:rPr>
          <w:b/>
          <w:bCs/>
        </w:rPr>
        <w:t xml:space="preserve"> </w:t>
      </w:r>
      <w:r w:rsidRPr="009D7CCB">
        <w:rPr>
          <w:b/>
          <w:bCs/>
        </w:rPr>
        <w:t>programas.</w:t>
      </w:r>
    </w:p>
    <w:p w14:paraId="59EB9C66" w14:textId="2BD259FA" w:rsidR="0043259B" w:rsidRPr="009D7CCB" w:rsidRDefault="0043259B" w:rsidP="00154A39">
      <w:pPr>
        <w:pStyle w:val="Prrafodelista"/>
        <w:numPr>
          <w:ilvl w:val="0"/>
          <w:numId w:val="84"/>
        </w:numPr>
        <w:rPr>
          <w:b/>
          <w:bCs/>
          <w:i/>
          <w:iCs/>
          <w:color w:val="000000" w:themeColor="text1"/>
        </w:rPr>
      </w:pPr>
      <w:r w:rsidRPr="009D7CCB">
        <w:rPr>
          <w:b/>
          <w:bCs/>
        </w:rPr>
        <w:t xml:space="preserve">Utiliza un </w:t>
      </w:r>
      <w:r w:rsidRPr="009D7CCB">
        <w:rPr>
          <w:b/>
          <w:bCs/>
          <w:i/>
          <w:iCs/>
        </w:rPr>
        <w:t xml:space="preserve">secuenciador </w:t>
      </w:r>
      <w:proofErr w:type="spellStart"/>
      <w:r w:rsidRPr="009D7CCB">
        <w:rPr>
          <w:b/>
          <w:bCs/>
          <w:i/>
          <w:iCs/>
        </w:rPr>
        <w:t>microprogramado</w:t>
      </w:r>
      <w:proofErr w:type="spellEnd"/>
      <w:r w:rsidR="0029210E" w:rsidRPr="009D7CCB">
        <w:rPr>
          <w:b/>
          <w:bCs/>
          <w:i/>
          <w:iCs/>
        </w:rPr>
        <w:t xml:space="preserve">, cada instrucción tiene </w:t>
      </w:r>
      <w:proofErr w:type="gramStart"/>
      <w:r w:rsidR="0029210E" w:rsidRPr="009D7CCB">
        <w:rPr>
          <w:b/>
          <w:bCs/>
          <w:i/>
          <w:iCs/>
        </w:rPr>
        <w:t>un microprograma</w:t>
      </w:r>
      <w:proofErr w:type="gramEnd"/>
    </w:p>
    <w:p w14:paraId="313C7B4D" w14:textId="5F6FC5D1" w:rsidR="009D7CCB" w:rsidRDefault="009D7CCB" w:rsidP="009D7CCB">
      <w:pPr>
        <w:pStyle w:val="Prrafodelista"/>
        <w:numPr>
          <w:ilvl w:val="0"/>
          <w:numId w:val="0"/>
        </w:numPr>
        <w:ind w:left="720" w:firstLine="720"/>
      </w:pPr>
      <w:r w:rsidRPr="009D7CCB">
        <w:t xml:space="preserve">Necesariamente debe tener una </w:t>
      </w:r>
      <w:r w:rsidRPr="009D7CCB">
        <w:rPr>
          <w:b/>
          <w:bCs/>
          <w:i/>
          <w:iCs/>
        </w:rPr>
        <w:t>Memoria de Control con los microcódigos para ejecutar las instrucciones complejas.</w:t>
      </w:r>
      <w:r w:rsidRPr="009D7CCB">
        <w:t xml:space="preserve"> </w:t>
      </w:r>
      <w:r w:rsidR="00AF2EB0">
        <w:t xml:space="preserve">Cada microprograma será </w:t>
      </w:r>
      <w:proofErr w:type="gramStart"/>
      <w:r w:rsidR="00AF2EB0">
        <w:t>almacenado</w:t>
      </w:r>
      <w:proofErr w:type="gramEnd"/>
      <w:r w:rsidR="00AF2EB0">
        <w:t xml:space="preserve"> en la memoria de control que es una ROM </w:t>
      </w:r>
      <w:r w:rsidR="0014369E">
        <w:t>interna</w:t>
      </w:r>
      <w:r w:rsidR="00AF2EB0">
        <w:t xml:space="preserve">, al ejecutar estos programas se </w:t>
      </w:r>
      <w:r w:rsidR="0014369E">
        <w:t>irán</w:t>
      </w:r>
      <w:r w:rsidR="00AF2EB0">
        <w:t xml:space="preserve"> emitiendo las microórdenes correspondientes para materializar la </w:t>
      </w:r>
      <w:r w:rsidR="0014369E">
        <w:t>instrucción en curso.</w:t>
      </w:r>
    </w:p>
    <w:p w14:paraId="60337DE3" w14:textId="4C45EA5B" w:rsidR="009D7CCB" w:rsidRPr="009D7CCB" w:rsidRDefault="009D7CCB" w:rsidP="009D7CCB">
      <w:pPr>
        <w:pStyle w:val="Prrafodelista"/>
        <w:numPr>
          <w:ilvl w:val="0"/>
          <w:numId w:val="0"/>
        </w:numPr>
        <w:ind w:left="720" w:firstLine="720"/>
      </w:pPr>
      <w:r w:rsidRPr="009D7CCB">
        <w:t xml:space="preserve">Depende del microcódigo para hacerle </w:t>
      </w:r>
      <w:proofErr w:type="spellStart"/>
      <w:r w:rsidRPr="009D7CCB">
        <w:t>fente</w:t>
      </w:r>
      <w:proofErr w:type="spellEnd"/>
      <w:r w:rsidRPr="009D7CCB">
        <w:t xml:space="preserve"> a la complejidad, a veces teniendo que </w:t>
      </w:r>
      <w:proofErr w:type="spellStart"/>
      <w:r w:rsidRPr="009D7CCB">
        <w:t>relantizar</w:t>
      </w:r>
      <w:proofErr w:type="spellEnd"/>
      <w:r w:rsidRPr="009D7CCB">
        <w:t xml:space="preserve"> los ciclos de reloj para tener suficiente tiempo para completar las instrucciones</w:t>
      </w:r>
    </w:p>
    <w:p w14:paraId="3EC32A1D" w14:textId="4669591C" w:rsidR="009D7CCB" w:rsidRPr="009D7CCB" w:rsidRDefault="009D7CCB" w:rsidP="009D7CCB">
      <w:pPr>
        <w:pStyle w:val="Prrafodelista"/>
        <w:numPr>
          <w:ilvl w:val="0"/>
          <w:numId w:val="0"/>
        </w:numPr>
        <w:ind w:left="720"/>
        <w:rPr>
          <w:b/>
          <w:bCs/>
          <w:i/>
          <w:iCs/>
        </w:rPr>
      </w:pPr>
      <w:r w:rsidRPr="0014369E">
        <w:rPr>
          <w:b/>
          <w:bCs/>
          <w:i/>
          <w:iCs/>
        </w:rPr>
        <w:lastRenderedPageBreak/>
        <w:t xml:space="preserve">¿Por qué utiliza secuenciador </w:t>
      </w:r>
      <w:proofErr w:type="spellStart"/>
      <w:r w:rsidRPr="0014369E">
        <w:rPr>
          <w:b/>
          <w:bCs/>
          <w:i/>
          <w:iCs/>
        </w:rPr>
        <w:t>microprogramado</w:t>
      </w:r>
      <w:proofErr w:type="spellEnd"/>
      <w:r w:rsidRPr="0014369E">
        <w:rPr>
          <w:b/>
          <w:bCs/>
          <w:i/>
          <w:iCs/>
        </w:rPr>
        <w:t>?</w:t>
      </w:r>
      <w:r w:rsidRPr="009D7CCB">
        <w:t xml:space="preserve"> Al tener instrucciones muy complejas cablearlas incluirá una lógica muy compleja y costosa que además ocuparía mucho espacio físico. Es la base de la arquitectura CISC</w:t>
      </w:r>
    </w:p>
    <w:p w14:paraId="2159B0B0" w14:textId="4743289B" w:rsidR="0043259B" w:rsidRPr="00A10FB1" w:rsidRDefault="0043259B" w:rsidP="00154A39">
      <w:pPr>
        <w:pStyle w:val="Prrafodelista"/>
        <w:numPr>
          <w:ilvl w:val="0"/>
          <w:numId w:val="84"/>
        </w:numPr>
        <w:rPr>
          <w:b/>
          <w:bCs/>
          <w:color w:val="000000" w:themeColor="text1"/>
        </w:rPr>
      </w:pPr>
      <w:r w:rsidRPr="009D7CCB">
        <w:rPr>
          <w:b/>
          <w:bCs/>
        </w:rPr>
        <w:t xml:space="preserve">Sus ciclos de reloj son mucho </w:t>
      </w:r>
      <w:r w:rsidR="7C3BCD50" w:rsidRPr="2E225180">
        <w:rPr>
          <w:b/>
          <w:bCs/>
        </w:rPr>
        <w:t>más</w:t>
      </w:r>
      <w:r w:rsidRPr="009D7CCB">
        <w:rPr>
          <w:b/>
          <w:bCs/>
        </w:rPr>
        <w:t xml:space="preserve"> largos y extensos debido a la cantidad de instrucciones</w:t>
      </w:r>
    </w:p>
    <w:p w14:paraId="431EA11A" w14:textId="4028A60B" w:rsidR="00A10FB1" w:rsidRPr="00A10FB1" w:rsidRDefault="00A10FB1" w:rsidP="00154A39">
      <w:pPr>
        <w:pStyle w:val="Prrafodelista"/>
        <w:numPr>
          <w:ilvl w:val="0"/>
          <w:numId w:val="84"/>
        </w:numPr>
        <w:rPr>
          <w:b/>
          <w:bCs/>
          <w:color w:val="000000" w:themeColor="text1"/>
        </w:rPr>
      </w:pPr>
      <w:r w:rsidRPr="009D7CCB">
        <w:rPr>
          <w:b/>
          <w:bCs/>
        </w:rPr>
        <w:t xml:space="preserve">Varias instrucciones pueden acceder a memoria que </w:t>
      </w:r>
      <w:r w:rsidR="271EFAD5" w:rsidRPr="2E225180">
        <w:rPr>
          <w:b/>
          <w:bCs/>
        </w:rPr>
        <w:t>también</w:t>
      </w:r>
      <w:r w:rsidRPr="009D7CCB">
        <w:rPr>
          <w:b/>
          <w:bCs/>
        </w:rPr>
        <w:t xml:space="preserve"> permiten que accesos indirectos a memoria se hagan de una sola vez.</w:t>
      </w:r>
    </w:p>
    <w:p w14:paraId="1AD254C2" w14:textId="5C18E54D" w:rsidR="00FF14B7" w:rsidRPr="00E87EA0" w:rsidRDefault="00F444AD" w:rsidP="00154A39">
      <w:pPr>
        <w:pStyle w:val="Prrafodelista"/>
        <w:numPr>
          <w:ilvl w:val="0"/>
          <w:numId w:val="84"/>
        </w:numPr>
        <w:rPr>
          <w:b/>
          <w:bCs/>
          <w:color w:val="000000" w:themeColor="text1"/>
        </w:rPr>
      </w:pPr>
      <w:r w:rsidRPr="009D7CCB">
        <w:rPr>
          <w:b/>
          <w:bCs/>
        </w:rPr>
        <w:t xml:space="preserve">Posee registros </w:t>
      </w:r>
      <w:r w:rsidR="008C2D32">
        <w:rPr>
          <w:b/>
          <w:bCs/>
        </w:rPr>
        <w:t>de propósito especifico</w:t>
      </w:r>
    </w:p>
    <w:p w14:paraId="26AAAE2F" w14:textId="0DE904E8" w:rsidR="309CDFA0" w:rsidRPr="00054A16" w:rsidRDefault="00E87EA0" w:rsidP="00054A16">
      <w:pPr>
        <w:pStyle w:val="Prrafodelista"/>
        <w:numPr>
          <w:ilvl w:val="0"/>
          <w:numId w:val="0"/>
        </w:numPr>
        <w:ind w:left="720" w:firstLine="720"/>
        <w:rPr>
          <w:rFonts w:eastAsia="Georgia Pro" w:cs="Georgia Pro"/>
        </w:rPr>
      </w:pPr>
      <w:r w:rsidRPr="00E87EA0">
        <w:t xml:space="preserve">En CISC se tiene </w:t>
      </w:r>
      <w:r w:rsidRPr="00E87EA0">
        <w:rPr>
          <w:b/>
          <w:bCs/>
        </w:rPr>
        <w:t>pocos registros internos</w:t>
      </w:r>
      <w:r w:rsidRPr="00E87EA0">
        <w:t>, lo que implica tener instrucciones para guardar en memoria el contenido de registros a fin de usarlos en otra cosa, y otras para restaurar esos contenidos. Esto a su vez lleva a un mayor tiempo de ejecución.</w:t>
      </w:r>
      <w:r w:rsidRPr="00E87EA0">
        <w:rPr>
          <w:rFonts w:eastAsia="Georgia Pro" w:cs="Georgia Pro"/>
        </w:rPr>
        <w:t xml:space="preserve"> </w:t>
      </w:r>
      <w:r w:rsidR="00715050">
        <w:rPr>
          <w:rFonts w:eastAsia="Georgia Pro" w:cs="Georgia Pro"/>
        </w:rPr>
        <w:t>Pero si cuenta con varios registros de propósito especifico como por ejemplo índice o base, que den soporte a los modos de direccionamiento</w:t>
      </w:r>
    </w:p>
    <w:p w14:paraId="4954B6D6" w14:textId="29CF259A" w:rsidR="309CDFA0" w:rsidRPr="009D7CCB" w:rsidRDefault="309CDFA0" w:rsidP="00154A39">
      <w:pPr>
        <w:pStyle w:val="Prrafodelista"/>
        <w:numPr>
          <w:ilvl w:val="0"/>
          <w:numId w:val="84"/>
        </w:numPr>
        <w:rPr>
          <w:b/>
          <w:bCs/>
          <w:color w:val="000000" w:themeColor="text1"/>
        </w:rPr>
      </w:pPr>
      <w:r w:rsidRPr="009D7CCB">
        <w:rPr>
          <w:b/>
          <w:bCs/>
        </w:rPr>
        <w:t>Soporta el acceso desalineado a memoria permitiendo utilizar al máximo su espacio.</w:t>
      </w:r>
      <w:r w:rsidR="00642864" w:rsidRPr="009D7CCB">
        <w:rPr>
          <w:b/>
          <w:bCs/>
        </w:rPr>
        <w:t xml:space="preserve"> </w:t>
      </w:r>
    </w:p>
    <w:p w14:paraId="3CF73D6A" w14:textId="2049BA91" w:rsidR="00642864" w:rsidRPr="009D7CCB" w:rsidRDefault="00FF14B7" w:rsidP="00154A39">
      <w:pPr>
        <w:pStyle w:val="Prrafodelista"/>
        <w:numPr>
          <w:ilvl w:val="0"/>
          <w:numId w:val="84"/>
        </w:numPr>
        <w:rPr>
          <w:b/>
          <w:bCs/>
          <w:color w:val="000000" w:themeColor="text1"/>
        </w:rPr>
      </w:pPr>
      <w:r w:rsidRPr="009D7CCB">
        <w:rPr>
          <w:b/>
          <w:bCs/>
        </w:rPr>
        <w:t>Posee instrucciones muy completas que permiten facilitar la programación en el ensamblador.</w:t>
      </w:r>
      <w:r w:rsidR="00934384" w:rsidRPr="009D7CCB">
        <w:rPr>
          <w:b/>
          <w:bCs/>
        </w:rPr>
        <w:t xml:space="preserve"> </w:t>
      </w:r>
    </w:p>
    <w:p w14:paraId="698F4759" w14:textId="5144ABB4" w:rsidR="309CDFA0" w:rsidRPr="009E2C2E" w:rsidRDefault="309CDFA0" w:rsidP="00154A39">
      <w:pPr>
        <w:pStyle w:val="Prrafodelista"/>
        <w:numPr>
          <w:ilvl w:val="0"/>
          <w:numId w:val="84"/>
        </w:numPr>
        <w:rPr>
          <w:b/>
          <w:bCs/>
          <w:color w:val="000000" w:themeColor="text1"/>
        </w:rPr>
      </w:pPr>
      <w:r w:rsidRPr="009D7CCB">
        <w:rPr>
          <w:b/>
          <w:bCs/>
        </w:rPr>
        <w:t>Ayuda en la ejecución de lenguajes de alto nivel, al mejorar las instrucciones del</w:t>
      </w:r>
      <w:r w:rsidR="7E02BEC9" w:rsidRPr="009D7CCB">
        <w:rPr>
          <w:b/>
          <w:bCs/>
        </w:rPr>
        <w:t xml:space="preserve"> </w:t>
      </w:r>
      <w:r w:rsidRPr="009D7CCB">
        <w:rPr>
          <w:b/>
          <w:bCs/>
        </w:rPr>
        <w:t>ensamblador.</w:t>
      </w:r>
    </w:p>
    <w:p w14:paraId="4F39406B" w14:textId="60645FB4" w:rsidR="009E2C2E" w:rsidRPr="009E2C2E" w:rsidRDefault="009E2C2E" w:rsidP="009E2C2E">
      <w:pPr>
        <w:pStyle w:val="Prrafodelista"/>
        <w:numPr>
          <w:ilvl w:val="0"/>
          <w:numId w:val="0"/>
        </w:numPr>
        <w:ind w:left="720" w:firstLine="720"/>
      </w:pPr>
      <w:r w:rsidRPr="009E2C2E">
        <w:t>Son procesadores que pueden ejecutar tanto instrucciones simples como instrucciones complejas.</w:t>
      </w:r>
      <w:r w:rsidRPr="009E2C2E">
        <w:br/>
        <w:t>Se busca lograr el llamado “</w:t>
      </w:r>
      <w:r w:rsidRPr="009E2C2E">
        <w:rPr>
          <w:b/>
          <w:bCs/>
        </w:rPr>
        <w:t>salto semántico</w:t>
      </w:r>
      <w:r w:rsidRPr="009E2C2E">
        <w:t xml:space="preserve">”, es decir, lograr que las sentencias en lenguajes de alto nivel y lenguaje de maquina sean fácilmente equiparables, haciendo así los lenguajes de alto nivel más fáciles de producir y los tiempos de compilación más reducidos. </w:t>
      </w:r>
      <w:r w:rsidRPr="009E2C2E">
        <w:rPr>
          <w:i/>
          <w:iCs/>
        </w:rPr>
        <w:t xml:space="preserve">Cada </w:t>
      </w:r>
      <w:r w:rsidR="706C10AA" w:rsidRPr="2E225180">
        <w:rPr>
          <w:i/>
          <w:iCs/>
        </w:rPr>
        <w:t>máquina</w:t>
      </w:r>
      <w:r w:rsidRPr="009E2C2E">
        <w:rPr>
          <w:i/>
          <w:iCs/>
        </w:rPr>
        <w:t xml:space="preserve"> tiene su propio lenguaje </w:t>
      </w:r>
      <w:proofErr w:type="spellStart"/>
      <w:r w:rsidRPr="009E2C2E">
        <w:rPr>
          <w:i/>
          <w:iCs/>
        </w:rPr>
        <w:t>assembler</w:t>
      </w:r>
      <w:proofErr w:type="spellEnd"/>
      <w:r w:rsidRPr="009E2C2E">
        <w:t xml:space="preserve">. </w:t>
      </w:r>
    </w:p>
    <w:p w14:paraId="62693118" w14:textId="77777777" w:rsidR="009E2C2E" w:rsidRPr="009E2C2E" w:rsidRDefault="009E2C2E" w:rsidP="009E2C2E">
      <w:pPr>
        <w:pStyle w:val="Prrafodelista"/>
        <w:numPr>
          <w:ilvl w:val="0"/>
          <w:numId w:val="0"/>
        </w:numPr>
        <w:ind w:left="720"/>
        <w:rPr>
          <w:b/>
          <w:bCs/>
          <w:i/>
          <w:iCs/>
        </w:rPr>
      </w:pPr>
      <w:r w:rsidRPr="009E2C2E">
        <w:rPr>
          <w:b/>
          <w:bCs/>
          <w:i/>
          <w:iCs/>
        </w:rPr>
        <w:t xml:space="preserve">Disminuye el </w:t>
      </w:r>
      <w:proofErr w:type="spellStart"/>
      <w:r w:rsidRPr="009E2C2E">
        <w:rPr>
          <w:b/>
          <w:bCs/>
          <w:i/>
          <w:iCs/>
        </w:rPr>
        <w:t>semantic</w:t>
      </w:r>
      <w:proofErr w:type="spellEnd"/>
      <w:r w:rsidRPr="009E2C2E">
        <w:rPr>
          <w:b/>
          <w:bCs/>
          <w:i/>
          <w:iCs/>
        </w:rPr>
        <w:t xml:space="preserve"> gap entre lenguaje de maquina y lenguaje de alto nivel</w:t>
      </w:r>
    </w:p>
    <w:p w14:paraId="788D58F5" w14:textId="77777777" w:rsidR="009E2C2E" w:rsidRPr="009E2C2E" w:rsidRDefault="009E2C2E" w:rsidP="009E2C2E">
      <w:pPr>
        <w:pStyle w:val="Prrafodelista"/>
        <w:numPr>
          <w:ilvl w:val="0"/>
          <w:numId w:val="0"/>
        </w:numPr>
        <w:ind w:left="720"/>
      </w:pPr>
      <w:r w:rsidRPr="009E2C2E">
        <w:t xml:space="preserve">Considera que la compilación de programas de alto nivel requiere muchas menos instrucciones de maquina y con tiempos </w:t>
      </w:r>
      <w:proofErr w:type="spellStart"/>
      <w:r w:rsidRPr="009E2C2E">
        <w:t>mas</w:t>
      </w:r>
      <w:proofErr w:type="spellEnd"/>
      <w:r w:rsidRPr="009E2C2E">
        <w:t xml:space="preserve"> corto. Entonces Muchas de las instrucciones que normalmente serian de </w:t>
      </w:r>
      <w:proofErr w:type="spellStart"/>
      <w:r w:rsidRPr="009E2C2E">
        <w:t>altonivel</w:t>
      </w:r>
      <w:proofErr w:type="spellEnd"/>
      <w:r w:rsidRPr="009E2C2E">
        <w:t xml:space="preserve">, en </w:t>
      </w:r>
      <w:proofErr w:type="spellStart"/>
      <w:r w:rsidRPr="009E2C2E">
        <w:t>cisc</w:t>
      </w:r>
      <w:proofErr w:type="spellEnd"/>
      <w:r w:rsidRPr="009E2C2E">
        <w:t xml:space="preserve"> están implementadas a nivel de HW.</w:t>
      </w:r>
    </w:p>
    <w:p w14:paraId="791C56C2" w14:textId="77777777" w:rsidR="009E2C2E" w:rsidRPr="009D7CCB" w:rsidRDefault="009E2C2E" w:rsidP="009E2C2E">
      <w:pPr>
        <w:pStyle w:val="Prrafodelista"/>
        <w:numPr>
          <w:ilvl w:val="0"/>
          <w:numId w:val="0"/>
        </w:numPr>
        <w:ind w:left="720"/>
        <w:rPr>
          <w:b/>
          <w:bCs/>
          <w:color w:val="000000" w:themeColor="text1"/>
        </w:rPr>
      </w:pPr>
    </w:p>
    <w:p w14:paraId="06ED2720" w14:textId="46CB111E" w:rsidR="00C33100" w:rsidRPr="00094202" w:rsidRDefault="309CDFA0" w:rsidP="00154A39">
      <w:pPr>
        <w:pStyle w:val="Prrafodelista"/>
        <w:numPr>
          <w:ilvl w:val="0"/>
          <w:numId w:val="84"/>
        </w:numPr>
        <w:rPr>
          <w:rStyle w:val="Ttulo2Car"/>
          <w:rFonts w:cs="Segoe UI"/>
          <w:color w:val="000000" w:themeColor="text1"/>
        </w:rPr>
      </w:pPr>
      <w:r w:rsidRPr="009D7CCB">
        <w:rPr>
          <w:b/>
          <w:bCs/>
        </w:rPr>
        <w:t>Dificultad para implementar el paralelismo entre instrucciones</w:t>
      </w:r>
    </w:p>
    <w:p w14:paraId="03CED62E" w14:textId="1AB75965" w:rsidR="309CDFA0" w:rsidRPr="003854D4" w:rsidRDefault="309CDFA0" w:rsidP="26786212">
      <w:r w:rsidRPr="003854D4">
        <w:rPr>
          <w:rStyle w:val="Ttulo2Car"/>
          <w:lang w:val="en-US"/>
        </w:rPr>
        <w:t>RISC (Reduced Instruction Set Computer)</w:t>
      </w:r>
    </w:p>
    <w:p w14:paraId="03C9336B" w14:textId="7BEEDA15" w:rsidR="00027447" w:rsidRDefault="309CDFA0" w:rsidP="2E0748A5">
      <w:pPr>
        <w:rPr>
          <w:lang w:val="es-419"/>
        </w:rPr>
      </w:pPr>
      <w:r w:rsidRPr="00BC6C7A">
        <w:rPr>
          <w:b/>
          <w:bCs/>
          <w:lang w:val="es-419"/>
        </w:rPr>
        <w:t>Repertorio de instrucciones</w:t>
      </w:r>
      <w:r w:rsidR="00471751" w:rsidRPr="00BC6C7A">
        <w:rPr>
          <w:b/>
          <w:bCs/>
          <w:lang w:val="es-419"/>
        </w:rPr>
        <w:t xml:space="preserve"> simples y</w:t>
      </w:r>
      <w:r w:rsidRPr="00BC6C7A">
        <w:rPr>
          <w:b/>
          <w:bCs/>
          <w:lang w:val="es-419"/>
        </w:rPr>
        <w:t xml:space="preserve"> lo más reducido posible</w:t>
      </w:r>
      <w:r w:rsidR="00BC6C7A">
        <w:rPr>
          <w:lang w:val="es-419"/>
        </w:rPr>
        <w:t xml:space="preserve">, </w:t>
      </w:r>
      <w:r w:rsidRPr="0664BE7B">
        <w:rPr>
          <w:lang w:val="es-419"/>
        </w:rPr>
        <w:t>que se completan</w:t>
      </w:r>
      <w:r w:rsidR="00BC6C7A">
        <w:rPr>
          <w:lang w:val="es-419"/>
        </w:rPr>
        <w:t xml:space="preserve"> la </w:t>
      </w:r>
      <w:r w:rsidR="42B83F3E" w:rsidRPr="2E225180">
        <w:rPr>
          <w:lang w:val="es-419"/>
        </w:rPr>
        <w:t>mayoría</w:t>
      </w:r>
      <w:r w:rsidRPr="0664BE7B">
        <w:rPr>
          <w:lang w:val="es-419"/>
        </w:rPr>
        <w:t xml:space="preserve"> en</w:t>
      </w:r>
      <w:r w:rsidR="6C312095" w:rsidRPr="5E8D4153">
        <w:rPr>
          <w:lang w:val="es-419"/>
        </w:rPr>
        <w:t xml:space="preserve"> </w:t>
      </w:r>
      <w:r w:rsidRPr="0664BE7B">
        <w:rPr>
          <w:lang w:val="es-419"/>
        </w:rPr>
        <w:t xml:space="preserve">un ciclo de reloj. </w:t>
      </w:r>
      <w:r w:rsidR="00DB7AC5">
        <w:rPr>
          <w:lang w:val="es-419"/>
        </w:rPr>
        <w:t xml:space="preserve">La gran disputa entre partidarios de cada arquitectura era que una arquitectura CISC, al tener un set tan grande y complejo, monopolizaba la arquitectura cada vez que debía realizar una instrucción, pero esto no pasa en RISC al ocupar sus instrucciones muy pocos ciclos de CPU. </w:t>
      </w:r>
      <w:r w:rsidR="003802AB">
        <w:rPr>
          <w:lang w:val="es-419"/>
        </w:rPr>
        <w:t xml:space="preserve"> Pero entonces requerirá para la ejecución de una tarea muchas </w:t>
      </w:r>
      <w:r w:rsidR="7C8D5143" w:rsidRPr="2E225180">
        <w:rPr>
          <w:lang w:val="es-419"/>
        </w:rPr>
        <w:t>más</w:t>
      </w:r>
      <w:r w:rsidR="003802AB">
        <w:rPr>
          <w:lang w:val="es-419"/>
        </w:rPr>
        <w:t xml:space="preserve"> instrucciones de bajo nivel para realizar la misma tarea que en CISC.</w:t>
      </w:r>
      <w:r w:rsidR="00027447">
        <w:rPr>
          <w:lang w:val="es-419"/>
        </w:rPr>
        <w:t xml:space="preserve"> </w:t>
      </w:r>
      <w:r w:rsidR="00BC26DB">
        <w:rPr>
          <w:lang w:val="es-419"/>
        </w:rPr>
        <w:t xml:space="preserve">Pero por esta </w:t>
      </w:r>
      <w:r w:rsidR="00027447">
        <w:rPr>
          <w:lang w:val="es-419"/>
        </w:rPr>
        <w:t xml:space="preserve">RISC presenta mejoras </w:t>
      </w:r>
      <w:r w:rsidR="00027447" w:rsidRPr="2E225180">
        <w:rPr>
          <w:b/>
          <w:lang w:val="es-419"/>
        </w:rPr>
        <w:t xml:space="preserve">permitiendo el paralelismo en la </w:t>
      </w:r>
      <w:r w:rsidR="6BEC3570" w:rsidRPr="2E225180">
        <w:rPr>
          <w:b/>
          <w:bCs/>
          <w:lang w:val="es-419"/>
        </w:rPr>
        <w:t>ejecución</w:t>
      </w:r>
      <w:r w:rsidR="00027447" w:rsidRPr="2E225180">
        <w:rPr>
          <w:b/>
          <w:lang w:val="es-419"/>
        </w:rPr>
        <w:t xml:space="preserve"> de instrucciones</w:t>
      </w:r>
      <w:r w:rsidR="00027447">
        <w:rPr>
          <w:lang w:val="es-419"/>
        </w:rPr>
        <w:t xml:space="preserve">, mientras </w:t>
      </w:r>
      <w:r w:rsidR="27647F6F" w:rsidRPr="2E225180">
        <w:rPr>
          <w:lang w:val="es-419"/>
        </w:rPr>
        <w:t>está</w:t>
      </w:r>
      <w:r w:rsidR="00BC26DB">
        <w:rPr>
          <w:lang w:val="es-419"/>
        </w:rPr>
        <w:t xml:space="preserve"> realizando un </w:t>
      </w:r>
      <w:r w:rsidR="0CD8EEA8" w:rsidRPr="2E225180">
        <w:rPr>
          <w:lang w:val="es-419"/>
        </w:rPr>
        <w:t>cálculo</w:t>
      </w:r>
      <w:r w:rsidR="00BC26DB">
        <w:rPr>
          <w:lang w:val="es-419"/>
        </w:rPr>
        <w:t xml:space="preserve"> ya puede ir </w:t>
      </w:r>
      <w:r w:rsidR="00BC26DB" w:rsidRPr="2E225180">
        <w:rPr>
          <w:lang w:val="es-419"/>
        </w:rPr>
        <w:t>ejecutando</w:t>
      </w:r>
      <w:r w:rsidR="00BC26DB">
        <w:rPr>
          <w:lang w:val="es-419"/>
        </w:rPr>
        <w:t xml:space="preserve"> la siguiente instrucción, gracias a que no monopoliza </w:t>
      </w:r>
      <w:r w:rsidR="00BC26DB" w:rsidRPr="2E225180">
        <w:rPr>
          <w:lang w:val="es-419"/>
        </w:rPr>
        <w:t>muchos</w:t>
      </w:r>
      <w:r w:rsidR="00BC26DB">
        <w:rPr>
          <w:lang w:val="es-419"/>
        </w:rPr>
        <w:t xml:space="preserve"> ciclos de CPU</w:t>
      </w:r>
      <w:r w:rsidR="004C5C68">
        <w:rPr>
          <w:lang w:val="es-419"/>
        </w:rPr>
        <w:t xml:space="preserve">, esto es lo que se </w:t>
      </w:r>
      <w:r w:rsidR="004C5C68" w:rsidRPr="2E225180">
        <w:rPr>
          <w:lang w:val="es-419"/>
        </w:rPr>
        <w:t>conoce</w:t>
      </w:r>
      <w:r w:rsidR="004C5C68">
        <w:rPr>
          <w:lang w:val="es-419"/>
        </w:rPr>
        <w:t xml:space="preserve"> como cauce segmentado o </w:t>
      </w:r>
      <w:r w:rsidR="004C5C68">
        <w:rPr>
          <w:i/>
          <w:iCs/>
          <w:lang w:val="es-419"/>
        </w:rPr>
        <w:t>pipeline</w:t>
      </w:r>
      <w:r w:rsidR="00BC26DB">
        <w:rPr>
          <w:lang w:val="es-419"/>
        </w:rPr>
        <w:t>.</w:t>
      </w:r>
    </w:p>
    <w:p w14:paraId="008F053E" w14:textId="07B59F99" w:rsidR="00027447" w:rsidRDefault="002071B6" w:rsidP="2E0748A5">
      <w:pPr>
        <w:rPr>
          <w:lang w:val="es-419"/>
        </w:rPr>
      </w:pPr>
      <w:r>
        <w:rPr>
          <w:lang w:val="es-419"/>
        </w:rPr>
        <w:t xml:space="preserve">Posee menos </w:t>
      </w:r>
      <w:r w:rsidR="00BE25B2">
        <w:rPr>
          <w:lang w:val="es-419"/>
        </w:rPr>
        <w:t>transistores</w:t>
      </w:r>
      <w:r>
        <w:rPr>
          <w:lang w:val="es-419"/>
        </w:rPr>
        <w:t xml:space="preserve"> en el chip por lo cual es </w:t>
      </w:r>
      <w:r w:rsidR="3DDFE0A8" w:rsidRPr="2E225180">
        <w:rPr>
          <w:lang w:val="es-419"/>
        </w:rPr>
        <w:t>más</w:t>
      </w:r>
      <w:r>
        <w:rPr>
          <w:lang w:val="es-419"/>
        </w:rPr>
        <w:t xml:space="preserve"> económico que CISC, surge a través de observaciones de programación en </w:t>
      </w:r>
      <w:r w:rsidR="6925B991" w:rsidRPr="2E225180">
        <w:rPr>
          <w:lang w:val="es-419"/>
        </w:rPr>
        <w:t>máquinas</w:t>
      </w:r>
      <w:r>
        <w:rPr>
          <w:lang w:val="es-419"/>
        </w:rPr>
        <w:t xml:space="preserve"> CISC</w:t>
      </w:r>
      <w:r w:rsidR="00BE25B2">
        <w:rPr>
          <w:lang w:val="es-419"/>
        </w:rPr>
        <w:t>, lo cual condujo a esta nueva arquitectura barata capaz de minimizar ciclos de reloj</w:t>
      </w:r>
      <w:r w:rsidR="00556FC4">
        <w:rPr>
          <w:lang w:val="es-419"/>
        </w:rPr>
        <w:t xml:space="preserve">. En este caso el control </w:t>
      </w:r>
      <w:proofErr w:type="spellStart"/>
      <w:r w:rsidR="1A1F9E02" w:rsidRPr="2E225180">
        <w:rPr>
          <w:lang w:val="es-419"/>
        </w:rPr>
        <w:t>microprogr</w:t>
      </w:r>
      <w:r w:rsidR="4477F5C9" w:rsidRPr="2E225180">
        <w:rPr>
          <w:lang w:val="es-419"/>
        </w:rPr>
        <w:t>a</w:t>
      </w:r>
      <w:r w:rsidR="1A1F9E02" w:rsidRPr="2E225180">
        <w:rPr>
          <w:lang w:val="es-419"/>
        </w:rPr>
        <w:t>mado</w:t>
      </w:r>
      <w:proofErr w:type="spellEnd"/>
      <w:r w:rsidR="00556FC4">
        <w:rPr>
          <w:lang w:val="es-419"/>
        </w:rPr>
        <w:t xml:space="preserve">, fue </w:t>
      </w:r>
      <w:r w:rsidR="1A1F9E02" w:rsidRPr="2E225180">
        <w:rPr>
          <w:lang w:val="es-419"/>
        </w:rPr>
        <w:t>reemplaz</w:t>
      </w:r>
      <w:r w:rsidR="14B0D63D" w:rsidRPr="2E225180">
        <w:rPr>
          <w:lang w:val="es-419"/>
        </w:rPr>
        <w:t>ad</w:t>
      </w:r>
      <w:r w:rsidR="1A1F9E02" w:rsidRPr="2E225180">
        <w:rPr>
          <w:lang w:val="es-419"/>
        </w:rPr>
        <w:t>o</w:t>
      </w:r>
      <w:r w:rsidR="00556FC4">
        <w:rPr>
          <w:lang w:val="es-419"/>
        </w:rPr>
        <w:t xml:space="preserve"> por un </w:t>
      </w:r>
      <w:r w:rsidR="00556FC4">
        <w:rPr>
          <w:b/>
          <w:bCs/>
          <w:lang w:val="es-419"/>
        </w:rPr>
        <w:t xml:space="preserve">secuenciador cableado, </w:t>
      </w:r>
      <w:r w:rsidR="00556FC4">
        <w:rPr>
          <w:lang w:val="es-419"/>
        </w:rPr>
        <w:t xml:space="preserve">para hacer </w:t>
      </w:r>
      <w:r w:rsidR="477C935F" w:rsidRPr="2E225180">
        <w:rPr>
          <w:lang w:val="es-419"/>
        </w:rPr>
        <w:t>más</w:t>
      </w:r>
      <w:r w:rsidR="00556FC4">
        <w:rPr>
          <w:lang w:val="es-419"/>
        </w:rPr>
        <w:t xml:space="preserve"> fácil la canalización de instrucciones, pero volviendo </w:t>
      </w:r>
      <w:r w:rsidR="1443BAE7" w:rsidRPr="2E225180">
        <w:rPr>
          <w:lang w:val="es-419"/>
        </w:rPr>
        <w:t>así</w:t>
      </w:r>
      <w:r w:rsidR="1A1F9E02" w:rsidRPr="2E225180">
        <w:rPr>
          <w:lang w:val="es-419"/>
        </w:rPr>
        <w:t xml:space="preserve"> </w:t>
      </w:r>
      <w:r w:rsidR="01CA37B3" w:rsidRPr="2E225180">
        <w:rPr>
          <w:lang w:val="es-419"/>
        </w:rPr>
        <w:t>más</w:t>
      </w:r>
      <w:r w:rsidR="00556FC4">
        <w:rPr>
          <w:lang w:val="es-419"/>
        </w:rPr>
        <w:t xml:space="preserve"> difícil de tratar la complejidad del hardware</w:t>
      </w:r>
      <w:r w:rsidR="00DF50C1">
        <w:rPr>
          <w:lang w:val="es-419"/>
        </w:rPr>
        <w:t>. Esto además resulta en que si se quiere añadir una nueva instrucción no debe ser tan grande y no debe atrasar el ciclo de ejecución.</w:t>
      </w:r>
    </w:p>
    <w:p w14:paraId="4DD6AE8B" w14:textId="2A358748" w:rsidR="0023455A" w:rsidRDefault="0023455A" w:rsidP="2E0748A5">
      <w:pPr>
        <w:rPr>
          <w:lang w:val="es-419"/>
        </w:rPr>
      </w:pPr>
      <w:r>
        <w:rPr>
          <w:lang w:val="es-419"/>
        </w:rPr>
        <w:t>Su repertorio es utilizado convenientemente por compiladores optimizadores</w:t>
      </w:r>
      <w:r w:rsidR="00EB433A">
        <w:rPr>
          <w:lang w:val="es-419"/>
        </w:rPr>
        <w:t xml:space="preserve">, estos analizan el código y ve posibilidad de reducirlo en función a no desperdiciar ciclos de CPU, genera código dependiendo de las </w:t>
      </w:r>
      <w:r w:rsidR="00EB433A">
        <w:rPr>
          <w:lang w:val="es-419"/>
        </w:rPr>
        <w:lastRenderedPageBreak/>
        <w:t xml:space="preserve">instrucciones complejas que deba realizar. Cuando el compilador optimizador tiene una relación directa con las instrucciones puede fraccionar </w:t>
      </w:r>
      <w:r w:rsidR="003B49A4">
        <w:rPr>
          <w:lang w:val="es-419"/>
        </w:rPr>
        <w:t xml:space="preserve">el set de instrucciones y al ser el de RISC muy pequeño tiene la posibilidad de mezclarlas convenientemente. </w:t>
      </w:r>
    </w:p>
    <w:p w14:paraId="646E6CAE" w14:textId="5A74D25C" w:rsidR="00DF50C1" w:rsidRPr="0023455A" w:rsidRDefault="00DF50C1" w:rsidP="2E0748A5">
      <w:pPr>
        <w:rPr>
          <w:b/>
          <w:bCs/>
          <w:i/>
          <w:iCs/>
          <w:lang w:val="es-419"/>
        </w:rPr>
      </w:pPr>
      <w:r w:rsidRPr="0023455A">
        <w:rPr>
          <w:b/>
          <w:bCs/>
          <w:i/>
          <w:iCs/>
          <w:lang w:val="es-419"/>
        </w:rPr>
        <w:t xml:space="preserve">Procesa de 2 a 4 veces </w:t>
      </w:r>
      <w:r w:rsidR="545F6C04" w:rsidRPr="2E225180">
        <w:rPr>
          <w:b/>
          <w:bCs/>
          <w:i/>
          <w:iCs/>
          <w:lang w:val="es-419"/>
        </w:rPr>
        <w:t>más</w:t>
      </w:r>
      <w:r w:rsidRPr="0023455A">
        <w:rPr>
          <w:b/>
          <w:bCs/>
          <w:i/>
          <w:iCs/>
          <w:lang w:val="es-419"/>
        </w:rPr>
        <w:t xml:space="preserve"> rápido que CISC.</w:t>
      </w:r>
    </w:p>
    <w:p w14:paraId="207B5B31" w14:textId="0C5DE1E4" w:rsidR="309CDFA0" w:rsidRPr="0023455A" w:rsidRDefault="309CDFA0" w:rsidP="2E0748A5">
      <w:pPr>
        <w:rPr>
          <w:b/>
          <w:bCs/>
          <w:i/>
          <w:iCs/>
          <w:lang w:val="es-419"/>
        </w:rPr>
      </w:pPr>
      <w:r w:rsidRPr="0023455A">
        <w:rPr>
          <w:b/>
          <w:bCs/>
          <w:i/>
          <w:iCs/>
          <w:lang w:val="es-419"/>
        </w:rPr>
        <w:t>Permite una ejecución más rápida de las instrucciones, pero requiere</w:t>
      </w:r>
      <w:r w:rsidR="4371F93A" w:rsidRPr="0023455A">
        <w:rPr>
          <w:b/>
          <w:bCs/>
          <w:i/>
          <w:iCs/>
          <w:lang w:val="es-419"/>
        </w:rPr>
        <w:t xml:space="preserve"> </w:t>
      </w:r>
      <w:r w:rsidRPr="0023455A">
        <w:rPr>
          <w:b/>
          <w:bCs/>
          <w:i/>
          <w:iCs/>
          <w:lang w:val="es-419"/>
        </w:rPr>
        <w:t>compiladores más complejos.</w:t>
      </w:r>
    </w:p>
    <w:p w14:paraId="6C2C08BF" w14:textId="630085A3" w:rsidR="309CDFA0" w:rsidRPr="00432BD5" w:rsidRDefault="6D424A19" w:rsidP="3E9553FD">
      <w:pPr>
        <w:rPr>
          <w:lang w:val="es-419"/>
        </w:rPr>
      </w:pPr>
      <w:r w:rsidRPr="00607948">
        <w:rPr>
          <w:lang w:val="es-419"/>
        </w:rPr>
        <w:t>La filosofía RISC establece una serie de principios de diseño que toda máquina debe tener:</w:t>
      </w:r>
    </w:p>
    <w:p w14:paraId="7CA744CD" w14:textId="77777777" w:rsidR="00D352E1" w:rsidRPr="00D352E1" w:rsidRDefault="6D424A19" w:rsidP="00154A39">
      <w:pPr>
        <w:pStyle w:val="Prrafodelista"/>
        <w:numPr>
          <w:ilvl w:val="0"/>
          <w:numId w:val="91"/>
        </w:numPr>
        <w:rPr>
          <w:bCs/>
        </w:rPr>
      </w:pPr>
      <w:r w:rsidRPr="0064038E">
        <w:rPr>
          <w:b/>
        </w:rPr>
        <w:t xml:space="preserve">Una instrucción por ciclo, pocas instrucciones, simples = UC cableada: </w:t>
      </w:r>
    </w:p>
    <w:p w14:paraId="2F2FAE2A" w14:textId="6254F197" w:rsidR="00615B9A" w:rsidRPr="0064038E" w:rsidRDefault="6D424A19" w:rsidP="00D352E1">
      <w:pPr>
        <w:pStyle w:val="Prrafodelista"/>
        <w:numPr>
          <w:ilvl w:val="0"/>
          <w:numId w:val="0"/>
        </w:numPr>
        <w:ind w:left="1080"/>
        <w:rPr>
          <w:bCs/>
        </w:rPr>
      </w:pPr>
      <w:r>
        <w:t>La falta de complejidad en la operación que realizan las instrucciones de los procesadores RISC permite que se ejecute una instrucción máquina cada ciclo máquina.</w:t>
      </w:r>
      <w:r>
        <w:br/>
      </w:r>
      <w:r w:rsidR="00DC33D1">
        <w:t xml:space="preserve">Pero se necesitan muchas </w:t>
      </w:r>
      <w:r w:rsidR="2C4B342A">
        <w:t>más</w:t>
      </w:r>
      <w:r w:rsidR="00DC33D1">
        <w:t xml:space="preserve"> instrucciones para realizar la misma tarea que una instrucción CISC.</w:t>
      </w:r>
      <w:r>
        <w:br/>
      </w:r>
      <w:r w:rsidR="00615B9A" w:rsidRPr="0064038E">
        <w:rPr>
          <w:bCs/>
        </w:rPr>
        <w:t xml:space="preserve">Hay que evaluar bien antes de agregar una instrucción, si no es imprescindible </w:t>
      </w:r>
      <w:r w:rsidR="00027BED">
        <w:rPr>
          <w:bCs/>
        </w:rPr>
        <w:t xml:space="preserve">y no serán usadas frecuentemente </w:t>
      </w:r>
      <w:r w:rsidR="00615B9A" w:rsidRPr="0064038E">
        <w:rPr>
          <w:bCs/>
        </w:rPr>
        <w:t>no se agrega</w:t>
      </w:r>
      <w:r w:rsidR="00F2095E">
        <w:rPr>
          <w:bCs/>
        </w:rPr>
        <w:t xml:space="preserve">, deberán optimizar la arquitectura y no </w:t>
      </w:r>
      <w:r w:rsidR="560A43F8">
        <w:t>ralentizar</w:t>
      </w:r>
      <w:r w:rsidR="00F2095E">
        <w:rPr>
          <w:bCs/>
        </w:rPr>
        <w:t xml:space="preserve"> el procesa</w:t>
      </w:r>
      <w:r w:rsidR="00027BED">
        <w:rPr>
          <w:bCs/>
        </w:rPr>
        <w:t>miento de las demás instrucciones</w:t>
      </w:r>
      <w:r w:rsidR="00615B9A" w:rsidRPr="0064038E">
        <w:rPr>
          <w:bCs/>
        </w:rPr>
        <w:t>.</w:t>
      </w:r>
      <w:r w:rsidR="003B1ED1">
        <w:rPr>
          <w:bCs/>
        </w:rPr>
        <w:t xml:space="preserve"> Precisa que la </w:t>
      </w:r>
      <w:r w:rsidR="4C3F2344">
        <w:t>RAM</w:t>
      </w:r>
      <w:r w:rsidR="003B1ED1">
        <w:rPr>
          <w:bCs/>
        </w:rPr>
        <w:t xml:space="preserve"> este cerca</w:t>
      </w:r>
      <w:r w:rsidR="0077509A">
        <w:rPr>
          <w:bCs/>
        </w:rPr>
        <w:t xml:space="preserve">, como en el caso de celulares que la memoria </w:t>
      </w:r>
      <w:r w:rsidR="578C6393">
        <w:t>está</w:t>
      </w:r>
      <w:r w:rsidR="0077509A">
        <w:rPr>
          <w:bCs/>
        </w:rPr>
        <w:t xml:space="preserve"> integrada.</w:t>
      </w:r>
    </w:p>
    <w:p w14:paraId="3F2DB9D5" w14:textId="77777777" w:rsidR="00277907" w:rsidRPr="00277907" w:rsidRDefault="00277907" w:rsidP="00277907">
      <w:pPr>
        <w:pStyle w:val="Prrafodelista"/>
        <w:numPr>
          <w:ilvl w:val="0"/>
          <w:numId w:val="0"/>
        </w:numPr>
        <w:ind w:left="1080"/>
        <w:rPr>
          <w:bCs/>
          <w:color w:val="000000" w:themeColor="text1"/>
        </w:rPr>
      </w:pPr>
    </w:p>
    <w:p w14:paraId="19485789" w14:textId="3C76BACF" w:rsidR="002B566D" w:rsidRPr="002B566D" w:rsidRDefault="00277907" w:rsidP="00154A39">
      <w:pPr>
        <w:pStyle w:val="Prrafodelista"/>
        <w:numPr>
          <w:ilvl w:val="0"/>
          <w:numId w:val="85"/>
        </w:numPr>
        <w:rPr>
          <w:color w:val="000000" w:themeColor="text1"/>
        </w:rPr>
      </w:pPr>
      <w:r>
        <w:rPr>
          <w:b/>
          <w:bCs/>
          <w:color w:val="000000" w:themeColor="text1"/>
        </w:rPr>
        <w:t>Utiliza un secuenciador cableado</w:t>
      </w:r>
    </w:p>
    <w:p w14:paraId="0F016F58" w14:textId="5476841F" w:rsidR="002B566D" w:rsidRDefault="002B566D" w:rsidP="002B566D">
      <w:pPr>
        <w:pStyle w:val="Prrafodelista"/>
        <w:numPr>
          <w:ilvl w:val="0"/>
          <w:numId w:val="0"/>
        </w:numPr>
        <w:ind w:left="720" w:firstLine="720"/>
        <w:rPr>
          <w:color w:val="000000" w:themeColor="text1"/>
        </w:rPr>
      </w:pPr>
      <w:r w:rsidRPr="002B566D">
        <w:rPr>
          <w:color w:val="000000" w:themeColor="text1"/>
        </w:rPr>
        <w:t>Debido a la sencillez de la arquitectura, e implementación de operaciones por hardware</w:t>
      </w:r>
    </w:p>
    <w:p w14:paraId="4DE48E1F" w14:textId="77777777" w:rsidR="00677B7C" w:rsidRDefault="00677B7C" w:rsidP="002B566D">
      <w:pPr>
        <w:pStyle w:val="Prrafodelista"/>
        <w:numPr>
          <w:ilvl w:val="0"/>
          <w:numId w:val="0"/>
        </w:numPr>
        <w:ind w:left="720" w:firstLine="720"/>
      </w:pPr>
      <w:r>
        <w:t>Con un repertorio de pocas instrucciones, sencillas y de un ciclo, hay poca o ninguna necesidad de microcódigo, a diferencia de las máquinas CISC que maneja la complejidad de sus instrucciones máquina con una memoria de control de microprograma.</w:t>
      </w:r>
    </w:p>
    <w:p w14:paraId="6F1A308D" w14:textId="02AA73E0" w:rsidR="00E57BC7" w:rsidRDefault="00677B7C" w:rsidP="002B566D">
      <w:pPr>
        <w:pStyle w:val="Prrafodelista"/>
        <w:numPr>
          <w:ilvl w:val="0"/>
          <w:numId w:val="0"/>
        </w:numPr>
        <w:ind w:left="720" w:firstLine="720"/>
      </w:pPr>
      <w:r>
        <w:t>Esto posibilita el uso de la unidad cableada permitiendo que la</w:t>
      </w:r>
      <w:r w:rsidR="00E57BC7">
        <w:t>s instrucciones</w:t>
      </w:r>
      <w:r>
        <w:t xml:space="preserve"> se ejecuten de manera </w:t>
      </w:r>
      <w:r w:rsidR="22038179">
        <w:t>más</w:t>
      </w:r>
      <w:r>
        <w:t xml:space="preserve"> rápida que en una CISC ya que no se requiere del tiempo que le tom</w:t>
      </w:r>
      <w:r w:rsidR="00172C42">
        <w:t xml:space="preserve">aba acceder </w:t>
      </w:r>
      <w:r w:rsidR="00E57BC7">
        <w:t>a la memoria de control.</w:t>
      </w:r>
    </w:p>
    <w:p w14:paraId="4F268239" w14:textId="54D414FE" w:rsidR="00677B7C" w:rsidRPr="00E57BC7" w:rsidRDefault="00E57BC7" w:rsidP="00E57BC7">
      <w:pPr>
        <w:pStyle w:val="Prrafodelista"/>
        <w:numPr>
          <w:ilvl w:val="0"/>
          <w:numId w:val="0"/>
        </w:numPr>
        <w:ind w:left="720" w:firstLine="720"/>
        <w:rPr>
          <w:color w:val="000000" w:themeColor="text1"/>
        </w:rPr>
      </w:pPr>
      <w:r>
        <w:t>La ausencia de ROM de control permite aprovechar ese espacio en el procesador para otras funciones.</w:t>
      </w:r>
      <w:r w:rsidR="00677B7C">
        <w:br/>
      </w:r>
    </w:p>
    <w:p w14:paraId="751DD125" w14:textId="628B1B17" w:rsidR="00277907" w:rsidRPr="00277907" w:rsidRDefault="6D424A19" w:rsidP="00154A39">
      <w:pPr>
        <w:pStyle w:val="Prrafodelista"/>
        <w:numPr>
          <w:ilvl w:val="0"/>
          <w:numId w:val="85"/>
        </w:numPr>
        <w:rPr>
          <w:color w:val="000000" w:themeColor="text1"/>
        </w:rPr>
      </w:pPr>
      <w:r w:rsidRPr="19A5BD0C">
        <w:rPr>
          <w:b/>
        </w:rPr>
        <w:t>Operaciones registro a registro</w:t>
      </w:r>
      <w:r w:rsidR="00CC601B">
        <w:rPr>
          <w:b/>
        </w:rPr>
        <w:t>, solo instrucciones load/store acceden a memoria</w:t>
      </w:r>
      <w:r w:rsidRPr="19A5BD0C">
        <w:rPr>
          <w:b/>
        </w:rPr>
        <w:t>.</w:t>
      </w:r>
    </w:p>
    <w:p w14:paraId="138CE269" w14:textId="1464B1DF" w:rsidR="309CDFA0" w:rsidRDefault="6D424A19" w:rsidP="00277907">
      <w:pPr>
        <w:pStyle w:val="Prrafodelista"/>
        <w:numPr>
          <w:ilvl w:val="0"/>
          <w:numId w:val="0"/>
        </w:numPr>
        <w:ind w:left="720"/>
      </w:pPr>
      <w:r>
        <w:t xml:space="preserve"> Las operaciones aritméticas son registro a registro, es decir sobre datos contenidos en registros internos, lo que per</w:t>
      </w:r>
      <w:r w:rsidRPr="2E225180">
        <w:rPr>
          <w:rFonts w:eastAsia="Georgia Pro" w:cs="Georgia Pro"/>
        </w:rPr>
        <w:t xml:space="preserve">mite que estas instrucciones tarden menos en ejecutarse al no tener que acceder a memoria para buscar los operandos. </w:t>
      </w:r>
      <w:r w:rsidR="5DE8E075" w:rsidRPr="2E225180">
        <w:rPr>
          <w:rFonts w:eastAsia="Georgia Pro" w:cs="Georgia Pro"/>
          <w:b/>
        </w:rPr>
        <w:t>Las</w:t>
      </w:r>
      <w:r w:rsidRPr="2E225180">
        <w:rPr>
          <w:rFonts w:eastAsia="Georgia Pro" w:cs="Georgia Pro"/>
          <w:b/>
        </w:rPr>
        <w:t xml:space="preserve"> únicas excepciones son las instrucciones LOAD y STORE</w:t>
      </w:r>
      <w:r w:rsidRPr="2E225180">
        <w:rPr>
          <w:rFonts w:eastAsia="Georgia Pro" w:cs="Georgia Pro"/>
        </w:rPr>
        <w:t xml:space="preserve">, </w:t>
      </w:r>
      <w:r w:rsidR="007A6858" w:rsidRPr="2E225180">
        <w:rPr>
          <w:rFonts w:eastAsia="Georgia Pro" w:cs="Georgia Pro"/>
        </w:rPr>
        <w:t xml:space="preserve">a parte separadas, evitando así monopolizar la CPU con la LEC o ESC. </w:t>
      </w:r>
      <w:r w:rsidRPr="2E225180">
        <w:rPr>
          <w:rFonts w:eastAsia="Georgia Pro" w:cs="Georgia Pro"/>
        </w:rPr>
        <w:t>para cargar un registro desde memoria y guardar en memoria el contenido de un registro, respectivamente. Esta forma de diseño simplifica el repertorio de instrucciones, y por tanto también la unidad de control.</w:t>
      </w:r>
      <w:r>
        <w:br/>
      </w:r>
      <w:r w:rsidRPr="2E225180">
        <w:rPr>
          <w:rFonts w:eastAsia="Georgia Pro" w:cs="Georgia Pro"/>
        </w:rPr>
        <w:t>En RISC la mayoría de las instrucciones opera sólo sobre datos en registros internos, sin tener que</w:t>
      </w:r>
      <w:r w:rsidR="0A37F70E" w:rsidRPr="2E225180">
        <w:rPr>
          <w:rFonts w:eastAsia="Georgia Pro" w:cs="Georgia Pro"/>
        </w:rPr>
        <w:t xml:space="preserve"> </w:t>
      </w:r>
      <w:r w:rsidRPr="2E225180">
        <w:rPr>
          <w:rFonts w:eastAsia="Georgia Pro" w:cs="Georgia Pro"/>
        </w:rPr>
        <w:t>direccionar memoria, por lo que necesita solo 1 o 2 instrucciones para el mismo verbo.</w:t>
      </w:r>
    </w:p>
    <w:p w14:paraId="3C627F1A" w14:textId="77777777" w:rsidR="000E35E4" w:rsidRDefault="000E35E4" w:rsidP="00277907">
      <w:pPr>
        <w:pStyle w:val="Prrafodelista"/>
        <w:numPr>
          <w:ilvl w:val="0"/>
          <w:numId w:val="0"/>
        </w:numPr>
        <w:ind w:left="720"/>
        <w:rPr>
          <w:color w:val="000000" w:themeColor="text1"/>
        </w:rPr>
      </w:pPr>
    </w:p>
    <w:p w14:paraId="4E15E266" w14:textId="06D49146" w:rsidR="000E35E4" w:rsidRPr="00B13525" w:rsidRDefault="6D424A19" w:rsidP="00154A39">
      <w:pPr>
        <w:pStyle w:val="Prrafodelista"/>
        <w:numPr>
          <w:ilvl w:val="0"/>
          <w:numId w:val="85"/>
        </w:numPr>
        <w:rPr>
          <w:color w:val="000000" w:themeColor="text1"/>
          <w:lang w:val="en-US"/>
        </w:rPr>
      </w:pPr>
      <w:proofErr w:type="spellStart"/>
      <w:r w:rsidRPr="00B13525">
        <w:rPr>
          <w:b/>
          <w:lang w:val="en-US"/>
        </w:rPr>
        <w:t>Muchos</w:t>
      </w:r>
      <w:proofErr w:type="spellEnd"/>
      <w:r w:rsidRPr="00B13525">
        <w:rPr>
          <w:b/>
          <w:lang w:val="en-US"/>
        </w:rPr>
        <w:t xml:space="preserve"> </w:t>
      </w:r>
      <w:proofErr w:type="spellStart"/>
      <w:r w:rsidRPr="00B13525">
        <w:rPr>
          <w:b/>
          <w:lang w:val="en-US"/>
        </w:rPr>
        <w:t>registros</w:t>
      </w:r>
      <w:proofErr w:type="spellEnd"/>
      <w:r w:rsidR="003607BE" w:rsidRPr="00B13525">
        <w:rPr>
          <w:b/>
          <w:lang w:val="en-US"/>
        </w:rPr>
        <w:t xml:space="preserve"> (</w:t>
      </w:r>
      <w:r w:rsidR="003607BE" w:rsidRPr="00B13525">
        <w:rPr>
          <w:b/>
          <w:i/>
          <w:iCs/>
          <w:lang w:val="en-US"/>
        </w:rPr>
        <w:t xml:space="preserve">windowed </w:t>
      </w:r>
      <w:r w:rsidR="00B13525">
        <w:rPr>
          <w:b/>
          <w:i/>
          <w:iCs/>
          <w:lang w:val="en-US"/>
        </w:rPr>
        <w:t>o</w:t>
      </w:r>
      <w:r w:rsidR="003607BE" w:rsidRPr="00B13525">
        <w:rPr>
          <w:b/>
          <w:i/>
          <w:iCs/>
          <w:lang w:val="en-US"/>
        </w:rPr>
        <w:t xml:space="preserve"> no-windowed)</w:t>
      </w:r>
      <w:r w:rsidR="3A8A2EF5" w:rsidRPr="00B13525">
        <w:rPr>
          <w:b/>
          <w:lang w:val="en-US"/>
        </w:rPr>
        <w:t>.</w:t>
      </w:r>
      <w:r w:rsidR="3A8A2EF5" w:rsidRPr="00B13525">
        <w:rPr>
          <w:lang w:val="en-US"/>
        </w:rPr>
        <w:t xml:space="preserve"> </w:t>
      </w:r>
    </w:p>
    <w:p w14:paraId="69D89046" w14:textId="64D199BC" w:rsidR="309CDFA0" w:rsidRDefault="6D424A19" w:rsidP="000E35E4">
      <w:pPr>
        <w:pStyle w:val="Prrafodelista"/>
        <w:numPr>
          <w:ilvl w:val="0"/>
          <w:numId w:val="0"/>
        </w:numPr>
        <w:ind w:left="720"/>
      </w:pPr>
      <w:r>
        <w:t>Para soportar las operaciones registro a registro, se necesita un amplio banco de registros, de</w:t>
      </w:r>
      <w:r w:rsidR="611647CC">
        <w:t xml:space="preserve"> </w:t>
      </w:r>
      <w:r>
        <w:t>manera que los operandos accedidos frecuentemente puedan permanecer en registros por largos</w:t>
      </w:r>
      <w:r w:rsidR="611647CC">
        <w:t xml:space="preserve"> </w:t>
      </w:r>
      <w:r>
        <w:t>periodos de tiempo, sin necesidad de acceder a memoria. Las arquitecturas RISC tienen más</w:t>
      </w:r>
      <w:r w:rsidR="3DDB56EC">
        <w:t xml:space="preserve"> </w:t>
      </w:r>
      <w:r>
        <w:t>registros que las CISC, en general un mínimo de 32 registros.</w:t>
      </w:r>
    </w:p>
    <w:p w14:paraId="5803AE8B" w14:textId="77777777" w:rsidR="00C36E54" w:rsidRDefault="00C36E54" w:rsidP="000E35E4">
      <w:pPr>
        <w:pStyle w:val="Prrafodelista"/>
        <w:numPr>
          <w:ilvl w:val="0"/>
          <w:numId w:val="0"/>
        </w:numPr>
        <w:ind w:left="720"/>
        <w:rPr>
          <w:color w:val="000000" w:themeColor="text1"/>
        </w:rPr>
      </w:pPr>
    </w:p>
    <w:p w14:paraId="3750A54B" w14:textId="77777777" w:rsidR="000E35E4" w:rsidRPr="000E35E4" w:rsidRDefault="6D424A19" w:rsidP="00154A39">
      <w:pPr>
        <w:pStyle w:val="Prrafodelista"/>
        <w:numPr>
          <w:ilvl w:val="0"/>
          <w:numId w:val="85"/>
        </w:numPr>
        <w:rPr>
          <w:color w:val="000000" w:themeColor="text1"/>
        </w:rPr>
      </w:pPr>
      <w:r w:rsidRPr="19A5BD0C">
        <w:rPr>
          <w:b/>
        </w:rPr>
        <w:t xml:space="preserve"> Modos de direccionamiento sencillos</w:t>
      </w:r>
      <w:r w:rsidR="03AA7772" w:rsidRPr="19A5BD0C">
        <w:rPr>
          <w:b/>
        </w:rPr>
        <w:t>.</w:t>
      </w:r>
      <w:r w:rsidR="03AA7772">
        <w:t xml:space="preserve"> </w:t>
      </w:r>
    </w:p>
    <w:p w14:paraId="4F9FD420" w14:textId="6AC9149A" w:rsidR="309CDFA0" w:rsidRDefault="6D424A19" w:rsidP="000E35E4">
      <w:pPr>
        <w:pStyle w:val="Prrafodelista"/>
        <w:numPr>
          <w:ilvl w:val="0"/>
          <w:numId w:val="0"/>
        </w:numPr>
        <w:ind w:left="720"/>
      </w:pPr>
      <w:r>
        <w:lastRenderedPageBreak/>
        <w:t>Los modos de direccionamiento complejos y que requieren varios accesos a memoria (como en</w:t>
      </w:r>
      <w:r w:rsidR="3C56B8FE">
        <w:t xml:space="preserve"> </w:t>
      </w:r>
      <w:r>
        <w:t>CISC) tardan mucho en ejecutarse, atrasan la cadena de instrucciones y agrandan el set de</w:t>
      </w:r>
      <w:r w:rsidR="4AE434CA">
        <w:t xml:space="preserve"> </w:t>
      </w:r>
      <w:r>
        <w:t>instrucciones. Una máquina RISC tiene como máximo 4 o 5 modos de direccionamiento. Esto</w:t>
      </w:r>
      <w:r w:rsidR="5F2EEBFD">
        <w:t xml:space="preserve"> </w:t>
      </w:r>
      <w:r>
        <w:t>simplifica el repertorio de instrucciones (necesitamos 1 o 2 ADD en lugar de 25) y por lo tanto la</w:t>
      </w:r>
      <w:r w:rsidR="75706EEA">
        <w:t xml:space="preserve"> </w:t>
      </w:r>
      <w:r>
        <w:t>unidad de control.</w:t>
      </w:r>
    </w:p>
    <w:p w14:paraId="3F285287" w14:textId="77777777" w:rsidR="00CE2BB5" w:rsidRDefault="00CE2BB5" w:rsidP="000E35E4">
      <w:pPr>
        <w:pStyle w:val="Prrafodelista"/>
        <w:numPr>
          <w:ilvl w:val="0"/>
          <w:numId w:val="0"/>
        </w:numPr>
        <w:ind w:left="720"/>
        <w:rPr>
          <w:color w:val="000000" w:themeColor="text1"/>
        </w:rPr>
      </w:pPr>
    </w:p>
    <w:p w14:paraId="250F98BD" w14:textId="4064ECDE" w:rsidR="00AC5A90" w:rsidRPr="00AC5A90" w:rsidRDefault="6D424A19" w:rsidP="00154A39">
      <w:pPr>
        <w:pStyle w:val="Prrafodelista"/>
        <w:numPr>
          <w:ilvl w:val="0"/>
          <w:numId w:val="85"/>
        </w:numPr>
      </w:pPr>
      <w:r w:rsidRPr="19A5BD0C">
        <w:rPr>
          <w:b/>
        </w:rPr>
        <w:t>Formato uniforme y sencillo de instrucción</w:t>
      </w:r>
      <w:r w:rsidR="385D0513" w:rsidRPr="19A5BD0C">
        <w:rPr>
          <w:b/>
        </w:rPr>
        <w:t xml:space="preserve">. </w:t>
      </w:r>
      <w:proofErr w:type="spellStart"/>
      <w:r w:rsidR="00AC5A90">
        <w:rPr>
          <w:b/>
        </w:rPr>
        <w:t>Decodificacion</w:t>
      </w:r>
      <w:proofErr w:type="spellEnd"/>
      <w:r w:rsidR="00AC5A90">
        <w:rPr>
          <w:b/>
        </w:rPr>
        <w:t xml:space="preserve"> de instrucciones </w:t>
      </w:r>
      <w:proofErr w:type="spellStart"/>
      <w:r w:rsidR="00AC5A90">
        <w:rPr>
          <w:b/>
          <w:i/>
          <w:iCs/>
        </w:rPr>
        <w:t>hardwired</w:t>
      </w:r>
      <w:proofErr w:type="spellEnd"/>
    </w:p>
    <w:p w14:paraId="72D8FCA0" w14:textId="078201BA" w:rsidR="309CDFA0" w:rsidRDefault="6D424A19" w:rsidP="00AC5A90">
      <w:pPr>
        <w:pStyle w:val="Prrafodelista"/>
        <w:numPr>
          <w:ilvl w:val="0"/>
          <w:numId w:val="0"/>
        </w:numPr>
        <w:ind w:left="720"/>
      </w:pPr>
      <w:r>
        <w:t>Generalmente se usa un formato o unos pocos, la longitud de las instrucciones es fija y la misma</w:t>
      </w:r>
      <w:r w:rsidR="62C6A04C">
        <w:t xml:space="preserve"> </w:t>
      </w:r>
      <w:r>
        <w:t>para todas, las posiciones de los campos son fijas.</w:t>
      </w:r>
      <w:r>
        <w:br/>
        <w:t>Todo lo anterior tiene varias ventajas: con campos fijos, la decodificación del código de operación</w:t>
      </w:r>
      <w:r w:rsidR="02C7AC35">
        <w:t xml:space="preserve"> </w:t>
      </w:r>
      <w:r>
        <w:t>y el acceso a los operandos en registros puede hacerse simultáneamente. Los formatos sencillos</w:t>
      </w:r>
      <w:r w:rsidR="7D6C45B9">
        <w:t xml:space="preserve"> </w:t>
      </w:r>
      <w:r>
        <w:t>simplifican el decodificador y la unidad de control. Se optimiza la captación de instrucciones ya</w:t>
      </w:r>
      <w:r w:rsidR="6DAF0798">
        <w:t xml:space="preserve"> </w:t>
      </w:r>
      <w:r>
        <w:t>que se captan unidades de una palabra de longitud (no se tiene instrucciones de más de una</w:t>
      </w:r>
      <w:r w:rsidR="1C528484">
        <w:t xml:space="preserve"> </w:t>
      </w:r>
      <w:r>
        <w:t>palabra).</w:t>
      </w:r>
    </w:p>
    <w:p w14:paraId="218902DB" w14:textId="77777777" w:rsidR="00A03629" w:rsidRDefault="00A03629" w:rsidP="00AC5A90">
      <w:pPr>
        <w:pStyle w:val="Prrafodelista"/>
        <w:numPr>
          <w:ilvl w:val="0"/>
          <w:numId w:val="0"/>
        </w:numPr>
        <w:ind w:left="720"/>
      </w:pPr>
    </w:p>
    <w:p w14:paraId="694ECAE8" w14:textId="0E8F3BD1" w:rsidR="00CE2BB5" w:rsidRDefault="00CE2BB5" w:rsidP="00154A39">
      <w:pPr>
        <w:pStyle w:val="Prrafodelista"/>
        <w:numPr>
          <w:ilvl w:val="0"/>
          <w:numId w:val="85"/>
        </w:numPr>
        <w:rPr>
          <w:b/>
          <w:color w:val="000000" w:themeColor="text1"/>
        </w:rPr>
      </w:pPr>
      <w:r>
        <w:rPr>
          <w:b/>
          <w:color w:val="000000" w:themeColor="text1"/>
        </w:rPr>
        <w:t>Compiladores optimizadores</w:t>
      </w:r>
    </w:p>
    <w:p w14:paraId="27F6851D" w14:textId="1AA2B113" w:rsidR="00CE2BB5" w:rsidRPr="00F25A36" w:rsidRDefault="009B1592" w:rsidP="00CE2BB5">
      <w:pPr>
        <w:pStyle w:val="Prrafodelista"/>
        <w:numPr>
          <w:ilvl w:val="0"/>
          <w:numId w:val="0"/>
        </w:numPr>
        <w:ind w:left="720"/>
        <w:rPr>
          <w:bCs/>
          <w:color w:val="000000" w:themeColor="text1"/>
        </w:rPr>
      </w:pPr>
      <w:r w:rsidRPr="00F25A36">
        <w:rPr>
          <w:bCs/>
          <w:color w:val="000000" w:themeColor="text1"/>
        </w:rPr>
        <w:t xml:space="preserve">Al planificar los recursos del procesador, solo se incluye uno si este </w:t>
      </w:r>
      <w:r w:rsidR="77C43E75" w:rsidRPr="2E225180">
        <w:rPr>
          <w:color w:val="000000" w:themeColor="text1"/>
        </w:rPr>
        <w:t>está</w:t>
      </w:r>
      <w:r w:rsidRPr="00F25A36">
        <w:rPr>
          <w:bCs/>
          <w:color w:val="000000" w:themeColor="text1"/>
        </w:rPr>
        <w:t xml:space="preserve"> justificado por su frecuencia de uso y su inclusión no enlentece a otros recursos </w:t>
      </w:r>
      <w:r w:rsidR="02B0D304" w:rsidRPr="2E225180">
        <w:rPr>
          <w:color w:val="000000" w:themeColor="text1"/>
        </w:rPr>
        <w:t>más</w:t>
      </w:r>
      <w:r w:rsidRPr="00F25A36">
        <w:rPr>
          <w:bCs/>
          <w:color w:val="000000" w:themeColor="text1"/>
        </w:rPr>
        <w:t xml:space="preserve"> utilizados</w:t>
      </w:r>
      <w:r w:rsidR="00D33758" w:rsidRPr="00F25A36">
        <w:rPr>
          <w:bCs/>
          <w:color w:val="000000" w:themeColor="text1"/>
        </w:rPr>
        <w:t xml:space="preserve">. La complejidad de esta arquitectura </w:t>
      </w:r>
      <w:r w:rsidR="29387FCD" w:rsidRPr="2E225180">
        <w:rPr>
          <w:color w:val="000000" w:themeColor="text1"/>
        </w:rPr>
        <w:t>está</w:t>
      </w:r>
      <w:r w:rsidR="00D33758" w:rsidRPr="00F25A36">
        <w:rPr>
          <w:bCs/>
          <w:color w:val="000000" w:themeColor="text1"/>
        </w:rPr>
        <w:t xml:space="preserve"> en lograr este compilador optimizado</w:t>
      </w:r>
    </w:p>
    <w:p w14:paraId="378FB4DA" w14:textId="77777777" w:rsidR="00A03629" w:rsidRPr="00CE2BB5" w:rsidRDefault="00A03629" w:rsidP="00CE2BB5">
      <w:pPr>
        <w:pStyle w:val="Prrafodelista"/>
        <w:numPr>
          <w:ilvl w:val="0"/>
          <w:numId w:val="0"/>
        </w:numPr>
        <w:ind w:left="720"/>
        <w:rPr>
          <w:b/>
          <w:color w:val="000000" w:themeColor="text1"/>
        </w:rPr>
      </w:pPr>
    </w:p>
    <w:p w14:paraId="3AD44535" w14:textId="68460540" w:rsidR="00815A17" w:rsidRDefault="00815A17" w:rsidP="00154A39">
      <w:pPr>
        <w:pStyle w:val="Prrafodelista"/>
        <w:numPr>
          <w:ilvl w:val="0"/>
          <w:numId w:val="85"/>
        </w:numPr>
        <w:rPr>
          <w:b/>
          <w:color w:val="000000" w:themeColor="text1"/>
        </w:rPr>
      </w:pPr>
      <w:r w:rsidRPr="735E8105">
        <w:rPr>
          <w:b/>
        </w:rPr>
        <w:t>Ejecución en conductos (pipeline).</w:t>
      </w:r>
      <w:r w:rsidRPr="5E8D4153">
        <w:t xml:space="preserve"> Las instrucciones simples, de formato fi</w:t>
      </w:r>
      <w:r w:rsidRPr="0664BE7B">
        <w:t>jo y ciclo único</w:t>
      </w:r>
      <w:r w:rsidRPr="00193179">
        <w:br/>
      </w:r>
      <w:r w:rsidRPr="0664BE7B">
        <w:t>permiten que las diferentes etapas de los ciclos de ejecución para instrucciones múltiples</w:t>
      </w:r>
      <w:r>
        <w:t xml:space="preserve"> </w:t>
      </w:r>
      <w:r w:rsidRPr="0664BE7B">
        <w:t xml:space="preserve">se puedan realizar simultáneamente, de un modo más simple y eficaz. </w:t>
      </w:r>
      <w:r>
        <w:t xml:space="preserve">Esta característica es fundamental de RISC y permite </w:t>
      </w:r>
      <w:r w:rsidR="521F07CD">
        <w:t>logra</w:t>
      </w:r>
      <w:r w:rsidR="0B5F33E6">
        <w:t>r</w:t>
      </w:r>
      <w:r>
        <w:t xml:space="preserve"> velocidades elevadas de ejecución</w:t>
      </w:r>
      <w:r w:rsidR="2862E77F">
        <w:t>.</w:t>
      </w:r>
      <w:r>
        <w:br/>
      </w:r>
    </w:p>
    <w:p w14:paraId="455988A4" w14:textId="4B223117" w:rsidR="309CDFA0" w:rsidRPr="00815A17" w:rsidRDefault="309CDFA0" w:rsidP="00154A39">
      <w:pPr>
        <w:pStyle w:val="Prrafodelista"/>
        <w:numPr>
          <w:ilvl w:val="0"/>
          <w:numId w:val="83"/>
        </w:numPr>
        <w:rPr>
          <w:rFonts w:eastAsia="Georgia Pro" w:cs="Georgia Pro"/>
        </w:rPr>
      </w:pPr>
      <w:r w:rsidRPr="735E8105">
        <w:rPr>
          <w:b/>
        </w:rPr>
        <w:t>Arquitectura no destructiva de tres direcciones.</w:t>
      </w:r>
      <w:r w:rsidRPr="5E8D4153">
        <w:t xml:space="preserve"> Los procesad</w:t>
      </w:r>
      <w:r w:rsidRPr="0664BE7B">
        <w:t>ores CISC destruyen la</w:t>
      </w:r>
      <w:r w:rsidR="050B50E9" w:rsidRPr="08008EDC">
        <w:t xml:space="preserve"> </w:t>
      </w:r>
      <w:r w:rsidRPr="0664BE7B">
        <w:t>información que existe en alguno de los registros, como consecuencia de la ejecución</w:t>
      </w:r>
      <w:r w:rsidR="38FA9BA1" w:rsidRPr="08008EDC">
        <w:t xml:space="preserve"> </w:t>
      </w:r>
      <w:r w:rsidRPr="0664BE7B">
        <w:t>normal de instrucciones; esto es debido a su arquitectura de dos direcciones, por la cual el</w:t>
      </w:r>
      <w:r w:rsidR="38FA9BA1" w:rsidRPr="08008EDC">
        <w:t xml:space="preserve"> </w:t>
      </w:r>
      <w:r w:rsidRPr="0664BE7B">
        <w:t>resultado de una operación sobrescribe uno de los registros que contenía a los operandos.</w:t>
      </w:r>
      <w:r w:rsidR="3672A567" w:rsidRPr="08008EDC">
        <w:t xml:space="preserve"> </w:t>
      </w:r>
      <w:r w:rsidRPr="00193179">
        <w:br/>
      </w:r>
      <w:r w:rsidRPr="0664BE7B">
        <w:t>Por contra, las instrucciones RISC, con tres direcciones, contienen los campos de los dos</w:t>
      </w:r>
      <w:r w:rsidR="41FEA0CD" w:rsidRPr="08008EDC">
        <w:t xml:space="preserve"> </w:t>
      </w:r>
      <w:r w:rsidRPr="0664BE7B">
        <w:t>operandos y de su resultado. Por lo tanto, los operandos origen como el destino, son</w:t>
      </w:r>
      <w:r w:rsidR="0508D5C4" w:rsidRPr="08008EDC">
        <w:t xml:space="preserve"> </w:t>
      </w:r>
      <w:r w:rsidRPr="0664BE7B">
        <w:t>mantenidos en los registros tras haber sido completada la operación. Esta arquitectura</w:t>
      </w:r>
      <w:r w:rsidR="66597AF1" w:rsidRPr="08008EDC">
        <w:t xml:space="preserve"> </w:t>
      </w:r>
      <w:r w:rsidRPr="0664BE7B">
        <w:t>"no destructiva" permite reutilizar los operandos optimizando la concurrencia.</w:t>
      </w:r>
    </w:p>
    <w:p w14:paraId="17826D6A" w14:textId="683CFF76" w:rsidR="3154BFD3" w:rsidRDefault="3154BFD3" w:rsidP="2E225180">
      <w:pPr>
        <w:pStyle w:val="Prrafodelista"/>
        <w:numPr>
          <w:ilvl w:val="0"/>
          <w:numId w:val="0"/>
        </w:numPr>
        <w:ind w:left="720"/>
        <w:rPr>
          <w:rFonts w:eastAsia="Georgia Pro" w:cs="Georgia Pro"/>
        </w:rPr>
      </w:pPr>
      <w:r w:rsidRPr="2E225180">
        <w:rPr>
          <w:rFonts w:eastAsia="Georgia Pro" w:cs="Georgia Pro"/>
        </w:rPr>
        <w:t xml:space="preserve">Presenta ventajas </w:t>
      </w:r>
      <w:r w:rsidR="63DB9E0B" w:rsidRPr="2E225180">
        <w:rPr>
          <w:rFonts w:eastAsia="Georgia Pro" w:cs="Georgia Pro"/>
        </w:rPr>
        <w:t>relacionadas</w:t>
      </w:r>
      <w:r w:rsidRPr="2E225180">
        <w:rPr>
          <w:rFonts w:eastAsia="Georgia Pro" w:cs="Georgia Pro"/>
        </w:rPr>
        <w:t xml:space="preserve"> con la tecnología de </w:t>
      </w:r>
      <w:r w:rsidR="01B5432A" w:rsidRPr="2E225180">
        <w:rPr>
          <w:rFonts w:eastAsia="Georgia Pro" w:cs="Georgia Pro"/>
        </w:rPr>
        <w:t xml:space="preserve">fabricación VLSI </w:t>
      </w:r>
      <w:r w:rsidRPr="2E225180">
        <w:rPr>
          <w:rFonts w:eastAsia="Georgia Pro" w:cs="Georgia Pro"/>
        </w:rPr>
        <w:t>(</w:t>
      </w:r>
      <w:proofErr w:type="spellStart"/>
      <w:r w:rsidRPr="2E225180">
        <w:rPr>
          <w:rFonts w:eastAsia="Georgia Pro" w:cs="Georgia Pro"/>
        </w:rPr>
        <w:t>Very</w:t>
      </w:r>
      <w:proofErr w:type="spellEnd"/>
      <w:r w:rsidRPr="2E225180">
        <w:rPr>
          <w:rFonts w:eastAsia="Georgia Pro" w:cs="Georgia Pro"/>
        </w:rPr>
        <w:t xml:space="preserve"> Long </w:t>
      </w:r>
      <w:proofErr w:type="spellStart"/>
      <w:r w:rsidRPr="2E225180">
        <w:rPr>
          <w:rFonts w:eastAsia="Georgia Pro" w:cs="Georgia Pro"/>
        </w:rPr>
        <w:t>Scale</w:t>
      </w:r>
      <w:proofErr w:type="spellEnd"/>
      <w:r w:rsidRPr="2E225180">
        <w:rPr>
          <w:rFonts w:eastAsia="Georgia Pro" w:cs="Georgia Pro"/>
        </w:rPr>
        <w:t xml:space="preserve"> </w:t>
      </w:r>
      <w:proofErr w:type="spellStart"/>
      <w:r w:rsidRPr="2E225180">
        <w:rPr>
          <w:rFonts w:eastAsia="Georgia Pro" w:cs="Georgia Pro"/>
        </w:rPr>
        <w:t>Integration</w:t>
      </w:r>
      <w:proofErr w:type="spellEnd"/>
      <w:r w:rsidR="276C04BE" w:rsidRPr="2E225180">
        <w:rPr>
          <w:rFonts w:eastAsia="Georgia Pro" w:cs="Georgia Pro"/>
        </w:rPr>
        <w:t>), ya que necesitan menos área pata control y procesamiento de secuencia de instrucciones (mayor espacio para registros y cache)</w:t>
      </w:r>
      <w:r w:rsidR="478B701D" w:rsidRPr="2E225180">
        <w:rPr>
          <w:rFonts w:eastAsia="Georgia Pro" w:cs="Georgia Pro"/>
        </w:rPr>
        <w:t>.</w:t>
      </w:r>
      <w:r>
        <w:br/>
      </w:r>
    </w:p>
    <w:p w14:paraId="32685FFF" w14:textId="7C1229A7" w:rsidR="00C376DE" w:rsidRPr="003607BE" w:rsidRDefault="003607BE" w:rsidP="00154A39">
      <w:pPr>
        <w:pStyle w:val="Prrafodelista"/>
        <w:numPr>
          <w:ilvl w:val="0"/>
          <w:numId w:val="83"/>
        </w:numPr>
        <w:rPr>
          <w:rFonts w:eastAsia="Georgia Pro" w:cs="Georgia Pro"/>
          <w:b/>
          <w:bCs/>
        </w:rPr>
      </w:pPr>
      <w:r w:rsidRPr="003607BE">
        <w:rPr>
          <w:rFonts w:eastAsia="Georgia Pro" w:cs="Georgia Pro"/>
          <w:b/>
          <w:bCs/>
        </w:rPr>
        <w:t>Soporte de lenguajes de alto nivel</w:t>
      </w:r>
    </w:p>
    <w:p w14:paraId="0D7F920E" w14:textId="1229F6FB" w:rsidR="003607BE" w:rsidRDefault="003607BE" w:rsidP="003607BE">
      <w:pPr>
        <w:pStyle w:val="Prrafodelista"/>
        <w:numPr>
          <w:ilvl w:val="0"/>
          <w:numId w:val="0"/>
        </w:numPr>
        <w:ind w:left="720" w:firstLine="720"/>
        <w:rPr>
          <w:rFonts w:eastAsia="Georgia Pro" w:cs="Georgia Pro"/>
        </w:rPr>
      </w:pPr>
      <w:r>
        <w:rPr>
          <w:rFonts w:eastAsia="Georgia Pro" w:cs="Georgia Pro"/>
        </w:rPr>
        <w:t>Debido al haber pocas instrucciones sobraría lugar en el chip para colocar elementos que den soporte a los lenguajes de alto nivel</w:t>
      </w:r>
      <w:r w:rsidR="3248EAC9" w:rsidRPr="2E225180">
        <w:rPr>
          <w:rFonts w:eastAsia="Georgia Pro" w:cs="Georgia Pro"/>
        </w:rPr>
        <w:t>.</w:t>
      </w:r>
    </w:p>
    <w:p w14:paraId="51AB978F" w14:textId="1CF7AADA" w:rsidR="5540D66D" w:rsidRDefault="5540D66D" w:rsidP="5C52417D">
      <w:pPr>
        <w:pStyle w:val="Ttulo3"/>
      </w:pPr>
      <w:r>
        <w:t>Comparación entre CISC y RISC</w:t>
      </w:r>
    </w:p>
    <w:tbl>
      <w:tblPr>
        <w:tblStyle w:val="Tabladelista3-nfasis5"/>
        <w:tblW w:w="0" w:type="auto"/>
        <w:tblLook w:val="04A0" w:firstRow="1" w:lastRow="0" w:firstColumn="1" w:lastColumn="0" w:noHBand="0" w:noVBand="1"/>
      </w:tblPr>
      <w:tblGrid>
        <w:gridCol w:w="4679"/>
        <w:gridCol w:w="4766"/>
      </w:tblGrid>
      <w:tr w:rsidR="00A117B8" w14:paraId="42FDCDE3" w14:textId="77777777" w:rsidTr="00857307">
        <w:trPr>
          <w:cnfStyle w:val="100000000000" w:firstRow="1" w:lastRow="0" w:firstColumn="0" w:lastColumn="0" w:oddVBand="0" w:evenVBand="0" w:oddHBand="0" w:evenHBand="0" w:firstRowFirstColumn="0" w:firstRowLastColumn="0" w:lastRowFirstColumn="0" w:lastRowLastColumn="0"/>
          <w:trHeight w:val="429"/>
        </w:trPr>
        <w:tc>
          <w:tcPr>
            <w:cnfStyle w:val="001000000100" w:firstRow="0" w:lastRow="0" w:firstColumn="1" w:lastColumn="0" w:oddVBand="0" w:evenVBand="0" w:oddHBand="0" w:evenHBand="0" w:firstRowFirstColumn="1" w:firstRowLastColumn="0" w:lastRowFirstColumn="0" w:lastRowLastColumn="0"/>
            <w:tcW w:w="4679" w:type="dxa"/>
          </w:tcPr>
          <w:p w14:paraId="53ADEF9B" w14:textId="7298840E" w:rsidR="00A117B8" w:rsidRPr="004B2DFD" w:rsidRDefault="00C3783F" w:rsidP="00C3783F">
            <w:pPr>
              <w:jc w:val="center"/>
              <w:rPr>
                <w:color w:val="FFFFFF" w:themeColor="background1"/>
                <w:lang w:val="es-419"/>
              </w:rPr>
            </w:pPr>
            <w:r w:rsidRPr="004B2DFD">
              <w:rPr>
                <w:color w:val="FFFFFF" w:themeColor="background1"/>
                <w:lang w:val="es-419"/>
              </w:rPr>
              <w:t>RISC</w:t>
            </w:r>
          </w:p>
        </w:tc>
        <w:tc>
          <w:tcPr>
            <w:tcW w:w="4766" w:type="dxa"/>
          </w:tcPr>
          <w:p w14:paraId="52CDFA07" w14:textId="37EBB631" w:rsidR="00A117B8" w:rsidRPr="004B2DFD" w:rsidRDefault="00C3783F" w:rsidP="00C3783F">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s-419"/>
              </w:rPr>
            </w:pPr>
            <w:r w:rsidRPr="004B2DFD">
              <w:rPr>
                <w:color w:val="FFFFFF" w:themeColor="background1"/>
                <w:lang w:val="es-419"/>
              </w:rPr>
              <w:t>CISC</w:t>
            </w:r>
          </w:p>
        </w:tc>
      </w:tr>
      <w:tr w:rsidR="007219B0" w:rsidRPr="00F84027" w14:paraId="05A6F12D" w14:textId="77777777" w:rsidTr="008573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679" w:type="dxa"/>
          </w:tcPr>
          <w:p w14:paraId="681E43F9" w14:textId="31205F74" w:rsidR="007219B0" w:rsidRPr="000F5E1C" w:rsidRDefault="00420C8F" w:rsidP="00A117B8">
            <w:pPr>
              <w:rPr>
                <w:rFonts w:eastAsia="Georgia Pro" w:cs="Georgia Pro"/>
                <w:b w:val="0"/>
                <w:lang w:val="es-419"/>
              </w:rPr>
            </w:pPr>
            <w:r w:rsidRPr="2E225180">
              <w:rPr>
                <w:rFonts w:eastAsia="Georgia Pro" w:cs="Georgia Pro"/>
                <w:b w:val="0"/>
                <w:lang w:val="es-419"/>
              </w:rPr>
              <w:t>Énfasis en el SW (sencillez y rapidez en el pipeline)</w:t>
            </w:r>
          </w:p>
        </w:tc>
        <w:tc>
          <w:tcPr>
            <w:tcW w:w="4766" w:type="dxa"/>
          </w:tcPr>
          <w:p w14:paraId="6C22947A" w14:textId="161D15F8" w:rsidR="007219B0" w:rsidRDefault="00CB285F"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Énfasis e</w:t>
            </w:r>
            <w:r w:rsidR="00204BD4" w:rsidRPr="2E225180">
              <w:rPr>
                <w:rFonts w:eastAsia="Georgia Pro" w:cs="Georgia Pro"/>
                <w:lang w:val="es-419"/>
              </w:rPr>
              <w:t>n</w:t>
            </w:r>
            <w:r w:rsidR="00420C8F" w:rsidRPr="2E225180">
              <w:rPr>
                <w:rFonts w:eastAsia="Georgia Pro" w:cs="Georgia Pro"/>
                <w:lang w:val="es-419"/>
              </w:rPr>
              <w:t xml:space="preserve"> el HW (velocidad&lt;)</w:t>
            </w:r>
          </w:p>
        </w:tc>
      </w:tr>
      <w:tr w:rsidR="00A117B8" w14:paraId="20824FB6" w14:textId="77777777" w:rsidTr="00857307">
        <w:trPr>
          <w:trHeight w:val="445"/>
        </w:trPr>
        <w:tc>
          <w:tcPr>
            <w:cnfStyle w:val="001000000000" w:firstRow="0" w:lastRow="0" w:firstColumn="1" w:lastColumn="0" w:oddVBand="0" w:evenVBand="0" w:oddHBand="0" w:evenHBand="0" w:firstRowFirstColumn="0" w:firstRowLastColumn="0" w:lastRowFirstColumn="0" w:lastRowLastColumn="0"/>
            <w:tcW w:w="4679" w:type="dxa"/>
          </w:tcPr>
          <w:p w14:paraId="1DD05429" w14:textId="412E5F7A" w:rsidR="00A117B8" w:rsidRPr="000F5E1C" w:rsidRDefault="004B2DFD" w:rsidP="00A117B8">
            <w:pPr>
              <w:rPr>
                <w:rFonts w:eastAsia="Georgia Pro" w:cs="Georgia Pro"/>
                <w:b w:val="0"/>
                <w:lang w:val="es-419"/>
              </w:rPr>
            </w:pPr>
            <w:r w:rsidRPr="2E225180">
              <w:rPr>
                <w:rFonts w:eastAsia="Georgia Pro" w:cs="Georgia Pro"/>
                <w:b w:val="0"/>
                <w:lang w:val="es-419"/>
              </w:rPr>
              <w:t>Unas cuantas instrucciones simples</w:t>
            </w:r>
          </w:p>
        </w:tc>
        <w:tc>
          <w:tcPr>
            <w:tcW w:w="4766" w:type="dxa"/>
          </w:tcPr>
          <w:p w14:paraId="5C396270" w14:textId="51C703B7" w:rsidR="00A117B8" w:rsidRDefault="004B2DFD" w:rsidP="00A117B8">
            <w:pPr>
              <w:cnfStyle w:val="000000000000" w:firstRow="0" w:lastRow="0" w:firstColumn="0" w:lastColumn="0" w:oddVBand="0" w:evenVBand="0" w:oddHBand="0" w:evenHBand="0" w:firstRowFirstColumn="0" w:firstRowLastColumn="0" w:lastRowFirstColumn="0" w:lastRowLastColumn="0"/>
              <w:rPr>
                <w:rFonts w:eastAsia="Georgia Pro" w:cs="Georgia Pro"/>
                <w:lang w:val="es-419"/>
              </w:rPr>
            </w:pPr>
            <w:r w:rsidRPr="2E225180">
              <w:rPr>
                <w:rFonts w:eastAsia="Georgia Pro" w:cs="Georgia Pro"/>
                <w:lang w:val="es-419"/>
              </w:rPr>
              <w:t>Muchas instrucciones complejas</w:t>
            </w:r>
          </w:p>
        </w:tc>
      </w:tr>
      <w:tr w:rsidR="00A117B8" w:rsidRPr="00F84027" w14:paraId="3B971625" w14:textId="77777777" w:rsidTr="0085730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4679" w:type="dxa"/>
          </w:tcPr>
          <w:p w14:paraId="4238B79C" w14:textId="3E64C722" w:rsidR="00A117B8" w:rsidRPr="000F5E1C" w:rsidRDefault="004B2DFD" w:rsidP="00A117B8">
            <w:pPr>
              <w:rPr>
                <w:rFonts w:eastAsia="Georgia Pro" w:cs="Georgia Pro"/>
                <w:b w:val="0"/>
                <w:lang w:val="es-419"/>
              </w:rPr>
            </w:pPr>
            <w:r w:rsidRPr="2E225180">
              <w:rPr>
                <w:rFonts w:eastAsia="Georgia Pro" w:cs="Georgia Pro"/>
                <w:b w:val="0"/>
                <w:lang w:val="es-419"/>
              </w:rPr>
              <w:lastRenderedPageBreak/>
              <w:t>Inst</w:t>
            </w:r>
            <w:r w:rsidR="000F5E1C" w:rsidRPr="2E225180">
              <w:rPr>
                <w:rFonts w:eastAsia="Georgia Pro" w:cs="Georgia Pro"/>
                <w:b w:val="0"/>
                <w:lang w:val="es-419"/>
              </w:rPr>
              <w:t xml:space="preserve">rucciones </w:t>
            </w:r>
            <w:r w:rsidR="5850F27D" w:rsidRPr="2E225180">
              <w:rPr>
                <w:rFonts w:eastAsia="Georgia Pro" w:cs="Georgia Pro"/>
                <w:b w:val="0"/>
                <w:bCs w:val="0"/>
                <w:lang w:val="es-419"/>
              </w:rPr>
              <w:t>más</w:t>
            </w:r>
            <w:r w:rsidR="000F5E1C" w:rsidRPr="2E225180">
              <w:rPr>
                <w:rFonts w:eastAsia="Georgia Pro" w:cs="Georgia Pro"/>
                <w:b w:val="0"/>
                <w:lang w:val="es-419"/>
              </w:rPr>
              <w:t xml:space="preserve"> chicas de longitud fija</w:t>
            </w:r>
            <w:r w:rsidR="00430839" w:rsidRPr="2E225180">
              <w:rPr>
                <w:rFonts w:eastAsia="Georgia Pro" w:cs="Georgia Pro"/>
                <w:b w:val="0"/>
                <w:lang w:val="es-419"/>
              </w:rPr>
              <w:t xml:space="preserve"> con tiempos de ejecución </w:t>
            </w:r>
            <w:r w:rsidR="004F1FF5" w:rsidRPr="2E225180">
              <w:rPr>
                <w:rFonts w:eastAsia="Georgia Pro" w:cs="Georgia Pro"/>
                <w:b w:val="0"/>
                <w:lang w:val="es-419"/>
              </w:rPr>
              <w:t>menores</w:t>
            </w:r>
          </w:p>
        </w:tc>
        <w:tc>
          <w:tcPr>
            <w:tcW w:w="4766" w:type="dxa"/>
          </w:tcPr>
          <w:p w14:paraId="14E8A1E2" w14:textId="364A71A8" w:rsidR="00A117B8" w:rsidRDefault="000F5E1C"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 xml:space="preserve">Instrucciones </w:t>
            </w:r>
            <w:r w:rsidR="00F6188C" w:rsidRPr="2E225180">
              <w:rPr>
                <w:rFonts w:eastAsia="Georgia Pro" w:cs="Georgia Pro"/>
                <w:lang w:val="es-419"/>
              </w:rPr>
              <w:t>más</w:t>
            </w:r>
            <w:r w:rsidRPr="2E225180">
              <w:rPr>
                <w:rFonts w:eastAsia="Georgia Pro" w:cs="Georgia Pro"/>
                <w:lang w:val="es-419"/>
              </w:rPr>
              <w:t xml:space="preserve"> grandes de longitud variable</w:t>
            </w:r>
            <w:r w:rsidR="004F1FF5" w:rsidRPr="2E225180">
              <w:rPr>
                <w:rFonts w:eastAsia="Georgia Pro" w:cs="Georgia Pro"/>
                <w:lang w:val="es-419"/>
              </w:rPr>
              <w:t xml:space="preserve"> con grandes tiempos de </w:t>
            </w:r>
            <w:r w:rsidR="00F6188C" w:rsidRPr="2E225180">
              <w:rPr>
                <w:rFonts w:eastAsia="Georgia Pro" w:cs="Georgia Pro"/>
                <w:lang w:val="es-419"/>
              </w:rPr>
              <w:t xml:space="preserve">ejecución </w:t>
            </w:r>
            <w:proofErr w:type="spellStart"/>
            <w:r w:rsidR="00F6188C" w:rsidRPr="2E225180">
              <w:rPr>
                <w:rFonts w:eastAsia="Georgia Pro" w:cs="Georgia Pro"/>
                <w:lang w:val="es-419"/>
              </w:rPr>
              <w:t>multi</w:t>
            </w:r>
            <w:r w:rsidR="00660B27" w:rsidRPr="2E225180">
              <w:rPr>
                <w:rFonts w:eastAsia="Georgia Pro" w:cs="Georgia Pro"/>
                <w:lang w:val="es-419"/>
              </w:rPr>
              <w:t>-reloj</w:t>
            </w:r>
            <w:proofErr w:type="spellEnd"/>
            <w:r w:rsidR="00083DF6" w:rsidRPr="2E225180">
              <w:rPr>
                <w:rFonts w:eastAsia="Georgia Pro" w:cs="Georgia Pro"/>
                <w:lang w:val="es-419"/>
              </w:rPr>
              <w:t xml:space="preserve"> </w:t>
            </w:r>
          </w:p>
        </w:tc>
      </w:tr>
      <w:tr w:rsidR="00A117B8" w:rsidRPr="00F84027" w14:paraId="449BC8F8" w14:textId="77777777" w:rsidTr="00857307">
        <w:trPr>
          <w:trHeight w:val="445"/>
        </w:trPr>
        <w:tc>
          <w:tcPr>
            <w:cnfStyle w:val="001000000000" w:firstRow="0" w:lastRow="0" w:firstColumn="1" w:lastColumn="0" w:oddVBand="0" w:evenVBand="0" w:oddHBand="0" w:evenHBand="0" w:firstRowFirstColumn="0" w:firstRowLastColumn="0" w:lastRowFirstColumn="0" w:lastRowLastColumn="0"/>
            <w:tcW w:w="4679" w:type="dxa"/>
          </w:tcPr>
          <w:p w14:paraId="2E396861" w14:textId="40464679" w:rsidR="00A117B8" w:rsidRPr="000F5E1C" w:rsidRDefault="000F5E1C" w:rsidP="00A117B8">
            <w:pPr>
              <w:rPr>
                <w:rFonts w:eastAsia="Georgia Pro" w:cs="Georgia Pro"/>
                <w:b w:val="0"/>
                <w:lang w:val="es-419"/>
              </w:rPr>
            </w:pPr>
            <w:r w:rsidRPr="2E225180">
              <w:rPr>
                <w:rFonts w:eastAsia="Georgia Pro" w:cs="Georgia Pro"/>
                <w:b w:val="0"/>
                <w:lang w:val="es-419"/>
              </w:rPr>
              <w:t>Ciclos de reloj reducido</w:t>
            </w:r>
          </w:p>
        </w:tc>
        <w:tc>
          <w:tcPr>
            <w:tcW w:w="4766" w:type="dxa"/>
          </w:tcPr>
          <w:p w14:paraId="6B660A08" w14:textId="001E7692" w:rsidR="00A117B8" w:rsidRDefault="000F5E1C" w:rsidP="00A117B8">
            <w:pPr>
              <w:cnfStyle w:val="000000000000" w:firstRow="0" w:lastRow="0" w:firstColumn="0" w:lastColumn="0" w:oddVBand="0" w:evenVBand="0" w:oddHBand="0" w:evenHBand="0" w:firstRowFirstColumn="0" w:firstRowLastColumn="0" w:lastRowFirstColumn="0" w:lastRowLastColumn="0"/>
              <w:rPr>
                <w:rFonts w:eastAsia="Georgia Pro" w:cs="Georgia Pro"/>
                <w:lang w:val="es-419"/>
              </w:rPr>
            </w:pPr>
            <w:r w:rsidRPr="2E225180">
              <w:rPr>
                <w:rFonts w:eastAsia="Georgia Pro" w:cs="Georgia Pro"/>
                <w:lang w:val="es-419"/>
              </w:rPr>
              <w:t xml:space="preserve">Ciclos de reloj </w:t>
            </w:r>
            <w:r w:rsidR="00F6188C" w:rsidRPr="2E225180">
              <w:rPr>
                <w:rFonts w:eastAsia="Georgia Pro" w:cs="Georgia Pro"/>
                <w:lang w:val="es-419"/>
              </w:rPr>
              <w:t>más</w:t>
            </w:r>
            <w:r w:rsidRPr="2E225180">
              <w:rPr>
                <w:rFonts w:eastAsia="Georgia Pro" w:cs="Georgia Pro"/>
                <w:lang w:val="es-419"/>
              </w:rPr>
              <w:t xml:space="preserve"> extensos</w:t>
            </w:r>
          </w:p>
        </w:tc>
      </w:tr>
      <w:tr w:rsidR="00A117B8" w:rsidRPr="000F5E1C" w14:paraId="39C5EE31" w14:textId="77777777" w:rsidTr="0085730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679" w:type="dxa"/>
          </w:tcPr>
          <w:p w14:paraId="2779B9DF" w14:textId="4F0DEDCE" w:rsidR="00A117B8" w:rsidRPr="000F5E1C" w:rsidRDefault="000F5E1C" w:rsidP="00A117B8">
            <w:pPr>
              <w:rPr>
                <w:rFonts w:eastAsia="Georgia Pro" w:cs="Georgia Pro"/>
                <w:b w:val="0"/>
                <w:lang w:val="es-419"/>
              </w:rPr>
            </w:pPr>
            <w:r w:rsidRPr="2E225180">
              <w:rPr>
                <w:rFonts w:eastAsia="Georgia Pro" w:cs="Georgia Pro"/>
                <w:b w:val="0"/>
                <w:lang w:val="es-419"/>
              </w:rPr>
              <w:t>Secuenciador cableado</w:t>
            </w:r>
          </w:p>
        </w:tc>
        <w:tc>
          <w:tcPr>
            <w:tcW w:w="4766" w:type="dxa"/>
          </w:tcPr>
          <w:p w14:paraId="03DC6972" w14:textId="09518D7F" w:rsidR="00A117B8" w:rsidRDefault="000F5E1C"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 xml:space="preserve">Secuenciador </w:t>
            </w:r>
            <w:r w:rsidR="004F1FF5" w:rsidRPr="2E225180">
              <w:rPr>
                <w:rFonts w:eastAsia="Georgia Pro" w:cs="Georgia Pro"/>
                <w:lang w:val="es-419"/>
              </w:rPr>
              <w:t>micro programado</w:t>
            </w:r>
          </w:p>
        </w:tc>
      </w:tr>
      <w:tr w:rsidR="00A117B8" w:rsidRPr="000F5E1C" w14:paraId="690241F0" w14:textId="77777777" w:rsidTr="00857307">
        <w:trPr>
          <w:trHeight w:val="429"/>
        </w:trPr>
        <w:tc>
          <w:tcPr>
            <w:cnfStyle w:val="001000000000" w:firstRow="0" w:lastRow="0" w:firstColumn="1" w:lastColumn="0" w:oddVBand="0" w:evenVBand="0" w:oddHBand="0" w:evenHBand="0" w:firstRowFirstColumn="0" w:firstRowLastColumn="0" w:lastRowFirstColumn="0" w:lastRowLastColumn="0"/>
            <w:tcW w:w="4679" w:type="dxa"/>
          </w:tcPr>
          <w:p w14:paraId="794F94FB" w14:textId="02E442B1" w:rsidR="00A117B8" w:rsidRPr="004F1FF5" w:rsidRDefault="000F5E1C" w:rsidP="00A117B8">
            <w:pPr>
              <w:rPr>
                <w:rFonts w:eastAsia="Georgia Pro" w:cs="Georgia Pro"/>
                <w:b w:val="0"/>
                <w:lang w:val="es-419"/>
              </w:rPr>
            </w:pPr>
            <w:r w:rsidRPr="2E225180">
              <w:rPr>
                <w:rFonts w:eastAsia="Georgia Pro" w:cs="Georgia Pro"/>
                <w:b w:val="0"/>
                <w:lang w:val="es-419"/>
              </w:rPr>
              <w:t>Complejidad en el compilador</w:t>
            </w:r>
          </w:p>
        </w:tc>
        <w:tc>
          <w:tcPr>
            <w:tcW w:w="4766" w:type="dxa"/>
          </w:tcPr>
          <w:p w14:paraId="7D135073" w14:textId="06CB8C1E" w:rsidR="00A117B8" w:rsidRDefault="000F5E1C" w:rsidP="00A117B8">
            <w:pPr>
              <w:cnfStyle w:val="000000000000" w:firstRow="0" w:lastRow="0" w:firstColumn="0" w:lastColumn="0" w:oddVBand="0" w:evenVBand="0" w:oddHBand="0" w:evenHBand="0" w:firstRowFirstColumn="0" w:firstRowLastColumn="0" w:lastRowFirstColumn="0" w:lastRowLastColumn="0"/>
              <w:rPr>
                <w:rFonts w:eastAsia="Georgia Pro" w:cs="Georgia Pro"/>
                <w:lang w:val="es-419"/>
              </w:rPr>
            </w:pPr>
            <w:r w:rsidRPr="2E225180">
              <w:rPr>
                <w:rFonts w:eastAsia="Georgia Pro" w:cs="Georgia Pro"/>
                <w:lang w:val="es-419"/>
              </w:rPr>
              <w:t xml:space="preserve">Complejidad en el </w:t>
            </w:r>
            <w:r w:rsidR="004F1FF5" w:rsidRPr="2E225180">
              <w:rPr>
                <w:rFonts w:eastAsia="Georgia Pro" w:cs="Georgia Pro"/>
                <w:lang w:val="es-419"/>
              </w:rPr>
              <w:t>microcódigo</w:t>
            </w:r>
          </w:p>
        </w:tc>
      </w:tr>
      <w:tr w:rsidR="00430839" w:rsidRPr="006074B3" w14:paraId="0C3E5098" w14:textId="77777777" w:rsidTr="008573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679" w:type="dxa"/>
          </w:tcPr>
          <w:p w14:paraId="362A9973" w14:textId="35CE195B" w:rsidR="00430839" w:rsidRPr="004F1FF5" w:rsidRDefault="00615B9A" w:rsidP="00A117B8">
            <w:pPr>
              <w:rPr>
                <w:rFonts w:eastAsia="Georgia Pro" w:cs="Georgia Pro"/>
                <w:b w:val="0"/>
                <w:lang w:val="es-419"/>
              </w:rPr>
            </w:pPr>
            <w:r w:rsidRPr="2E225180">
              <w:rPr>
                <w:rFonts w:eastAsia="Georgia Pro" w:cs="Georgia Pro"/>
                <w:b w:val="0"/>
                <w:lang w:val="es-419"/>
              </w:rPr>
              <w:t xml:space="preserve">Es </w:t>
            </w:r>
            <w:r w:rsidR="00F6188C" w:rsidRPr="2E225180">
              <w:rPr>
                <w:rFonts w:eastAsia="Georgia Pro" w:cs="Georgia Pro"/>
                <w:b w:val="0"/>
                <w:lang w:val="es-419"/>
              </w:rPr>
              <w:t>más</w:t>
            </w:r>
            <w:r w:rsidRPr="2E225180">
              <w:rPr>
                <w:rFonts w:eastAsia="Georgia Pro" w:cs="Georgia Pro"/>
                <w:b w:val="0"/>
                <w:lang w:val="es-419"/>
              </w:rPr>
              <w:t xml:space="preserve"> flexible y se pueden realizar cambios</w:t>
            </w:r>
          </w:p>
        </w:tc>
        <w:tc>
          <w:tcPr>
            <w:tcW w:w="4766" w:type="dxa"/>
          </w:tcPr>
          <w:p w14:paraId="1B4DA1A1" w14:textId="45900EDE" w:rsidR="00430839" w:rsidRPr="00615B9A" w:rsidRDefault="00615B9A"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Difícil de modificar</w:t>
            </w:r>
          </w:p>
        </w:tc>
      </w:tr>
      <w:tr w:rsidR="00A117B8" w:rsidRPr="00F84027" w14:paraId="46CA3E39" w14:textId="77777777" w:rsidTr="00857307">
        <w:trPr>
          <w:trHeight w:val="429"/>
        </w:trPr>
        <w:tc>
          <w:tcPr>
            <w:cnfStyle w:val="001000000000" w:firstRow="0" w:lastRow="0" w:firstColumn="1" w:lastColumn="0" w:oddVBand="0" w:evenVBand="0" w:oddHBand="0" w:evenHBand="0" w:firstRowFirstColumn="0" w:firstRowLastColumn="0" w:lastRowFirstColumn="0" w:lastRowLastColumn="0"/>
            <w:tcW w:w="4679" w:type="dxa"/>
          </w:tcPr>
          <w:p w14:paraId="16A87F43" w14:textId="0AC3CC4E" w:rsidR="00A117B8" w:rsidRPr="004F1FF5" w:rsidRDefault="00430839" w:rsidP="00A117B8">
            <w:pPr>
              <w:rPr>
                <w:rFonts w:eastAsia="Georgia Pro" w:cs="Georgia Pro"/>
                <w:b w:val="0"/>
                <w:lang w:val="es-419"/>
              </w:rPr>
            </w:pPr>
            <w:r w:rsidRPr="2E225180">
              <w:rPr>
                <w:rFonts w:eastAsia="Georgia Pro" w:cs="Georgia Pro"/>
                <w:b w:val="0"/>
                <w:lang w:val="es-419"/>
              </w:rPr>
              <w:t xml:space="preserve">Acceso a memoria solo con instrucciones </w:t>
            </w:r>
            <w:r w:rsidRPr="2E225180">
              <w:rPr>
                <w:rFonts w:eastAsia="Georgia Pro" w:cs="Georgia Pro"/>
                <w:b w:val="0"/>
                <w:i/>
                <w:lang w:val="es-419"/>
              </w:rPr>
              <w:t>load/store</w:t>
            </w:r>
            <w:r w:rsidR="004B0BD5" w:rsidRPr="2E225180">
              <w:rPr>
                <w:rFonts w:eastAsia="Georgia Pro" w:cs="Georgia Pro"/>
                <w:b w:val="0"/>
                <w:i/>
                <w:lang w:val="es-419"/>
              </w:rPr>
              <w:t>. Carga y almacenamiento son instrucciones independientes</w:t>
            </w:r>
          </w:p>
        </w:tc>
        <w:tc>
          <w:tcPr>
            <w:tcW w:w="4766" w:type="dxa"/>
          </w:tcPr>
          <w:p w14:paraId="5926F678" w14:textId="783C80CB" w:rsidR="00A117B8" w:rsidRDefault="00430839" w:rsidP="00A117B8">
            <w:pPr>
              <w:cnfStyle w:val="000000000000" w:firstRow="0" w:lastRow="0" w:firstColumn="0" w:lastColumn="0" w:oddVBand="0" w:evenVBand="0" w:oddHBand="0" w:evenHBand="0" w:firstRowFirstColumn="0" w:firstRowLastColumn="0" w:lastRowFirstColumn="0" w:lastRowLastColumn="0"/>
              <w:rPr>
                <w:rFonts w:eastAsia="Georgia Pro" w:cs="Georgia Pro"/>
                <w:lang w:val="es-419"/>
              </w:rPr>
            </w:pPr>
            <w:r w:rsidRPr="2E225180">
              <w:rPr>
                <w:rFonts w:eastAsia="Georgia Pro" w:cs="Georgia Pro"/>
                <w:lang w:val="es-419"/>
              </w:rPr>
              <w:t>Muchas instrucciones pueden acceder a</w:t>
            </w:r>
            <w:r w:rsidR="006074B3" w:rsidRPr="2E225180">
              <w:rPr>
                <w:rFonts w:eastAsia="Georgia Pro" w:cs="Georgia Pro"/>
                <w:lang w:val="es-419"/>
              </w:rPr>
              <w:t xml:space="preserve"> memoria</w:t>
            </w:r>
            <w:r w:rsidR="004B0BD5" w:rsidRPr="2E225180">
              <w:rPr>
                <w:rFonts w:eastAsia="Georgia Pro" w:cs="Georgia Pro"/>
                <w:lang w:val="es-419"/>
              </w:rPr>
              <w:t xml:space="preserve">. Carga y </w:t>
            </w:r>
            <w:proofErr w:type="gramStart"/>
            <w:r w:rsidR="004B0BD5" w:rsidRPr="2E225180">
              <w:rPr>
                <w:rFonts w:eastAsia="Georgia Pro" w:cs="Georgia Pro"/>
                <w:lang w:val="es-419"/>
              </w:rPr>
              <w:t>almacenamiento incorporados</w:t>
            </w:r>
            <w:proofErr w:type="gramEnd"/>
            <w:r w:rsidR="004B0BD5" w:rsidRPr="2E225180">
              <w:rPr>
                <w:rFonts w:eastAsia="Georgia Pro" w:cs="Georgia Pro"/>
                <w:lang w:val="es-419"/>
              </w:rPr>
              <w:t xml:space="preserve"> en la misma instrucción </w:t>
            </w:r>
          </w:p>
        </w:tc>
      </w:tr>
      <w:tr w:rsidR="004B0BD5" w:rsidRPr="00F84027" w14:paraId="5792C2FE" w14:textId="77777777" w:rsidTr="0085730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679" w:type="dxa"/>
          </w:tcPr>
          <w:p w14:paraId="32723D2F" w14:textId="0367BB61" w:rsidR="004B0BD5" w:rsidRPr="004F1FF5" w:rsidRDefault="00AA499D" w:rsidP="00A117B8">
            <w:pPr>
              <w:rPr>
                <w:rFonts w:eastAsia="Georgia Pro" w:cs="Georgia Pro"/>
                <w:b w:val="0"/>
                <w:lang w:val="es-419"/>
              </w:rPr>
            </w:pPr>
            <w:r w:rsidRPr="2E225180">
              <w:rPr>
                <w:rFonts w:eastAsia="Georgia Pro" w:cs="Georgia Pro"/>
                <w:b w:val="0"/>
                <w:lang w:val="es-419"/>
              </w:rPr>
              <w:t>Muchos registros</w:t>
            </w:r>
          </w:p>
        </w:tc>
        <w:tc>
          <w:tcPr>
            <w:tcW w:w="4766" w:type="dxa"/>
          </w:tcPr>
          <w:p w14:paraId="63A1F722" w14:textId="19F47802" w:rsidR="004B0BD5" w:rsidRDefault="004B0BD5"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Pocos regis</w:t>
            </w:r>
            <w:r w:rsidR="003C0625" w:rsidRPr="2E225180">
              <w:rPr>
                <w:rFonts w:eastAsia="Georgia Pro" w:cs="Georgia Pro"/>
                <w:lang w:val="es-419"/>
              </w:rPr>
              <w:t xml:space="preserve">tros para almacenar </w:t>
            </w:r>
            <w:r w:rsidR="00AA499D" w:rsidRPr="2E225180">
              <w:rPr>
                <w:rFonts w:eastAsia="Georgia Pro" w:cs="Georgia Pro"/>
                <w:lang w:val="es-419"/>
              </w:rPr>
              <w:t>los resultados</w:t>
            </w:r>
          </w:p>
        </w:tc>
      </w:tr>
      <w:tr w:rsidR="00AA499D" w:rsidRPr="004B0BD5" w14:paraId="2F168B2B" w14:textId="77777777" w:rsidTr="00857307">
        <w:trPr>
          <w:trHeight w:val="429"/>
        </w:trPr>
        <w:tc>
          <w:tcPr>
            <w:cnfStyle w:val="001000000000" w:firstRow="0" w:lastRow="0" w:firstColumn="1" w:lastColumn="0" w:oddVBand="0" w:evenVBand="0" w:oddHBand="0" w:evenHBand="0" w:firstRowFirstColumn="0" w:firstRowLastColumn="0" w:lastRowFirstColumn="0" w:lastRowLastColumn="0"/>
            <w:tcW w:w="4679" w:type="dxa"/>
          </w:tcPr>
          <w:p w14:paraId="348309B9" w14:textId="02AC0D27" w:rsidR="00AA499D" w:rsidRDefault="00814425" w:rsidP="00A117B8">
            <w:pPr>
              <w:rPr>
                <w:rFonts w:eastAsia="Georgia Pro" w:cs="Georgia Pro"/>
                <w:b w:val="0"/>
                <w:lang w:val="es-419"/>
              </w:rPr>
            </w:pPr>
            <w:r w:rsidRPr="2E225180">
              <w:rPr>
                <w:rFonts w:eastAsia="Georgia Pro" w:cs="Georgia Pro"/>
                <w:b w:val="0"/>
                <w:lang w:val="es-419"/>
              </w:rPr>
              <w:t xml:space="preserve">Bajo costo de </w:t>
            </w:r>
            <w:r w:rsidR="00F6188C" w:rsidRPr="2E225180">
              <w:rPr>
                <w:rFonts w:eastAsia="Georgia Pro" w:cs="Georgia Pro"/>
                <w:b w:val="0"/>
                <w:lang w:val="es-419"/>
              </w:rPr>
              <w:t>producción</w:t>
            </w:r>
          </w:p>
        </w:tc>
        <w:tc>
          <w:tcPr>
            <w:tcW w:w="4766" w:type="dxa"/>
          </w:tcPr>
          <w:p w14:paraId="2218DE58" w14:textId="048F0FF9" w:rsidR="00AA499D" w:rsidRDefault="00814425" w:rsidP="00A117B8">
            <w:pPr>
              <w:cnfStyle w:val="000000000000" w:firstRow="0" w:lastRow="0" w:firstColumn="0" w:lastColumn="0" w:oddVBand="0" w:evenVBand="0" w:oddHBand="0" w:evenHBand="0" w:firstRowFirstColumn="0" w:firstRowLastColumn="0" w:lastRowFirstColumn="0" w:lastRowLastColumn="0"/>
              <w:rPr>
                <w:rFonts w:eastAsia="Georgia Pro" w:cs="Georgia Pro"/>
                <w:lang w:val="es-419"/>
              </w:rPr>
            </w:pPr>
            <w:r w:rsidRPr="2E225180">
              <w:rPr>
                <w:rFonts w:eastAsia="Georgia Pro" w:cs="Georgia Pro"/>
                <w:lang w:val="es-419"/>
              </w:rPr>
              <w:t xml:space="preserve">Alto costo de </w:t>
            </w:r>
            <w:r w:rsidR="00F6188C" w:rsidRPr="2E225180">
              <w:rPr>
                <w:rFonts w:eastAsia="Georgia Pro" w:cs="Georgia Pro"/>
                <w:lang w:val="es-419"/>
              </w:rPr>
              <w:t>producción</w:t>
            </w:r>
          </w:p>
        </w:tc>
      </w:tr>
      <w:tr w:rsidR="00A117B8" w:rsidRPr="00430839" w14:paraId="23B911F8" w14:textId="77777777" w:rsidTr="0085730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679" w:type="dxa"/>
          </w:tcPr>
          <w:p w14:paraId="57C1E85F" w14:textId="6AA1D0D3" w:rsidR="00A117B8" w:rsidRPr="004F1FF5" w:rsidRDefault="004F1FF5" w:rsidP="00A117B8">
            <w:pPr>
              <w:rPr>
                <w:rFonts w:eastAsia="Georgia Pro" w:cs="Georgia Pro"/>
                <w:b w:val="0"/>
                <w:lang w:val="es-419"/>
              </w:rPr>
            </w:pPr>
            <w:r w:rsidRPr="2E225180">
              <w:rPr>
                <w:rFonts w:eastAsia="Georgia Pro" w:cs="Georgia Pro"/>
                <w:b w:val="0"/>
                <w:lang w:val="es-419"/>
              </w:rPr>
              <w:t>Pocos modos de direccionamiento</w:t>
            </w:r>
          </w:p>
        </w:tc>
        <w:tc>
          <w:tcPr>
            <w:tcW w:w="4766" w:type="dxa"/>
          </w:tcPr>
          <w:p w14:paraId="44FC7248" w14:textId="762C4196" w:rsidR="00A117B8" w:rsidRDefault="004F1FF5" w:rsidP="00A117B8">
            <w:pPr>
              <w:cnfStyle w:val="000000100000" w:firstRow="0" w:lastRow="0" w:firstColumn="0" w:lastColumn="0" w:oddVBand="0" w:evenVBand="0" w:oddHBand="1" w:evenHBand="0" w:firstRowFirstColumn="0" w:firstRowLastColumn="0" w:lastRowFirstColumn="0" w:lastRowLastColumn="0"/>
              <w:rPr>
                <w:rFonts w:eastAsia="Georgia Pro" w:cs="Georgia Pro"/>
                <w:lang w:val="es-419"/>
              </w:rPr>
            </w:pPr>
            <w:r w:rsidRPr="2E225180">
              <w:rPr>
                <w:rFonts w:eastAsia="Georgia Pro" w:cs="Georgia Pro"/>
                <w:lang w:val="es-419"/>
              </w:rPr>
              <w:t>Muchos Modos de direccionamiento</w:t>
            </w:r>
          </w:p>
        </w:tc>
      </w:tr>
    </w:tbl>
    <w:p w14:paraId="501A4AD3" w14:textId="17DEEFA0" w:rsidR="16459391" w:rsidRDefault="16459391" w:rsidP="00E707D2"/>
    <w:p w14:paraId="45A101E5" w14:textId="4CD0C677" w:rsidR="00455908" w:rsidRPr="00CA7AE2" w:rsidRDefault="1890C4D4" w:rsidP="25656429">
      <w:pPr>
        <w:rPr>
          <w:rFonts w:eastAsia="Georgia Pro" w:cs="Georgia Pro"/>
          <w:color w:val="000000" w:themeColor="text1"/>
          <w:lang w:val="es-419"/>
        </w:rPr>
      </w:pPr>
      <w:r w:rsidRPr="25656429">
        <w:rPr>
          <w:rFonts w:eastAsia="Georgia Pro" w:cs="Georgia Pro"/>
          <w:color w:val="000000" w:themeColor="text1"/>
          <w:lang w:val="es-419"/>
        </w:rPr>
        <w:t xml:space="preserve">El hecho de tener actualmente mecanismos rápidos de acceso a memoria, buses de alta velocidad y compiladores especializados, hace que los ordenadores </w:t>
      </w:r>
      <w:r w:rsidRPr="53E19BF2">
        <w:rPr>
          <w:rFonts w:eastAsia="Georgia Pro" w:cs="Georgia Pro"/>
          <w:b/>
          <w:bCs/>
          <w:color w:val="000000" w:themeColor="text1"/>
          <w:lang w:val="es-419"/>
        </w:rPr>
        <w:t xml:space="preserve">RISC </w:t>
      </w:r>
      <w:r w:rsidRPr="25656429">
        <w:rPr>
          <w:rFonts w:eastAsia="Georgia Pro" w:cs="Georgia Pro"/>
          <w:color w:val="000000" w:themeColor="text1"/>
          <w:lang w:val="es-419"/>
        </w:rPr>
        <w:t>obtengan mejores rendimientos.</w:t>
      </w:r>
    </w:p>
    <w:p w14:paraId="612465AA" w14:textId="6233DF36" w:rsidR="002A3460" w:rsidRPr="00CA7AE2" w:rsidRDefault="1890C4D4" w:rsidP="25656429">
      <w:pPr>
        <w:rPr>
          <w:rFonts w:eastAsia="Georgia Pro" w:cs="Georgia Pro"/>
          <w:color w:val="000000" w:themeColor="text1"/>
          <w:lang w:val="es-419"/>
        </w:rPr>
      </w:pPr>
      <w:r w:rsidRPr="25656429">
        <w:rPr>
          <w:rFonts w:eastAsia="Georgia Pro" w:cs="Georgia Pro"/>
          <w:color w:val="000000" w:themeColor="text1"/>
          <w:lang w:val="es-419"/>
        </w:rPr>
        <w:t xml:space="preserve">Cualquier tarea necesita más instrucciones en </w:t>
      </w:r>
      <w:r w:rsidRPr="53E19BF2">
        <w:rPr>
          <w:rFonts w:eastAsia="Georgia Pro" w:cs="Georgia Pro"/>
          <w:b/>
          <w:bCs/>
          <w:color w:val="000000" w:themeColor="text1"/>
          <w:lang w:val="es-419"/>
        </w:rPr>
        <w:t xml:space="preserve">RISC </w:t>
      </w:r>
      <w:r w:rsidRPr="25656429">
        <w:rPr>
          <w:rFonts w:eastAsia="Georgia Pro" w:cs="Georgia Pro"/>
          <w:color w:val="000000" w:themeColor="text1"/>
          <w:lang w:val="es-419"/>
        </w:rPr>
        <w:t xml:space="preserve">que en </w:t>
      </w:r>
      <w:r w:rsidRPr="53E19BF2">
        <w:rPr>
          <w:rFonts w:eastAsia="Georgia Pro" w:cs="Georgia Pro"/>
          <w:b/>
          <w:bCs/>
          <w:color w:val="000000" w:themeColor="text1"/>
          <w:lang w:val="es-419"/>
        </w:rPr>
        <w:t>CISC</w:t>
      </w:r>
      <w:r w:rsidRPr="25656429">
        <w:rPr>
          <w:rFonts w:eastAsia="Georgia Pro" w:cs="Georgia Pro"/>
          <w:color w:val="000000" w:themeColor="text1"/>
          <w:lang w:val="es-419"/>
        </w:rPr>
        <w:t xml:space="preserve">, ya que en </w:t>
      </w:r>
      <w:r w:rsidRPr="53E19BF2">
        <w:rPr>
          <w:rFonts w:eastAsia="Georgia Pro" w:cs="Georgia Pro"/>
          <w:b/>
          <w:bCs/>
          <w:color w:val="000000" w:themeColor="text1"/>
          <w:lang w:val="es-419"/>
        </w:rPr>
        <w:t xml:space="preserve">RISC </w:t>
      </w:r>
      <w:r w:rsidRPr="25656429">
        <w:rPr>
          <w:rFonts w:eastAsia="Georgia Pro" w:cs="Georgia Pro"/>
          <w:color w:val="000000" w:themeColor="text1"/>
          <w:lang w:val="es-419"/>
        </w:rPr>
        <w:t>las instrucciones son más elementales.</w:t>
      </w:r>
    </w:p>
    <w:p w14:paraId="10166780" w14:textId="4CD0C677" w:rsidR="00455908" w:rsidRPr="00CA7AE2" w:rsidRDefault="1890C4D4" w:rsidP="25656429">
      <w:pPr>
        <w:rPr>
          <w:rFonts w:eastAsia="Georgia Pro" w:cs="Georgia Pro"/>
          <w:color w:val="000000" w:themeColor="text1"/>
          <w:lang w:val="es-419"/>
        </w:rPr>
      </w:pPr>
      <w:r w:rsidRPr="25656429">
        <w:rPr>
          <w:rFonts w:eastAsia="Georgia Pro" w:cs="Georgia Pro"/>
          <w:color w:val="000000" w:themeColor="text1"/>
          <w:lang w:val="es-419"/>
        </w:rPr>
        <w:t xml:space="preserve">Posiblemente en breve los microprocesadores </w:t>
      </w:r>
      <w:r w:rsidRPr="53E19BF2">
        <w:rPr>
          <w:rFonts w:eastAsia="Georgia Pro" w:cs="Georgia Pro"/>
          <w:b/>
          <w:bCs/>
          <w:color w:val="000000" w:themeColor="text1"/>
          <w:lang w:val="es-419"/>
        </w:rPr>
        <w:t xml:space="preserve">RISC </w:t>
      </w:r>
      <w:r w:rsidRPr="25656429">
        <w:rPr>
          <w:rFonts w:eastAsia="Georgia Pro" w:cs="Georgia Pro"/>
          <w:color w:val="000000" w:themeColor="text1"/>
          <w:lang w:val="es-419"/>
        </w:rPr>
        <w:t xml:space="preserve">sustituirán a los </w:t>
      </w:r>
      <w:r w:rsidRPr="53E19BF2">
        <w:rPr>
          <w:rFonts w:eastAsia="Georgia Pro" w:cs="Georgia Pro"/>
          <w:b/>
          <w:bCs/>
          <w:color w:val="000000" w:themeColor="text1"/>
          <w:lang w:val="es-419"/>
        </w:rPr>
        <w:t>CISC</w:t>
      </w:r>
      <w:r w:rsidRPr="25656429">
        <w:rPr>
          <w:rFonts w:eastAsia="Georgia Pro" w:cs="Georgia Pro"/>
          <w:color w:val="000000" w:themeColor="text1"/>
          <w:lang w:val="es-419"/>
        </w:rPr>
        <w:t xml:space="preserve">. Pero los microprocesadores </w:t>
      </w:r>
      <w:r w:rsidRPr="53E19BF2">
        <w:rPr>
          <w:rFonts w:eastAsia="Georgia Pro" w:cs="Georgia Pro"/>
          <w:b/>
          <w:bCs/>
          <w:color w:val="000000" w:themeColor="text1"/>
          <w:lang w:val="es-419"/>
        </w:rPr>
        <w:t xml:space="preserve">CISC </w:t>
      </w:r>
      <w:r w:rsidRPr="25656429">
        <w:rPr>
          <w:rFonts w:eastAsia="Georgia Pro" w:cs="Georgia Pro"/>
          <w:color w:val="000000" w:themeColor="text1"/>
          <w:lang w:val="es-419"/>
        </w:rPr>
        <w:t xml:space="preserve">tienen un mercado de software muy difundido, esto limitará la sustitución en lo inmediato </w:t>
      </w:r>
    </w:p>
    <w:p w14:paraId="015DB34A" w14:textId="77777777" w:rsidR="00A321F3" w:rsidRDefault="1890C4D4" w:rsidP="137AE554">
      <w:pPr>
        <w:rPr>
          <w:rFonts w:eastAsia="Georgia Pro" w:cs="Georgia Pro"/>
          <w:lang w:val="es-419"/>
        </w:rPr>
      </w:pPr>
      <w:r w:rsidRPr="25656429">
        <w:rPr>
          <w:rFonts w:eastAsia="Georgia Pro" w:cs="Georgia Pro"/>
          <w:color w:val="000000" w:themeColor="text1"/>
          <w:lang w:val="es-419"/>
        </w:rPr>
        <w:t xml:space="preserve">Con tecnologías de semiconductores comparables e igual frecuencia de reloj, un procesador </w:t>
      </w:r>
      <w:r w:rsidRPr="53E19BF2">
        <w:rPr>
          <w:rFonts w:eastAsia="Georgia Pro" w:cs="Georgia Pro"/>
          <w:b/>
          <w:bCs/>
          <w:color w:val="000000" w:themeColor="text1"/>
          <w:lang w:val="es-419"/>
        </w:rPr>
        <w:t xml:space="preserve">RISC </w:t>
      </w:r>
      <w:r w:rsidRPr="25656429">
        <w:rPr>
          <w:rFonts w:eastAsia="Georgia Pro" w:cs="Georgia Pro"/>
          <w:color w:val="000000" w:themeColor="text1"/>
          <w:lang w:val="es-419"/>
        </w:rPr>
        <w:t xml:space="preserve">típico necesita un tiempo de procesamiento dos a cuatro veces mayor que la de un </w:t>
      </w:r>
      <w:r w:rsidRPr="53E19BF2">
        <w:rPr>
          <w:rFonts w:eastAsia="Georgia Pro" w:cs="Georgia Pro"/>
          <w:b/>
          <w:bCs/>
          <w:color w:val="000000" w:themeColor="text1"/>
          <w:lang w:val="es-419"/>
        </w:rPr>
        <w:t>CISC</w:t>
      </w:r>
      <w:r w:rsidRPr="25656429">
        <w:rPr>
          <w:rFonts w:eastAsia="Georgia Pro" w:cs="Georgia Pro"/>
          <w:color w:val="000000" w:themeColor="text1"/>
          <w:lang w:val="es-419"/>
        </w:rPr>
        <w:t xml:space="preserve">, pero su estructura de hardware es tan simple, que se puede realizar en una fracción de la superficie ocupada por el circuito integrado de un procesador </w:t>
      </w:r>
      <w:r w:rsidRPr="53E19BF2">
        <w:rPr>
          <w:rFonts w:eastAsia="Georgia Pro" w:cs="Georgia Pro"/>
          <w:b/>
          <w:bCs/>
          <w:color w:val="000000" w:themeColor="text1"/>
          <w:lang w:val="es-419"/>
        </w:rPr>
        <w:t>CISC</w:t>
      </w:r>
      <w:r w:rsidRPr="25656429">
        <w:rPr>
          <w:rFonts w:eastAsia="Georgia Pro" w:cs="Georgia Pro"/>
          <w:color w:val="000000" w:themeColor="text1"/>
          <w:lang w:val="es-419"/>
        </w:rPr>
        <w:t>.</w:t>
      </w:r>
      <w:r w:rsidRPr="53E19BF2">
        <w:rPr>
          <w:rFonts w:eastAsia="Georgia Pro" w:cs="Georgia Pro"/>
          <w:lang w:val="es-419"/>
        </w:rPr>
        <w:t xml:space="preserve"> </w:t>
      </w:r>
    </w:p>
    <w:p w14:paraId="2B115F41" w14:textId="47A9C3F2" w:rsidR="009C3C3F" w:rsidRDefault="00A321F3" w:rsidP="137AE554">
      <w:pPr>
        <w:rPr>
          <w:rFonts w:eastAsia="Georgia Pro" w:cs="Georgia Pro"/>
          <w:lang w:val="es-419"/>
        </w:rPr>
      </w:pPr>
      <w:r>
        <w:rPr>
          <w:rFonts w:eastAsia="Georgia Pro" w:cs="Georgia Pro"/>
          <w:lang w:val="es-419"/>
        </w:rPr>
        <w:t xml:space="preserve">Actualmente, se consideran las ventajas de ambas arquitecturas y por tal motivo </w:t>
      </w:r>
      <w:r w:rsidR="00414255">
        <w:rPr>
          <w:rFonts w:eastAsia="Georgia Pro" w:cs="Georgia Pro"/>
          <w:lang w:val="es-419"/>
        </w:rPr>
        <w:t>la con</w:t>
      </w:r>
      <w:r w:rsidR="008967A1">
        <w:rPr>
          <w:rFonts w:eastAsia="Georgia Pro" w:cs="Georgia Pro"/>
          <w:lang w:val="es-419"/>
        </w:rPr>
        <w:t>v</w:t>
      </w:r>
      <w:r w:rsidR="00414255">
        <w:rPr>
          <w:rFonts w:eastAsia="Georgia Pro" w:cs="Georgia Pro"/>
          <w:lang w:val="es-419"/>
        </w:rPr>
        <w:t>er</w:t>
      </w:r>
      <w:r w:rsidR="008967A1">
        <w:rPr>
          <w:rFonts w:eastAsia="Georgia Pro" w:cs="Georgia Pro"/>
          <w:lang w:val="es-419"/>
        </w:rPr>
        <w:t>ge</w:t>
      </w:r>
      <w:r w:rsidR="00414255">
        <w:rPr>
          <w:rFonts w:eastAsia="Georgia Pro" w:cs="Georgia Pro"/>
          <w:lang w:val="es-419"/>
        </w:rPr>
        <w:t>ncia RISC-CISC es cada ve</w:t>
      </w:r>
      <w:r w:rsidR="004A6555">
        <w:rPr>
          <w:rFonts w:eastAsia="Georgia Pro" w:cs="Georgia Pro"/>
          <w:lang w:val="es-419"/>
        </w:rPr>
        <w:t>z</w:t>
      </w:r>
      <w:r w:rsidR="00414255">
        <w:rPr>
          <w:rFonts w:eastAsia="Georgia Pro" w:cs="Georgia Pro"/>
          <w:lang w:val="es-419"/>
        </w:rPr>
        <w:t xml:space="preserve"> </w:t>
      </w:r>
      <w:proofErr w:type="spellStart"/>
      <w:r w:rsidR="00414255">
        <w:rPr>
          <w:rFonts w:eastAsia="Georgia Pro" w:cs="Georgia Pro"/>
          <w:lang w:val="es-419"/>
        </w:rPr>
        <w:t>mas</w:t>
      </w:r>
      <w:proofErr w:type="spellEnd"/>
      <w:r w:rsidR="00414255">
        <w:rPr>
          <w:rFonts w:eastAsia="Georgia Pro" w:cs="Georgia Pro"/>
          <w:lang w:val="es-419"/>
        </w:rPr>
        <w:t xml:space="preserve"> vista en los nuevos procesadores. Los procesadores CISC incluyen nuevas técnicas de Pipeline para acelerar </w:t>
      </w:r>
      <w:r w:rsidR="00C6340C">
        <w:rPr>
          <w:rFonts w:eastAsia="Georgia Pro" w:cs="Georgia Pro"/>
          <w:lang w:val="es-419"/>
        </w:rPr>
        <w:t xml:space="preserve">el </w:t>
      </w:r>
      <w:r w:rsidR="004A6555">
        <w:rPr>
          <w:rFonts w:eastAsia="Georgia Pro" w:cs="Georgia Pro"/>
          <w:lang w:val="es-419"/>
        </w:rPr>
        <w:t>número</w:t>
      </w:r>
      <w:r w:rsidR="009C3C3F">
        <w:rPr>
          <w:rFonts w:eastAsia="Georgia Pro" w:cs="Georgia Pro"/>
          <w:lang w:val="es-419"/>
        </w:rPr>
        <w:t xml:space="preserve"> de instrucciones por segundo. </w:t>
      </w:r>
      <w:proofErr w:type="gramStart"/>
      <w:r w:rsidR="009C3C3F">
        <w:rPr>
          <w:rFonts w:eastAsia="Georgia Pro" w:cs="Georgia Pro"/>
          <w:lang w:val="es-419"/>
        </w:rPr>
        <w:t xml:space="preserve">Los procesadores RISC incluye cada vez </w:t>
      </w:r>
      <w:proofErr w:type="spellStart"/>
      <w:r w:rsidR="009C3C3F">
        <w:rPr>
          <w:rFonts w:eastAsia="Georgia Pro" w:cs="Georgia Pro"/>
          <w:lang w:val="es-419"/>
        </w:rPr>
        <w:t>mas</w:t>
      </w:r>
      <w:proofErr w:type="spellEnd"/>
      <w:proofErr w:type="gramEnd"/>
      <w:r w:rsidR="009C3C3F">
        <w:rPr>
          <w:rFonts w:eastAsia="Georgia Pro" w:cs="Georgia Pro"/>
          <w:lang w:val="es-419"/>
        </w:rPr>
        <w:t xml:space="preserve"> instrucciones para acelerar </w:t>
      </w:r>
      <w:r w:rsidR="004A6555">
        <w:rPr>
          <w:rFonts w:eastAsia="Georgia Pro" w:cs="Georgia Pro"/>
          <w:lang w:val="es-419"/>
        </w:rPr>
        <w:t>aún</w:t>
      </w:r>
      <w:r w:rsidR="009C3C3F">
        <w:rPr>
          <w:rFonts w:eastAsia="Georgia Pro" w:cs="Georgia Pro"/>
          <w:lang w:val="es-419"/>
        </w:rPr>
        <w:t xml:space="preserve"> mas lo </w:t>
      </w:r>
      <w:r w:rsidR="008967A1">
        <w:rPr>
          <w:rFonts w:eastAsia="Georgia Pro" w:cs="Georgia Pro"/>
          <w:lang w:val="es-419"/>
        </w:rPr>
        <w:t>programas</w:t>
      </w:r>
      <w:r w:rsidR="009C3C3F">
        <w:rPr>
          <w:rFonts w:eastAsia="Georgia Pro" w:cs="Georgia Pro"/>
          <w:lang w:val="es-419"/>
        </w:rPr>
        <w:t xml:space="preserve"> en HW.</w:t>
      </w:r>
    </w:p>
    <w:p w14:paraId="1167C83F" w14:textId="56CF01DD" w:rsidR="006F0711" w:rsidRDefault="008967A1" w:rsidP="137AE554">
      <w:pPr>
        <w:rPr>
          <w:rFonts w:eastAsia="Georgia Pro" w:cs="Georgia Pro"/>
          <w:lang w:val="es-419"/>
        </w:rPr>
      </w:pPr>
      <w:r>
        <w:rPr>
          <w:rFonts w:eastAsia="Georgia Pro" w:cs="Georgia Pro"/>
          <w:lang w:val="es-419"/>
        </w:rPr>
        <w:t xml:space="preserve">La mayoría de los sistemas CISC de alto rendimiento implementan un sistema que convierte dichas instrucciones complejas en varias instrucciones simples del tipo RISC, llamadas generalmente microinstrucciones. Algunos ejemplos de ellos son: Motorola 68000, </w:t>
      </w:r>
      <w:proofErr w:type="spellStart"/>
      <w:r>
        <w:rPr>
          <w:rFonts w:eastAsia="Georgia Pro" w:cs="Georgia Pro"/>
          <w:lang w:val="es-419"/>
        </w:rPr>
        <w:t>Ziglog</w:t>
      </w:r>
      <w:proofErr w:type="spellEnd"/>
      <w:r>
        <w:rPr>
          <w:rFonts w:eastAsia="Georgia Pro" w:cs="Georgia Pro"/>
          <w:lang w:val="es-419"/>
        </w:rPr>
        <w:t xml:space="preserve"> Z80 y toda la familia Intel x86 usada en la mayoría de las computadoras personales.</w:t>
      </w:r>
      <w:r w:rsidR="004A692C">
        <w:rPr>
          <w:rFonts w:eastAsia="Georgia Pro" w:cs="Georgia Pro"/>
          <w:lang w:val="es-419"/>
        </w:rPr>
        <w:t xml:space="preserve"> </w:t>
      </w:r>
      <w:r w:rsidR="006F0711">
        <w:rPr>
          <w:rFonts w:eastAsia="Georgia Pro" w:cs="Georgia Pro"/>
          <w:lang w:val="es-419"/>
        </w:rPr>
        <w:t>En la actualidad CISC debido a su complejidad, es altamente usado en ordenadores de escritorio</w:t>
      </w:r>
      <w:r w:rsidR="006F0711">
        <w:rPr>
          <w:lang w:val="es-419"/>
        </w:rPr>
        <w:t xml:space="preserve">, </w:t>
      </w:r>
      <w:r w:rsidR="006F0711">
        <w:rPr>
          <w:rFonts w:eastAsia="Georgia Pro" w:cs="Georgia Pro"/>
          <w:lang w:val="es-419"/>
        </w:rPr>
        <w:t>va de la mano con procesadores de la familia Intel x86 y AMD x86-64.</w:t>
      </w:r>
    </w:p>
    <w:p w14:paraId="23EEB814" w14:textId="5F0665BC" w:rsidR="00455908" w:rsidRPr="00285F16" w:rsidRDefault="006F0711" w:rsidP="137AE554">
      <w:pPr>
        <w:rPr>
          <w:rFonts w:eastAsia="Georgia Pro" w:cs="Georgia Pro"/>
          <w:lang w:val="es-419"/>
        </w:rPr>
      </w:pPr>
      <w:r>
        <w:rPr>
          <w:rFonts w:eastAsia="Georgia Pro" w:cs="Georgia Pro"/>
          <w:lang w:val="es-419"/>
        </w:rPr>
        <w:t>RISC ha evolucionado a la arquitectura ARM (</w:t>
      </w:r>
      <w:proofErr w:type="spellStart"/>
      <w:r>
        <w:rPr>
          <w:rFonts w:eastAsia="Georgia Pro" w:cs="Georgia Pro"/>
          <w:lang w:val="es-419"/>
        </w:rPr>
        <w:t>Advanced</w:t>
      </w:r>
      <w:proofErr w:type="spellEnd"/>
      <w:r>
        <w:rPr>
          <w:rFonts w:eastAsia="Georgia Pro" w:cs="Georgia Pro"/>
          <w:lang w:val="es-419"/>
        </w:rPr>
        <w:t xml:space="preserve"> RISC Machine). </w:t>
      </w:r>
      <w:r w:rsidR="005B7A15">
        <w:rPr>
          <w:rFonts w:eastAsia="Georgia Pro" w:cs="Georgia Pro"/>
          <w:lang w:val="es-419"/>
        </w:rPr>
        <w:t xml:space="preserve">ARM debido a su bajo nivel de </w:t>
      </w:r>
      <w:r w:rsidR="0032074D">
        <w:rPr>
          <w:rFonts w:eastAsia="Georgia Pro" w:cs="Georgia Pro"/>
          <w:lang w:val="es-419"/>
        </w:rPr>
        <w:t>componentes</w:t>
      </w:r>
      <w:r w:rsidR="005B7A15">
        <w:rPr>
          <w:rFonts w:eastAsia="Georgia Pro" w:cs="Georgia Pro"/>
          <w:lang w:val="es-419"/>
        </w:rPr>
        <w:t>, sencillez de su set de instrucciones, y bajo consumo, es ideal para dispositivos móviles. AP</w:t>
      </w:r>
      <w:r w:rsidR="005A7E89">
        <w:rPr>
          <w:rFonts w:eastAsia="Georgia Pro" w:cs="Georgia Pro"/>
          <w:lang w:val="es-419"/>
        </w:rPr>
        <w:t>P</w:t>
      </w:r>
      <w:r w:rsidR="005B7A15">
        <w:rPr>
          <w:rFonts w:eastAsia="Georgia Pro" w:cs="Georgia Pro"/>
          <w:lang w:val="es-419"/>
        </w:rPr>
        <w:t xml:space="preserve">LE COMPUTERS </w:t>
      </w:r>
      <w:proofErr w:type="spellStart"/>
      <w:r w:rsidR="005B7A15">
        <w:rPr>
          <w:rFonts w:eastAsia="Georgia Pro" w:cs="Georgia Pro"/>
          <w:lang w:val="es-419"/>
        </w:rPr>
        <w:t>esta</w:t>
      </w:r>
      <w:proofErr w:type="spellEnd"/>
      <w:r w:rsidR="005B7A15">
        <w:rPr>
          <w:rFonts w:eastAsia="Georgia Pro" w:cs="Georgia Pro"/>
          <w:lang w:val="es-419"/>
        </w:rPr>
        <w:t xml:space="preserve"> trabajando para implementar ARM en su nueva línea de computadoras, abandonando a la familia de procesadores </w:t>
      </w:r>
      <w:r w:rsidR="0032074D">
        <w:rPr>
          <w:rFonts w:eastAsia="Georgia Pro" w:cs="Georgia Pro"/>
          <w:lang w:val="es-419"/>
        </w:rPr>
        <w:t>Intel.</w:t>
      </w:r>
    </w:p>
    <w:tbl>
      <w:tblPr>
        <w:tblStyle w:val="Tabladelista4-nfasis5"/>
        <w:tblW w:w="0" w:type="auto"/>
        <w:tblLayout w:type="fixed"/>
        <w:tblLook w:val="06A0" w:firstRow="1" w:lastRow="0" w:firstColumn="1" w:lastColumn="0" w:noHBand="1" w:noVBand="1"/>
      </w:tblPr>
      <w:tblGrid>
        <w:gridCol w:w="3600"/>
        <w:gridCol w:w="3600"/>
        <w:gridCol w:w="3600"/>
      </w:tblGrid>
      <w:tr w:rsidR="2BCE065E" w14:paraId="43431380" w14:textId="77777777" w:rsidTr="00857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03B2819D" w14:textId="70D4FF96" w:rsidR="69FC903B" w:rsidRDefault="69FC903B" w:rsidP="2BCE065E">
            <w:pPr>
              <w:rPr>
                <w:lang w:val="es-419"/>
              </w:rPr>
            </w:pPr>
            <w:r w:rsidRPr="2BCE065E">
              <w:rPr>
                <w:lang w:val="es-419"/>
              </w:rPr>
              <w:t>Características</w:t>
            </w:r>
          </w:p>
        </w:tc>
        <w:tc>
          <w:tcPr>
            <w:tcW w:w="3600" w:type="dxa"/>
          </w:tcPr>
          <w:p w14:paraId="3391072C" w14:textId="489B4090" w:rsidR="2BCE065E" w:rsidRDefault="69FC903B" w:rsidP="2BCE065E">
            <w:pPr>
              <w:cnfStyle w:val="100000000000" w:firstRow="1" w:lastRow="0" w:firstColumn="0" w:lastColumn="0" w:oddVBand="0" w:evenVBand="0" w:oddHBand="0" w:evenHBand="0" w:firstRowFirstColumn="0" w:firstRowLastColumn="0" w:lastRowFirstColumn="0" w:lastRowLastColumn="0"/>
              <w:rPr>
                <w:lang w:val="es-419"/>
              </w:rPr>
            </w:pPr>
            <w:r w:rsidRPr="451CE13B">
              <w:rPr>
                <w:lang w:val="es-419"/>
              </w:rPr>
              <w:t>CISC</w:t>
            </w:r>
          </w:p>
        </w:tc>
        <w:tc>
          <w:tcPr>
            <w:tcW w:w="3600" w:type="dxa"/>
          </w:tcPr>
          <w:p w14:paraId="0DAC06B7" w14:textId="489B4090" w:rsidR="2BCE065E" w:rsidRDefault="69FC903B" w:rsidP="2BCE065E">
            <w:pPr>
              <w:cnfStyle w:val="100000000000" w:firstRow="1" w:lastRow="0" w:firstColumn="0" w:lastColumn="0" w:oddVBand="0" w:evenVBand="0" w:oddHBand="0" w:evenHBand="0" w:firstRowFirstColumn="0" w:firstRowLastColumn="0" w:lastRowFirstColumn="0" w:lastRowLastColumn="0"/>
              <w:rPr>
                <w:lang w:val="es-419"/>
              </w:rPr>
            </w:pPr>
            <w:r w:rsidRPr="451CE13B">
              <w:rPr>
                <w:lang w:val="es-419"/>
              </w:rPr>
              <w:t>RISC</w:t>
            </w:r>
          </w:p>
        </w:tc>
      </w:tr>
      <w:tr w:rsidR="2BCE065E" w14:paraId="3FC11FC8"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068CF3D5" w14:textId="7F393F73" w:rsidR="69FC903B" w:rsidRDefault="69FC903B" w:rsidP="2BCE065E">
            <w:pPr>
              <w:rPr>
                <w:lang w:val="es-419"/>
              </w:rPr>
            </w:pPr>
            <w:r w:rsidRPr="2BCE065E">
              <w:rPr>
                <w:lang w:val="es-419"/>
              </w:rPr>
              <w:t>Memoria de control</w:t>
            </w:r>
          </w:p>
        </w:tc>
        <w:tc>
          <w:tcPr>
            <w:tcW w:w="3600" w:type="dxa"/>
          </w:tcPr>
          <w:p w14:paraId="25860E8E" w14:textId="763B17E3"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8B17259">
              <w:rPr>
                <w:lang w:val="es-419"/>
              </w:rPr>
              <w:t>Si</w:t>
            </w:r>
          </w:p>
        </w:tc>
        <w:tc>
          <w:tcPr>
            <w:tcW w:w="3600" w:type="dxa"/>
          </w:tcPr>
          <w:p w14:paraId="3BF584CA" w14:textId="198BFBB4"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8B17259">
              <w:rPr>
                <w:lang w:val="es-419"/>
              </w:rPr>
              <w:t>No</w:t>
            </w:r>
          </w:p>
        </w:tc>
      </w:tr>
      <w:tr w:rsidR="2BCE065E" w14:paraId="3C6FB3DA"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60F7DBA1" w14:textId="3E1C8821" w:rsidR="69FC903B" w:rsidRDefault="69FC903B" w:rsidP="2BCE065E">
            <w:pPr>
              <w:rPr>
                <w:lang w:val="es-419"/>
              </w:rPr>
            </w:pPr>
            <w:r w:rsidRPr="2BCE065E">
              <w:rPr>
                <w:lang w:val="es-419"/>
              </w:rPr>
              <w:t>Set de instrucciones</w:t>
            </w:r>
          </w:p>
        </w:tc>
        <w:tc>
          <w:tcPr>
            <w:tcW w:w="3600" w:type="dxa"/>
          </w:tcPr>
          <w:p w14:paraId="40A215F7" w14:textId="42C7D3BD" w:rsidR="2BCE065E" w:rsidRDefault="69FC903B" w:rsidP="48B17259">
            <w:pPr>
              <w:spacing w:line="259" w:lineRule="auto"/>
              <w:cnfStyle w:val="000000000000" w:firstRow="0" w:lastRow="0" w:firstColumn="0" w:lastColumn="0" w:oddVBand="0" w:evenVBand="0" w:oddHBand="0" w:evenHBand="0" w:firstRowFirstColumn="0" w:firstRowLastColumn="0" w:lastRowFirstColumn="0" w:lastRowLastColumn="0"/>
            </w:pPr>
            <w:r w:rsidRPr="48B17259">
              <w:rPr>
                <w:lang w:val="es-419"/>
              </w:rPr>
              <w:t>Amplio</w:t>
            </w:r>
          </w:p>
        </w:tc>
        <w:tc>
          <w:tcPr>
            <w:tcW w:w="3600" w:type="dxa"/>
          </w:tcPr>
          <w:p w14:paraId="0F44ECE2" w14:textId="2DE41BB8"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8B17259">
              <w:rPr>
                <w:lang w:val="es-419"/>
              </w:rPr>
              <w:t>Reducido</w:t>
            </w:r>
          </w:p>
        </w:tc>
      </w:tr>
      <w:tr w:rsidR="2BCE065E" w:rsidRPr="0029210E" w14:paraId="1FCB1E7F"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317CA85C" w14:textId="58684E02" w:rsidR="69FC903B" w:rsidRDefault="69FC903B" w:rsidP="2BCE065E">
            <w:pPr>
              <w:rPr>
                <w:lang w:val="es-419"/>
              </w:rPr>
            </w:pPr>
            <w:r w:rsidRPr="2BCE065E">
              <w:rPr>
                <w:lang w:val="es-419"/>
              </w:rPr>
              <w:t>Ciclos de reloj por instrucción</w:t>
            </w:r>
          </w:p>
        </w:tc>
        <w:tc>
          <w:tcPr>
            <w:tcW w:w="3600" w:type="dxa"/>
          </w:tcPr>
          <w:p w14:paraId="3431D3FA" w14:textId="35759ACE"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8B17259">
              <w:rPr>
                <w:lang w:val="es-419"/>
              </w:rPr>
              <w:t>Indefinido</w:t>
            </w:r>
          </w:p>
        </w:tc>
        <w:tc>
          <w:tcPr>
            <w:tcW w:w="3600" w:type="dxa"/>
          </w:tcPr>
          <w:p w14:paraId="4CF51559" w14:textId="3D64ABF9"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8B17259">
              <w:rPr>
                <w:lang w:val="es-419"/>
              </w:rPr>
              <w:t>1 o 2</w:t>
            </w:r>
          </w:p>
        </w:tc>
      </w:tr>
      <w:tr w:rsidR="2BCE065E" w:rsidRPr="00F84027" w14:paraId="36A046FA"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131EA9A6" w14:textId="5D9C7D5D" w:rsidR="69FC903B" w:rsidRDefault="69FC903B" w:rsidP="2BCE065E">
            <w:pPr>
              <w:rPr>
                <w:lang w:val="es-419"/>
              </w:rPr>
            </w:pPr>
            <w:r w:rsidRPr="2BCE065E">
              <w:rPr>
                <w:lang w:val="es-419"/>
              </w:rPr>
              <w:lastRenderedPageBreak/>
              <w:t xml:space="preserve">Acceso a MP mediante </w:t>
            </w:r>
            <w:proofErr w:type="spellStart"/>
            <w:proofErr w:type="gramStart"/>
            <w:r w:rsidRPr="2BCE065E">
              <w:rPr>
                <w:lang w:val="es-419"/>
              </w:rPr>
              <w:t>micro-instrucciones</w:t>
            </w:r>
            <w:proofErr w:type="spellEnd"/>
            <w:proofErr w:type="gramEnd"/>
          </w:p>
        </w:tc>
        <w:tc>
          <w:tcPr>
            <w:tcW w:w="3600" w:type="dxa"/>
          </w:tcPr>
          <w:p w14:paraId="33AA6C9E" w14:textId="74FC394A"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1F4D0B2A">
              <w:rPr>
                <w:lang w:val="es-419"/>
              </w:rPr>
              <w:t>Si</w:t>
            </w:r>
          </w:p>
        </w:tc>
        <w:tc>
          <w:tcPr>
            <w:tcW w:w="3600" w:type="dxa"/>
          </w:tcPr>
          <w:p w14:paraId="6E8180B6" w14:textId="5110340D"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1F4D0B2A">
              <w:rPr>
                <w:lang w:val="es-419"/>
              </w:rPr>
              <w:t>No, utiliza registros auxiliares (salvo en LOAD y STORE)</w:t>
            </w:r>
          </w:p>
        </w:tc>
      </w:tr>
      <w:tr w:rsidR="2BCE065E" w14:paraId="5A61638A"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1099861F" w14:textId="3AB0BB00" w:rsidR="69FC903B" w:rsidRDefault="69FC903B" w:rsidP="2BCE065E">
            <w:pPr>
              <w:rPr>
                <w:lang w:val="es-419"/>
              </w:rPr>
            </w:pPr>
            <w:r w:rsidRPr="2BCE065E">
              <w:rPr>
                <w:lang w:val="es-419"/>
              </w:rPr>
              <w:t>Pipe-line</w:t>
            </w:r>
          </w:p>
        </w:tc>
        <w:tc>
          <w:tcPr>
            <w:tcW w:w="3600" w:type="dxa"/>
          </w:tcPr>
          <w:p w14:paraId="47D80798" w14:textId="3EB78450"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1F4D0B2A">
              <w:rPr>
                <w:lang w:val="es-419"/>
              </w:rPr>
              <w:t>No o ineficiente</w:t>
            </w:r>
          </w:p>
        </w:tc>
        <w:tc>
          <w:tcPr>
            <w:tcW w:w="3600" w:type="dxa"/>
          </w:tcPr>
          <w:p w14:paraId="2882B329" w14:textId="26D99FA6"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1F4D0B2A">
              <w:rPr>
                <w:lang w:val="es-419"/>
              </w:rPr>
              <w:t>Eficiente</w:t>
            </w:r>
          </w:p>
        </w:tc>
      </w:tr>
      <w:tr w:rsidR="2BCE065E" w14:paraId="1FCB035C"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4D9BD83F" w14:textId="1C084324" w:rsidR="69FC903B" w:rsidRDefault="69FC903B" w:rsidP="2BCE065E">
            <w:pPr>
              <w:rPr>
                <w:lang w:val="es-419"/>
              </w:rPr>
            </w:pPr>
            <w:r w:rsidRPr="2BCE065E">
              <w:rPr>
                <w:lang w:val="es-419"/>
              </w:rPr>
              <w:t>Compiladores</w:t>
            </w:r>
          </w:p>
        </w:tc>
        <w:tc>
          <w:tcPr>
            <w:tcW w:w="3600" w:type="dxa"/>
          </w:tcPr>
          <w:p w14:paraId="0A2B5DC1" w14:textId="114DF8C1"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Simples</w:t>
            </w:r>
          </w:p>
        </w:tc>
        <w:tc>
          <w:tcPr>
            <w:tcW w:w="3600" w:type="dxa"/>
          </w:tcPr>
          <w:p w14:paraId="1BB0F411" w14:textId="2290C65C"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Complejos</w:t>
            </w:r>
          </w:p>
        </w:tc>
      </w:tr>
      <w:tr w:rsidR="2BCE065E" w14:paraId="00E97AC0"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71F982A9" w14:textId="67BF11EA" w:rsidR="69FC903B" w:rsidRDefault="69FC903B" w:rsidP="2BCE065E">
            <w:pPr>
              <w:rPr>
                <w:lang w:val="es-419"/>
              </w:rPr>
            </w:pPr>
            <w:r w:rsidRPr="2BCE065E">
              <w:rPr>
                <w:lang w:val="es-419"/>
              </w:rPr>
              <w:t>Formato de instrucción</w:t>
            </w:r>
          </w:p>
        </w:tc>
        <w:tc>
          <w:tcPr>
            <w:tcW w:w="3600" w:type="dxa"/>
          </w:tcPr>
          <w:p w14:paraId="69A50E81" w14:textId="7FCB1C9A"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Variable</w:t>
            </w:r>
          </w:p>
        </w:tc>
        <w:tc>
          <w:tcPr>
            <w:tcW w:w="3600" w:type="dxa"/>
          </w:tcPr>
          <w:p w14:paraId="6AADC5FE" w14:textId="1BAB968F"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Fijo</w:t>
            </w:r>
          </w:p>
        </w:tc>
      </w:tr>
      <w:tr w:rsidR="2BCE065E" w:rsidRPr="0029210E" w14:paraId="342910C7"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6A6A3470" w14:textId="4B5AE018" w:rsidR="69FC903B" w:rsidRDefault="69FC903B" w:rsidP="2BCE065E">
            <w:pPr>
              <w:rPr>
                <w:lang w:val="es-419"/>
              </w:rPr>
            </w:pPr>
            <w:r w:rsidRPr="2BCE065E">
              <w:rPr>
                <w:lang w:val="es-419"/>
              </w:rPr>
              <w:t>Implementación de paralelismo en la ejecución de instrucciones</w:t>
            </w:r>
          </w:p>
        </w:tc>
        <w:tc>
          <w:tcPr>
            <w:tcW w:w="3600" w:type="dxa"/>
          </w:tcPr>
          <w:p w14:paraId="3B31E539" w14:textId="47E1DBF6"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Compleja</w:t>
            </w:r>
          </w:p>
        </w:tc>
        <w:tc>
          <w:tcPr>
            <w:tcW w:w="3600" w:type="dxa"/>
          </w:tcPr>
          <w:p w14:paraId="6032BADC" w14:textId="3AE582D1"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Simple</w:t>
            </w:r>
          </w:p>
        </w:tc>
      </w:tr>
      <w:tr w:rsidR="2BCE065E" w:rsidRPr="00F84027" w14:paraId="54CBCBF7"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3257EA6C" w14:textId="5CFFABC0" w:rsidR="2BCE065E" w:rsidRDefault="69FC903B" w:rsidP="2BCE065E">
            <w:pPr>
              <w:rPr>
                <w:lang w:val="es-419"/>
              </w:rPr>
            </w:pPr>
            <w:r w:rsidRPr="48B17259">
              <w:rPr>
                <w:lang w:val="es-419"/>
              </w:rPr>
              <w:t>Velocidad de procesamiento</w:t>
            </w:r>
          </w:p>
        </w:tc>
        <w:tc>
          <w:tcPr>
            <w:tcW w:w="3600" w:type="dxa"/>
          </w:tcPr>
          <w:p w14:paraId="6773DD8E" w14:textId="30517B9D"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Reducida por los accesos a la memoria de control</w:t>
            </w:r>
          </w:p>
        </w:tc>
        <w:tc>
          <w:tcPr>
            <w:tcW w:w="3600" w:type="dxa"/>
          </w:tcPr>
          <w:p w14:paraId="62C01F5E" w14:textId="64E250B4" w:rsidR="7AB8557C" w:rsidRPr="451CE13B" w:rsidRDefault="7AB8557C" w:rsidP="7AB8557C">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Optimizada por el paralelismo de ejecución</w:t>
            </w:r>
          </w:p>
        </w:tc>
      </w:tr>
      <w:tr w:rsidR="2BCE065E" w:rsidRPr="0029210E" w14:paraId="0403299B"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1A9FFA09" w14:textId="5CFFABC0" w:rsidR="2BCE065E" w:rsidRDefault="69FC903B" w:rsidP="2BCE065E">
            <w:pPr>
              <w:rPr>
                <w:lang w:val="es-419"/>
              </w:rPr>
            </w:pPr>
            <w:r w:rsidRPr="48B17259">
              <w:rPr>
                <w:lang w:val="es-419"/>
              </w:rPr>
              <w:t>Permite modularidad y crecimiento del set de instrucciones</w:t>
            </w:r>
          </w:p>
        </w:tc>
        <w:tc>
          <w:tcPr>
            <w:tcW w:w="3600" w:type="dxa"/>
          </w:tcPr>
          <w:p w14:paraId="7D77A636" w14:textId="2636F9CD"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Si</w:t>
            </w:r>
          </w:p>
        </w:tc>
        <w:tc>
          <w:tcPr>
            <w:tcW w:w="3600" w:type="dxa"/>
          </w:tcPr>
          <w:p w14:paraId="468BEB9D" w14:textId="2A371C59"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No</w:t>
            </w:r>
          </w:p>
        </w:tc>
      </w:tr>
      <w:tr w:rsidR="2BCE065E" w:rsidRPr="0029210E" w14:paraId="3AA9F8B6" w14:textId="77777777" w:rsidTr="00857307">
        <w:tc>
          <w:tcPr>
            <w:cnfStyle w:val="001000000000" w:firstRow="0" w:lastRow="0" w:firstColumn="1" w:lastColumn="0" w:oddVBand="0" w:evenVBand="0" w:oddHBand="0" w:evenHBand="0" w:firstRowFirstColumn="0" w:firstRowLastColumn="0" w:lastRowFirstColumn="0" w:lastRowLastColumn="0"/>
            <w:tcW w:w="3600" w:type="dxa"/>
          </w:tcPr>
          <w:p w14:paraId="63E467E3" w14:textId="5CFFABC0" w:rsidR="2BCE065E" w:rsidRDefault="69FC903B" w:rsidP="2BCE065E">
            <w:pPr>
              <w:rPr>
                <w:lang w:val="es-419"/>
              </w:rPr>
            </w:pPr>
            <w:r w:rsidRPr="48B17259">
              <w:rPr>
                <w:lang w:val="es-419"/>
              </w:rPr>
              <w:t>Predicción de bifurcaciones</w:t>
            </w:r>
          </w:p>
        </w:tc>
        <w:tc>
          <w:tcPr>
            <w:tcW w:w="3600" w:type="dxa"/>
          </w:tcPr>
          <w:p w14:paraId="286CF9AB" w14:textId="014255E9"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No</w:t>
            </w:r>
          </w:p>
        </w:tc>
        <w:tc>
          <w:tcPr>
            <w:tcW w:w="3600" w:type="dxa"/>
          </w:tcPr>
          <w:p w14:paraId="31F6FFDC" w14:textId="2110F2E9" w:rsidR="2BCE065E" w:rsidRDefault="69FC903B" w:rsidP="2BCE065E">
            <w:pPr>
              <w:cnfStyle w:val="000000000000" w:firstRow="0" w:lastRow="0" w:firstColumn="0" w:lastColumn="0" w:oddVBand="0" w:evenVBand="0" w:oddHBand="0" w:evenHBand="0" w:firstRowFirstColumn="0" w:firstRowLastColumn="0" w:lastRowFirstColumn="0" w:lastRowLastColumn="0"/>
              <w:rPr>
                <w:lang w:val="es-419"/>
              </w:rPr>
            </w:pPr>
            <w:r w:rsidRPr="451CE13B">
              <w:rPr>
                <w:lang w:val="es-419"/>
              </w:rPr>
              <w:t>Si</w:t>
            </w:r>
          </w:p>
        </w:tc>
      </w:tr>
    </w:tbl>
    <w:p w14:paraId="1E11440C" w14:textId="1EECF3E6" w:rsidR="2E225180" w:rsidRDefault="2E225180" w:rsidP="2E225180">
      <w:pPr>
        <w:jc w:val="center"/>
        <w:rPr>
          <w:b/>
          <w:bCs/>
        </w:rPr>
      </w:pPr>
    </w:p>
    <w:p w14:paraId="0617EFA2" w14:textId="1FCE1929" w:rsidR="2E225180" w:rsidRPr="00DC35BB" w:rsidRDefault="2E225180">
      <w:pPr>
        <w:rPr>
          <w:lang w:val="es-419"/>
        </w:rPr>
      </w:pPr>
      <w:r w:rsidRPr="00DC35BB">
        <w:rPr>
          <w:lang w:val="es-419"/>
        </w:rPr>
        <w:br w:type="page"/>
      </w:r>
    </w:p>
    <w:p w14:paraId="7AB311D8" w14:textId="23B38B57" w:rsidR="2EADCBD8" w:rsidRPr="007C26A9" w:rsidRDefault="2EADCBD8" w:rsidP="2E225180">
      <w:pPr>
        <w:jc w:val="center"/>
        <w:rPr>
          <w:lang w:val="es-419"/>
        </w:rPr>
      </w:pPr>
    </w:p>
    <w:p w14:paraId="3A5FAE16" w14:textId="5020F169" w:rsidR="2E225180" w:rsidRPr="007C26A9" w:rsidRDefault="2E225180" w:rsidP="2E225180">
      <w:pPr>
        <w:rPr>
          <w:lang w:val="es-419"/>
        </w:rPr>
      </w:pPr>
    </w:p>
    <w:p w14:paraId="5A8319EF" w14:textId="14FC35C7" w:rsidR="00394241" w:rsidRPr="00394241" w:rsidRDefault="00394241" w:rsidP="00394241">
      <w:pPr>
        <w:jc w:val="center"/>
        <w:rPr>
          <w:b/>
          <w:bCs/>
        </w:rPr>
      </w:pPr>
      <w:proofErr w:type="spellStart"/>
      <w:r w:rsidRPr="00394241">
        <w:rPr>
          <w:b/>
          <w:bCs/>
        </w:rPr>
        <w:t>Arquitectura</w:t>
      </w:r>
      <w:proofErr w:type="spellEnd"/>
      <w:r w:rsidRPr="00394241">
        <w:rPr>
          <w:b/>
          <w:bCs/>
        </w:rPr>
        <w:t xml:space="preserve"> Von Neumann vs </w:t>
      </w:r>
      <w:proofErr w:type="spellStart"/>
      <w:r w:rsidRPr="00394241">
        <w:rPr>
          <w:b/>
          <w:bCs/>
        </w:rPr>
        <w:t>Arquitectura</w:t>
      </w:r>
      <w:proofErr w:type="spellEnd"/>
      <w:r w:rsidRPr="00394241">
        <w:rPr>
          <w:b/>
          <w:bCs/>
        </w:rPr>
        <w:t xml:space="preserve"> Harvard</w:t>
      </w:r>
    </w:p>
    <w:p w14:paraId="7286B9AB" w14:textId="22DDBE5B" w:rsidR="00394241" w:rsidRPr="0075749F" w:rsidRDefault="00394241" w:rsidP="00394241">
      <w:pPr>
        <w:rPr>
          <w:b/>
          <w:bCs/>
          <w:lang w:val="es-419"/>
        </w:rPr>
      </w:pPr>
      <w:proofErr w:type="spellStart"/>
      <w:r w:rsidRPr="0075749F">
        <w:rPr>
          <w:b/>
          <w:bCs/>
          <w:lang w:val="es-419"/>
        </w:rPr>
        <w:t>Von</w:t>
      </w:r>
      <w:proofErr w:type="spellEnd"/>
      <w:r w:rsidRPr="0075749F">
        <w:rPr>
          <w:b/>
          <w:bCs/>
          <w:lang w:val="es-419"/>
        </w:rPr>
        <w:t xml:space="preserve"> Neumann:</w:t>
      </w:r>
    </w:p>
    <w:p w14:paraId="5A394910" w14:textId="22DDBE5B" w:rsidR="00DC46B9" w:rsidRDefault="00394241" w:rsidP="00394241">
      <w:pPr>
        <w:rPr>
          <w:lang w:val="es-419"/>
        </w:rPr>
      </w:pPr>
      <w:r w:rsidRPr="00394241">
        <w:rPr>
          <w:lang w:val="es-419"/>
        </w:rPr>
        <w:t>la CPU se conecta con una memoria única, donde coexisten datos e</w:t>
      </w:r>
      <w:r w:rsidR="00DC46B9">
        <w:rPr>
          <w:lang w:val="es-419"/>
        </w:rPr>
        <w:t xml:space="preserve"> </w:t>
      </w:r>
      <w:r w:rsidRPr="00394241">
        <w:rPr>
          <w:lang w:val="es-419"/>
        </w:rPr>
        <w:t xml:space="preserve">instrucciones, a través de un mismo sistema de buses. </w:t>
      </w:r>
    </w:p>
    <w:p w14:paraId="17CDC272" w14:textId="66230DA1" w:rsidR="00394241" w:rsidRPr="00394241" w:rsidRDefault="00394241" w:rsidP="00394241">
      <w:pPr>
        <w:rPr>
          <w:lang w:val="es-419"/>
        </w:rPr>
      </w:pPr>
      <w:r w:rsidRPr="00394241">
        <w:rPr>
          <w:lang w:val="es-419"/>
        </w:rPr>
        <w:t>Esto tiene 2 desventajas:</w:t>
      </w:r>
    </w:p>
    <w:p w14:paraId="4DD5A7B6" w14:textId="023AC939" w:rsidR="00394241" w:rsidRPr="007E2E93" w:rsidRDefault="00394241" w:rsidP="00154A39">
      <w:pPr>
        <w:pStyle w:val="Prrafodelista"/>
        <w:numPr>
          <w:ilvl w:val="0"/>
          <w:numId w:val="85"/>
        </w:numPr>
      </w:pPr>
      <w:r w:rsidRPr="00DC46B9">
        <w:t>El tamaño de los datos e instrucciones está fijado por el ancho del bus que comunica la memoria con</w:t>
      </w:r>
      <w:r w:rsidR="007E2E93">
        <w:t xml:space="preserve"> </w:t>
      </w:r>
      <w:r w:rsidRPr="00DC46B9">
        <w:t>la CPU. Así, con un bus de 8 bits, se tendrán que manejar datos e instrucciones de una o más unidades</w:t>
      </w:r>
      <w:r w:rsidR="007E2E93" w:rsidRPr="2E225180">
        <w:t xml:space="preserve"> </w:t>
      </w:r>
      <w:r w:rsidRPr="2E225180">
        <w:t>de 8 bits (</w:t>
      </w:r>
      <w:r w:rsidR="15AD3584" w:rsidRPr="2E225180">
        <w:t xml:space="preserve">1 </w:t>
      </w:r>
      <w:r w:rsidR="032767FD" w:rsidRPr="2E225180">
        <w:t>byte</w:t>
      </w:r>
      <w:r w:rsidRPr="2E225180">
        <w:t xml:space="preserve">) de longitud. Si quisiéramos acceder a una instrucción o dato de más de un byte </w:t>
      </w:r>
      <w:r w:rsidRPr="007E2E93">
        <w:t>de</w:t>
      </w:r>
      <w:r w:rsidR="007E2E93" w:rsidRPr="007E2E93">
        <w:t xml:space="preserve"> </w:t>
      </w:r>
      <w:r w:rsidRPr="007E2E93">
        <w:t>longitud, tendríamos que realizar más de un acceso a la memoria.</w:t>
      </w:r>
    </w:p>
    <w:p w14:paraId="465AC03D" w14:textId="4FED9D1B" w:rsidR="00394241" w:rsidRPr="00DC46B9" w:rsidRDefault="00394241" w:rsidP="00154A39">
      <w:pPr>
        <w:pStyle w:val="Prrafodelista"/>
        <w:numPr>
          <w:ilvl w:val="0"/>
          <w:numId w:val="85"/>
        </w:numPr>
      </w:pPr>
      <w:r w:rsidRPr="00DC46B9">
        <w:t>El procesador es más lento en su respuesta, ya que no puede buscar en memoria una nueva</w:t>
      </w:r>
      <w:r w:rsidR="007E2E93">
        <w:t xml:space="preserve"> </w:t>
      </w:r>
      <w:r w:rsidRPr="00DC46B9">
        <w:t>instrucción mientras no finalicen las transferencias de datos de la instrucción anterior, lo cual</w:t>
      </w:r>
      <w:r w:rsidR="007E2E93">
        <w:t xml:space="preserve"> </w:t>
      </w:r>
      <w:r w:rsidRPr="00DC46B9">
        <w:t xml:space="preserve">impide superponer ambos tiempos de acceso. </w:t>
      </w:r>
      <w:r w:rsidR="65EDBFE8">
        <w:t>O sea</w:t>
      </w:r>
      <w:r w:rsidRPr="00DC46B9">
        <w:t>, la CPU puede estar bien leyendo una instrucción</w:t>
      </w:r>
      <w:r w:rsidR="007E2E93">
        <w:t xml:space="preserve"> o </w:t>
      </w:r>
      <w:r w:rsidRPr="00DC46B9">
        <w:t>leyendo/escribiendo datos desde/hacia la memoria</w:t>
      </w:r>
      <w:r w:rsidR="406A89B8">
        <w:t>,</w:t>
      </w:r>
      <w:r w:rsidRPr="00DC46B9">
        <w:t xml:space="preserve"> pero ambos procesos no pueden ocurrir al</w:t>
      </w:r>
      <w:r w:rsidR="007E2E93">
        <w:t xml:space="preserve"> </w:t>
      </w:r>
      <w:r w:rsidRPr="00DC46B9">
        <w:t>mismo tiempo, ya que las instrucciones y datos usan el mismo sistema de buses.</w:t>
      </w:r>
    </w:p>
    <w:p w14:paraId="6A059D1A" w14:textId="22DDBE5B" w:rsidR="00DC46B9" w:rsidRPr="00394241" w:rsidRDefault="294F9DDC" w:rsidP="007E2E93">
      <w:pPr>
        <w:jc w:val="center"/>
        <w:rPr>
          <w:lang w:val="es-419"/>
        </w:rPr>
      </w:pPr>
      <w:r>
        <w:rPr>
          <w:noProof/>
        </w:rPr>
        <w:drawing>
          <wp:inline distT="0" distB="0" distL="0" distR="0" wp14:anchorId="46E0E4D2" wp14:editId="0BFEA529">
            <wp:extent cx="2583835" cy="1112423"/>
            <wp:effectExtent l="0" t="0" r="6985" b="0"/>
            <wp:docPr id="337728538" name="Picture 33772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8538"/>
                    <pic:cNvPicPr/>
                  </pic:nvPicPr>
                  <pic:blipFill>
                    <a:blip r:embed="rId170">
                      <a:extLst>
                        <a:ext uri="{28A0092B-C50C-407E-A947-70E740481C1C}">
                          <a14:useLocalDpi xmlns:a14="http://schemas.microsoft.com/office/drawing/2010/main" val="0"/>
                        </a:ext>
                      </a:extLst>
                    </a:blip>
                    <a:stretch>
                      <a:fillRect/>
                    </a:stretch>
                  </pic:blipFill>
                  <pic:spPr>
                    <a:xfrm>
                      <a:off x="0" y="0"/>
                      <a:ext cx="2583835" cy="1112423"/>
                    </a:xfrm>
                    <a:prstGeom prst="rect">
                      <a:avLst/>
                    </a:prstGeom>
                  </pic:spPr>
                </pic:pic>
              </a:graphicData>
            </a:graphic>
          </wp:inline>
        </w:drawing>
      </w:r>
    </w:p>
    <w:p w14:paraId="3E6CF1E5" w14:textId="22DDBE5B" w:rsidR="00394241" w:rsidRPr="003854D4" w:rsidRDefault="00394241" w:rsidP="00394241">
      <w:pPr>
        <w:rPr>
          <w:b/>
          <w:bCs/>
          <w:lang w:val="es-419"/>
        </w:rPr>
      </w:pPr>
      <w:r w:rsidRPr="003854D4">
        <w:rPr>
          <w:b/>
          <w:bCs/>
          <w:lang w:val="es-419"/>
        </w:rPr>
        <w:t>Harvard:</w:t>
      </w:r>
    </w:p>
    <w:p w14:paraId="581E2C29" w14:textId="7880ED27" w:rsidR="00DC46B9" w:rsidRDefault="00394241" w:rsidP="00DC46B9">
      <w:pPr>
        <w:rPr>
          <w:lang w:val="es-419"/>
        </w:rPr>
      </w:pPr>
      <w:r w:rsidRPr="00394241">
        <w:rPr>
          <w:lang w:val="es-419"/>
        </w:rPr>
        <w:t>Es una arquitectura del t</w:t>
      </w:r>
      <w:r>
        <w:rPr>
          <w:lang w:val="es-419"/>
        </w:rPr>
        <w:t xml:space="preserve">ipo </w:t>
      </w:r>
      <w:r w:rsidRPr="00DC46B9">
        <w:rPr>
          <w:b/>
          <w:bCs/>
          <w:lang w:val="es-419"/>
        </w:rPr>
        <w:t>RISC.</w:t>
      </w:r>
      <w:r w:rsidR="00DC46B9" w:rsidRPr="00DC46B9">
        <w:rPr>
          <w:lang w:val="es-419"/>
        </w:rPr>
        <w:t xml:space="preserve"> </w:t>
      </w:r>
    </w:p>
    <w:p w14:paraId="720A22D1" w14:textId="7880ED27" w:rsidR="001837A2" w:rsidRDefault="00DC46B9" w:rsidP="00DC46B9">
      <w:pPr>
        <w:rPr>
          <w:lang w:val="es-419"/>
        </w:rPr>
      </w:pPr>
      <w:r>
        <w:rPr>
          <w:lang w:val="es-419"/>
        </w:rPr>
        <w:t xml:space="preserve">Utiliza </w:t>
      </w:r>
      <w:r w:rsidRPr="00DC46B9">
        <w:rPr>
          <w:b/>
          <w:bCs/>
          <w:i/>
          <w:iCs/>
          <w:lang w:val="es-419"/>
        </w:rPr>
        <w:t>Pipeline</w:t>
      </w:r>
      <w:r>
        <w:rPr>
          <w:b/>
          <w:bCs/>
          <w:i/>
          <w:iCs/>
          <w:lang w:val="es-419"/>
        </w:rPr>
        <w:t xml:space="preserve">, </w:t>
      </w:r>
      <w:r w:rsidRPr="00DC46B9">
        <w:rPr>
          <w:lang w:val="es-419"/>
        </w:rPr>
        <w:t>la memoria de instrucciones y la memoria de datos son independientes y cada</w:t>
      </w:r>
      <w:r w:rsidR="001837A2">
        <w:rPr>
          <w:lang w:val="es-419"/>
        </w:rPr>
        <w:t xml:space="preserve"> </w:t>
      </w:r>
      <w:r w:rsidRPr="00DC46B9">
        <w:rPr>
          <w:lang w:val="es-419"/>
        </w:rPr>
        <w:t xml:space="preserve">una dispone de su propio sistema de buses para el acceso. </w:t>
      </w:r>
    </w:p>
    <w:p w14:paraId="6041BF0E" w14:textId="557207A7" w:rsidR="00DC46B9" w:rsidRPr="00DC46B9" w:rsidRDefault="00DC46B9" w:rsidP="00DC46B9">
      <w:pPr>
        <w:rPr>
          <w:lang w:val="es-419"/>
        </w:rPr>
      </w:pPr>
      <w:r w:rsidRPr="00DC46B9">
        <w:rPr>
          <w:lang w:val="es-419"/>
        </w:rPr>
        <w:t>Este aislamiento y diferenciación tiene las</w:t>
      </w:r>
      <w:r w:rsidR="001837A2">
        <w:rPr>
          <w:lang w:val="es-419"/>
        </w:rPr>
        <w:t xml:space="preserve"> </w:t>
      </w:r>
      <w:r w:rsidRPr="00DC46B9">
        <w:rPr>
          <w:lang w:val="es-419"/>
        </w:rPr>
        <w:t>siguientes ventajas:</w:t>
      </w:r>
    </w:p>
    <w:p w14:paraId="6DBAD9E4" w14:textId="557207A7" w:rsidR="00DC46B9" w:rsidRPr="001837A2" w:rsidRDefault="00DC46B9" w:rsidP="00154A39">
      <w:pPr>
        <w:pStyle w:val="Prrafodelista"/>
        <w:numPr>
          <w:ilvl w:val="0"/>
          <w:numId w:val="86"/>
        </w:numPr>
      </w:pPr>
      <w:r w:rsidRPr="001837A2">
        <w:t>Al tener buses separados y de diferente tamaño, la longitud de los datos y las instrucciones puede</w:t>
      </w:r>
      <w:r w:rsidR="00607948">
        <w:t xml:space="preserve"> </w:t>
      </w:r>
      <w:r w:rsidRPr="001837A2">
        <w:t>ser distinta, al igual que el tamaño de cada memoria, debido a la diferencia de tamaño de los buses</w:t>
      </w:r>
      <w:r w:rsidR="00607948">
        <w:t xml:space="preserve"> </w:t>
      </w:r>
      <w:r w:rsidRPr="001837A2">
        <w:t xml:space="preserve">de direcciones. </w:t>
      </w:r>
      <w:r w:rsidR="00607948">
        <w:br/>
      </w:r>
      <w:r w:rsidRPr="001837A2">
        <w:t>Entonces, al no estar relacionados el tamaño de uno y otro, las instrucciones pueden</w:t>
      </w:r>
      <w:r w:rsidR="00607948">
        <w:t xml:space="preserve"> </w:t>
      </w:r>
      <w:r w:rsidRPr="001837A2">
        <w:t>optimizarse para ocupar una sola posición de memoria de programa, evitando acceder más veces a</w:t>
      </w:r>
      <w:r w:rsidR="00607948">
        <w:t xml:space="preserve"> </w:t>
      </w:r>
      <w:r w:rsidRPr="001837A2">
        <w:t>la memoria y logrando así mayor velocidad y menor longitud de programa.</w:t>
      </w:r>
    </w:p>
    <w:p w14:paraId="69250B74" w14:textId="76BD8E33" w:rsidR="00394241" w:rsidRPr="001837A2" w:rsidRDefault="00DC46B9" w:rsidP="00154A39">
      <w:pPr>
        <w:pStyle w:val="Prrafodelista"/>
        <w:numPr>
          <w:ilvl w:val="0"/>
          <w:numId w:val="86"/>
        </w:numPr>
      </w:pPr>
      <w:r w:rsidRPr="001837A2">
        <w:t>Se puede acceder en forma simultánea e independiente a la memoria de datos y a la memoria de</w:t>
      </w:r>
      <w:r w:rsidR="00607948">
        <w:t xml:space="preserve"> </w:t>
      </w:r>
      <w:r w:rsidRPr="001837A2">
        <w:t>instrucciones, por lo que podemos completar la ejecución de una instrucción (memoria de datos), y</w:t>
      </w:r>
      <w:r w:rsidR="00607948">
        <w:t xml:space="preserve"> </w:t>
      </w:r>
      <w:r w:rsidRPr="001837A2">
        <w:t>al mismo tiempo leer la siguiente instrucción a ejecutar (memoria de programa), logrando mayor</w:t>
      </w:r>
      <w:r w:rsidR="00607948">
        <w:t xml:space="preserve"> </w:t>
      </w:r>
      <w:r w:rsidRPr="001837A2">
        <w:t>velocidad.</w:t>
      </w:r>
      <w:r w:rsidR="00394241" w:rsidRPr="001837A2">
        <w:t xml:space="preserve"> </w:t>
      </w:r>
    </w:p>
    <w:p w14:paraId="329E6136" w14:textId="03A3225F" w:rsidR="00DC46B9" w:rsidRDefault="00DC46B9" w:rsidP="00DC46B9">
      <w:pPr>
        <w:jc w:val="center"/>
        <w:rPr>
          <w:lang w:val="es-419"/>
        </w:rPr>
      </w:pPr>
      <w:r>
        <w:rPr>
          <w:noProof/>
        </w:rPr>
        <w:lastRenderedPageBreak/>
        <w:drawing>
          <wp:inline distT="0" distB="0" distL="0" distR="0" wp14:anchorId="5448194A" wp14:editId="3BF14B6A">
            <wp:extent cx="5171892" cy="1313086"/>
            <wp:effectExtent l="0" t="0" r="0" b="1905"/>
            <wp:docPr id="337728539" name="Picture 33772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8539"/>
                    <pic:cNvPicPr/>
                  </pic:nvPicPr>
                  <pic:blipFill>
                    <a:blip r:embed="rId171">
                      <a:extLst>
                        <a:ext uri="{28A0092B-C50C-407E-A947-70E740481C1C}">
                          <a14:useLocalDpi xmlns:a14="http://schemas.microsoft.com/office/drawing/2010/main" val="0"/>
                        </a:ext>
                      </a:extLst>
                    </a:blip>
                    <a:stretch>
                      <a:fillRect/>
                    </a:stretch>
                  </pic:blipFill>
                  <pic:spPr>
                    <a:xfrm>
                      <a:off x="0" y="0"/>
                      <a:ext cx="5171892" cy="1313086"/>
                    </a:xfrm>
                    <a:prstGeom prst="rect">
                      <a:avLst/>
                    </a:prstGeom>
                  </pic:spPr>
                </pic:pic>
              </a:graphicData>
            </a:graphic>
          </wp:inline>
        </w:drawing>
      </w:r>
    </w:p>
    <w:p w14:paraId="7D0FAB25" w14:textId="77777777" w:rsidR="007C434D" w:rsidRDefault="007C434D" w:rsidP="007C434D">
      <w:pPr>
        <w:pStyle w:val="Ttulo3"/>
      </w:pPr>
      <w:r>
        <w:t>Pipe-Line</w:t>
      </w:r>
    </w:p>
    <w:p w14:paraId="5D25B6C8" w14:textId="77777777" w:rsidR="007C434D" w:rsidRDefault="007C434D" w:rsidP="007C434D">
      <w:pPr>
        <w:rPr>
          <w:rFonts w:ascii="Cambria" w:hAnsi="Cambria" w:cs="Cambria"/>
          <w:lang w:val="es-419"/>
        </w:rPr>
      </w:pPr>
      <w:r w:rsidRPr="00DC35BB">
        <w:rPr>
          <w:lang w:val="es-419"/>
        </w:rPr>
        <w:t xml:space="preserve">Básicamente, diremos que una unidad es del tipo pipe-line cuando le podemos exigir que se encargue de una nueva operación cada </w:t>
      </w:r>
      <w:r w:rsidRPr="2E225180">
        <w:rPr>
          <w:rFonts w:ascii="Cambria" w:hAnsi="Cambria" w:cs="Cambria"/>
        </w:rPr>
        <w:t>θ</w:t>
      </w:r>
      <w:r w:rsidRPr="00DC35BB">
        <w:rPr>
          <w:rFonts w:ascii="Cambria" w:hAnsi="Cambria" w:cs="Cambria"/>
          <w:lang w:val="es-419"/>
        </w:rPr>
        <w:t xml:space="preserve"> nanosegundos, mientras que, de hecho, cada operación dura </w:t>
      </w:r>
      <w:r w:rsidRPr="00DC35BB">
        <w:rPr>
          <w:rFonts w:ascii="Cambria" w:hAnsi="Cambria" w:cs="Cambria"/>
          <w:i/>
          <w:iCs/>
          <w:lang w:val="es-419"/>
        </w:rPr>
        <w:t>n</w:t>
      </w:r>
      <w:r w:rsidRPr="2E225180">
        <w:rPr>
          <w:rFonts w:ascii="Cambria" w:hAnsi="Cambria" w:cs="Cambria"/>
        </w:rPr>
        <w:t>θ</w:t>
      </w:r>
      <w:r w:rsidRPr="00DC35BB">
        <w:rPr>
          <w:i/>
          <w:iCs/>
          <w:lang w:val="es-419"/>
        </w:rPr>
        <w:t xml:space="preserve"> </w:t>
      </w:r>
      <w:r w:rsidRPr="00DC35BB">
        <w:rPr>
          <w:lang w:val="es-419"/>
        </w:rPr>
        <w:t xml:space="preserve">nanosegundos. Por tanto, en el plano de los rendimientos globales, las cosas suceden como si la unidad ejecutase una operación cada </w:t>
      </w:r>
      <w:r w:rsidRPr="2E225180">
        <w:rPr>
          <w:rFonts w:ascii="Cambria" w:hAnsi="Cambria" w:cs="Cambria"/>
        </w:rPr>
        <w:t>θ</w:t>
      </w:r>
      <w:r w:rsidRPr="00DC35BB">
        <w:rPr>
          <w:rFonts w:ascii="Cambria" w:hAnsi="Cambria" w:cs="Cambria"/>
          <w:lang w:val="es-419"/>
        </w:rPr>
        <w:t xml:space="preserve"> nanosegundos.</w:t>
      </w:r>
    </w:p>
    <w:p w14:paraId="08389097" w14:textId="20C82D34" w:rsidR="007C434D" w:rsidRDefault="007C434D" w:rsidP="00DC46B9">
      <w:pPr>
        <w:rPr>
          <w:lang w:val="es-419"/>
        </w:rPr>
      </w:pPr>
      <w:r w:rsidRPr="007C26A9">
        <w:rPr>
          <w:noProof/>
          <w:lang w:val="es-419"/>
        </w:rPr>
        <w:t xml:space="preserve"> </w:t>
      </w:r>
      <w:r>
        <w:rPr>
          <w:noProof/>
        </w:rPr>
        <w:drawing>
          <wp:inline distT="0" distB="0" distL="0" distR="0" wp14:anchorId="1A103B96" wp14:editId="7BCAA38F">
            <wp:extent cx="4572000" cy="1847850"/>
            <wp:effectExtent l="0" t="0" r="0" b="0"/>
            <wp:docPr id="1997500538" name="Picture 199750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500538"/>
                    <pic:cNvPicPr/>
                  </pic:nvPicPr>
                  <pic:blipFill>
                    <a:blip r:embed="rId172">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DE65F39" w14:textId="3B3C027F" w:rsidR="00BB5520" w:rsidRDefault="007C434D" w:rsidP="00DC46B9">
      <w:pPr>
        <w:rPr>
          <w:lang w:val="es-419"/>
        </w:rPr>
      </w:pPr>
      <w:r>
        <w:rPr>
          <w:lang w:val="es-419"/>
        </w:rPr>
        <w:t>Esta</w:t>
      </w:r>
      <w:r w:rsidR="00DC46B9" w:rsidRPr="00DC46B9">
        <w:rPr>
          <w:lang w:val="es-419"/>
        </w:rPr>
        <w:t xml:space="preserve"> organización favorece a la </w:t>
      </w:r>
      <w:r w:rsidR="00DC46B9" w:rsidRPr="00BB5520">
        <w:rPr>
          <w:b/>
          <w:bCs/>
          <w:i/>
          <w:iCs/>
          <w:lang w:val="es-419"/>
        </w:rPr>
        <w:t>segmentación o “pipeline”</w:t>
      </w:r>
      <w:r w:rsidR="00DC46B9" w:rsidRPr="00DC46B9">
        <w:rPr>
          <w:lang w:val="es-419"/>
        </w:rPr>
        <w:t>, que aprovecha la separación de las</w:t>
      </w:r>
      <w:r w:rsidR="00BB5520">
        <w:rPr>
          <w:lang w:val="es-419"/>
        </w:rPr>
        <w:t xml:space="preserve"> </w:t>
      </w:r>
      <w:r w:rsidR="00DC46B9" w:rsidRPr="00DC46B9">
        <w:rPr>
          <w:lang w:val="es-419"/>
        </w:rPr>
        <w:t xml:space="preserve">memorias de la arquitectura Harvard, pudiendo </w:t>
      </w:r>
      <w:r w:rsidR="00DC46B9" w:rsidRPr="00BB5520">
        <w:rPr>
          <w:b/>
          <w:bCs/>
          <w:lang w:val="es-419"/>
        </w:rPr>
        <w:t>ejecutar una instrucción (lo que implica acceder a la</w:t>
      </w:r>
      <w:r w:rsidR="00BB5520" w:rsidRPr="00BB5520">
        <w:rPr>
          <w:b/>
          <w:bCs/>
          <w:lang w:val="es-419"/>
        </w:rPr>
        <w:t xml:space="preserve"> </w:t>
      </w:r>
      <w:r w:rsidR="00DC46B9" w:rsidRPr="00BB5520">
        <w:rPr>
          <w:b/>
          <w:bCs/>
          <w:lang w:val="es-419"/>
        </w:rPr>
        <w:t>memoria de datos) mientras se busca la siguiente (en la memoria de programa)</w:t>
      </w:r>
      <w:r w:rsidR="00DC46B9" w:rsidRPr="00DC46B9">
        <w:rPr>
          <w:lang w:val="es-419"/>
        </w:rPr>
        <w:t xml:space="preserve">. </w:t>
      </w:r>
    </w:p>
    <w:p w14:paraId="5C51E27D" w14:textId="03A3225F" w:rsidR="00BB5520" w:rsidRDefault="00DC46B9" w:rsidP="00DC46B9">
      <w:pPr>
        <w:rPr>
          <w:lang w:val="es-419"/>
        </w:rPr>
      </w:pPr>
      <w:r w:rsidRPr="00DC46B9">
        <w:rPr>
          <w:lang w:val="es-419"/>
        </w:rPr>
        <w:t>Esto permite solapar</w:t>
      </w:r>
      <w:r w:rsidR="00BB5520">
        <w:rPr>
          <w:lang w:val="es-419"/>
        </w:rPr>
        <w:t xml:space="preserve"> </w:t>
      </w:r>
      <w:r w:rsidRPr="00DC46B9">
        <w:rPr>
          <w:lang w:val="es-419"/>
        </w:rPr>
        <w:t>ambas fases, permitiendo que cada instrucción se ejecute de manera efectiva en un ciclo (excepto por las de</w:t>
      </w:r>
      <w:r w:rsidR="00BB5520">
        <w:rPr>
          <w:lang w:val="es-419"/>
        </w:rPr>
        <w:t xml:space="preserve"> </w:t>
      </w:r>
      <w:r w:rsidRPr="00DC46B9">
        <w:rPr>
          <w:lang w:val="es-419"/>
        </w:rPr>
        <w:t>salto que tardan dos), aumentando así el número de instrucciones ejecutadas simultáneamente en un</w:t>
      </w:r>
      <w:r w:rsidR="00BB5520">
        <w:rPr>
          <w:lang w:val="es-419"/>
        </w:rPr>
        <w:t xml:space="preserve"> </w:t>
      </w:r>
      <w:r w:rsidRPr="00DC46B9">
        <w:rPr>
          <w:lang w:val="es-419"/>
        </w:rPr>
        <w:t xml:space="preserve">determinado periodo de tiempo. </w:t>
      </w:r>
    </w:p>
    <w:p w14:paraId="1E218D4C" w14:textId="7187E8ED" w:rsidR="5FD76E79" w:rsidRDefault="5FD76E79" w:rsidP="2E225180">
      <w:pPr>
        <w:rPr>
          <w:lang w:val="es-419"/>
        </w:rPr>
      </w:pPr>
      <w:r>
        <w:rPr>
          <w:noProof/>
        </w:rPr>
        <w:drawing>
          <wp:inline distT="0" distB="0" distL="0" distR="0" wp14:anchorId="2CC18FC7" wp14:editId="4EE29AF8">
            <wp:extent cx="6858000" cy="2945765"/>
            <wp:effectExtent l="0" t="0" r="0" b="6985"/>
            <wp:docPr id="1500760857" name="Picture 33772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8540"/>
                    <pic:cNvPicPr/>
                  </pic:nvPicPr>
                  <pic:blipFill>
                    <a:blip r:embed="rId173">
                      <a:extLst>
                        <a:ext uri="{28A0092B-C50C-407E-A947-70E740481C1C}">
                          <a14:useLocalDpi xmlns:a14="http://schemas.microsoft.com/office/drawing/2010/main" val="0"/>
                        </a:ext>
                      </a:extLst>
                    </a:blip>
                    <a:stretch>
                      <a:fillRect/>
                    </a:stretch>
                  </pic:blipFill>
                  <pic:spPr>
                    <a:xfrm>
                      <a:off x="0" y="0"/>
                      <a:ext cx="6858000" cy="2945765"/>
                    </a:xfrm>
                    <a:prstGeom prst="rect">
                      <a:avLst/>
                    </a:prstGeom>
                  </pic:spPr>
                </pic:pic>
              </a:graphicData>
            </a:graphic>
          </wp:inline>
        </w:drawing>
      </w:r>
    </w:p>
    <w:p w14:paraId="33E33B26" w14:textId="03A3225F" w:rsidR="00BB5520" w:rsidRPr="00BB5520" w:rsidRDefault="00DC46B9" w:rsidP="00DC46B9">
      <w:pPr>
        <w:rPr>
          <w:b/>
          <w:bCs/>
          <w:i/>
          <w:iCs/>
          <w:lang w:val="es-419"/>
        </w:rPr>
      </w:pPr>
      <w:r w:rsidRPr="00BB5520">
        <w:rPr>
          <w:b/>
          <w:bCs/>
          <w:i/>
          <w:iCs/>
          <w:lang w:val="es-419"/>
        </w:rPr>
        <w:t>Si bien la duración de cada una no se reduce, si se reduce la duración del</w:t>
      </w:r>
      <w:r w:rsidR="00BB5520" w:rsidRPr="00BB5520">
        <w:rPr>
          <w:b/>
          <w:bCs/>
          <w:i/>
          <w:iCs/>
          <w:lang w:val="es-419"/>
        </w:rPr>
        <w:t xml:space="preserve"> </w:t>
      </w:r>
      <w:r w:rsidRPr="00BB5520">
        <w:rPr>
          <w:b/>
          <w:bCs/>
          <w:i/>
          <w:iCs/>
          <w:lang w:val="es-419"/>
        </w:rPr>
        <w:t xml:space="preserve">conjunto de ellas. </w:t>
      </w:r>
    </w:p>
    <w:p w14:paraId="1D514B93" w14:textId="326F6AA7" w:rsidR="00DC46B9" w:rsidRDefault="00DC46B9" w:rsidP="00DC46B9">
      <w:pPr>
        <w:rPr>
          <w:lang w:val="es-419"/>
        </w:rPr>
      </w:pPr>
      <w:r w:rsidRPr="00DC46B9">
        <w:rPr>
          <w:lang w:val="es-419"/>
        </w:rPr>
        <w:lastRenderedPageBreak/>
        <w:t>Esto último es a su vez, una característica importante de los procesadores RISC (una</w:t>
      </w:r>
      <w:r w:rsidR="00BB5520">
        <w:rPr>
          <w:lang w:val="es-419"/>
        </w:rPr>
        <w:t xml:space="preserve"> </w:t>
      </w:r>
      <w:r w:rsidRPr="00DC46B9">
        <w:rPr>
          <w:lang w:val="es-419"/>
        </w:rPr>
        <w:t>instrucción por ciclo), por lo que dichos procesadores hacen uso de arquitectura Harvard. Por ejemplo, los</w:t>
      </w:r>
      <w:r w:rsidR="00BB5520">
        <w:rPr>
          <w:lang w:val="es-419"/>
        </w:rPr>
        <w:t xml:space="preserve"> </w:t>
      </w:r>
      <w:r w:rsidRPr="00DC46B9">
        <w:rPr>
          <w:lang w:val="es-419"/>
        </w:rPr>
        <w:t>PIC16C84 que usamos en la práctica usan esta organización.</w:t>
      </w:r>
    </w:p>
    <w:p w14:paraId="261CA9FA" w14:textId="00DE90AA" w:rsidR="00DC46B9" w:rsidRPr="00394241" w:rsidRDefault="71AF7409" w:rsidP="00DC46B9">
      <w:pPr>
        <w:rPr>
          <w:b/>
          <w:lang w:val="es-419"/>
        </w:rPr>
      </w:pPr>
      <w:r w:rsidRPr="75D3A982">
        <w:rPr>
          <w:b/>
          <w:bCs/>
          <w:lang w:val="es-419"/>
        </w:rPr>
        <w:t>Diagrama de bloques de un PIC16F84A</w:t>
      </w:r>
    </w:p>
    <w:p w14:paraId="78928559" w14:textId="3E991DB1" w:rsidR="7819FBFB" w:rsidRPr="0058007A" w:rsidRDefault="0F649191" w:rsidP="0966DCE4">
      <w:pPr>
        <w:jc w:val="center"/>
        <w:rPr>
          <w:lang w:val="es-419"/>
        </w:rPr>
      </w:pPr>
      <w:r>
        <w:rPr>
          <w:noProof/>
        </w:rPr>
        <w:drawing>
          <wp:inline distT="0" distB="0" distL="0" distR="0" wp14:anchorId="2618DADB" wp14:editId="44AD1992">
            <wp:extent cx="6005660" cy="4979694"/>
            <wp:effectExtent l="0" t="0" r="0" b="0"/>
            <wp:docPr id="1243329258" name="Picture 124332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329258"/>
                    <pic:cNvPicPr/>
                  </pic:nvPicPr>
                  <pic:blipFill>
                    <a:blip r:embed="rId174">
                      <a:extLst>
                        <a:ext uri="{28A0092B-C50C-407E-A947-70E740481C1C}">
                          <a14:useLocalDpi xmlns:a14="http://schemas.microsoft.com/office/drawing/2010/main" val="0"/>
                        </a:ext>
                      </a:extLst>
                    </a:blip>
                    <a:stretch>
                      <a:fillRect/>
                    </a:stretch>
                  </pic:blipFill>
                  <pic:spPr>
                    <a:xfrm>
                      <a:off x="0" y="0"/>
                      <a:ext cx="6005660" cy="4979694"/>
                    </a:xfrm>
                    <a:prstGeom prst="rect">
                      <a:avLst/>
                    </a:prstGeom>
                  </pic:spPr>
                </pic:pic>
              </a:graphicData>
            </a:graphic>
          </wp:inline>
        </w:drawing>
      </w:r>
      <w:r w:rsidR="00E9572A" w:rsidRPr="0058007A">
        <w:rPr>
          <w:lang w:val="es-419"/>
        </w:rPr>
        <w:t>|</w:t>
      </w:r>
    </w:p>
    <w:p w14:paraId="2CA2D8C0" w14:textId="162A7345" w:rsidR="005900FC" w:rsidRDefault="005900FC" w:rsidP="005900FC">
      <w:pPr>
        <w:pStyle w:val="Ttulo1"/>
        <w:jc w:val="left"/>
      </w:pPr>
      <w:r>
        <w:t>Lenguaje de Maquina</w:t>
      </w:r>
    </w:p>
    <w:p w14:paraId="21E19C3B" w14:textId="046C1D77" w:rsidR="0966DCE4" w:rsidRDefault="17A73C0F" w:rsidP="380AE033">
      <w:pPr>
        <w:pStyle w:val="Ttulo1"/>
      </w:pPr>
      <w:r>
        <w:t>PERIFÉRICOS</w:t>
      </w:r>
    </w:p>
    <w:p w14:paraId="0314E093" w14:textId="046C1D77" w:rsidR="17A73C0F" w:rsidRPr="003854D4" w:rsidRDefault="17A73C0F" w:rsidP="0F95A7C1">
      <w:pPr>
        <w:rPr>
          <w:lang w:val="es-419"/>
        </w:rPr>
      </w:pPr>
      <w:r w:rsidRPr="003854D4">
        <w:rPr>
          <w:lang w:val="es-419"/>
        </w:rPr>
        <w:t xml:space="preserve">Se denominan periféricos tanto a las unidades o dispositivos a través de los cuales el ordenador se comunica con el mundo exterior, como a los sistemas que almacenan o archivan la información, sirviendo de memoria auxiliar de la memoria </w:t>
      </w:r>
      <w:proofErr w:type="spellStart"/>
      <w:r w:rsidRPr="003854D4">
        <w:rPr>
          <w:lang w:val="es-419"/>
        </w:rPr>
        <w:t>principal.Se</w:t>
      </w:r>
      <w:proofErr w:type="spellEnd"/>
      <w:r w:rsidRPr="003854D4">
        <w:rPr>
          <w:lang w:val="es-419"/>
        </w:rPr>
        <w:t xml:space="preserve"> entenderá por periférico a todo conjunto de dispositivos que, sin pertenecer al núcleo fundamental de la CPU-Memoria Central, permitan realizar operaciones de E/S, complementarias al proceso de datos que realiza la CPU.</w:t>
      </w:r>
    </w:p>
    <w:p w14:paraId="5A184EA8" w14:textId="57ABB97F" w:rsidR="40AEA125" w:rsidRDefault="40AEA125" w:rsidP="6B6D2508">
      <w:r>
        <w:rPr>
          <w:noProof/>
        </w:rPr>
        <w:lastRenderedPageBreak/>
        <w:drawing>
          <wp:inline distT="0" distB="0" distL="0" distR="0" wp14:anchorId="26B3637C" wp14:editId="0DF7C22F">
            <wp:extent cx="4572000" cy="3543300"/>
            <wp:effectExtent l="0" t="0" r="0" b="0"/>
            <wp:docPr id="158638617" name="Picture 1586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38617"/>
                    <pic:cNvPicPr/>
                  </pic:nvPicPr>
                  <pic:blipFill>
                    <a:blip r:embed="rId175">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3A13B28C" w14:textId="4A8C1D23" w:rsidR="6B6D2508" w:rsidRPr="003854D4" w:rsidRDefault="40AEA125" w:rsidP="18947C99">
      <w:pPr>
        <w:rPr>
          <w:lang w:val="es-419"/>
        </w:rPr>
      </w:pPr>
      <w:r w:rsidRPr="003854D4">
        <w:rPr>
          <w:lang w:val="es-419"/>
        </w:rPr>
        <w:t>El procesador solo se comunica con la memoria principal, y las características de esta son:</w:t>
      </w:r>
    </w:p>
    <w:p w14:paraId="7795EA8F" w14:textId="4A8C1D23" w:rsidR="6B6D2508" w:rsidRDefault="40AEA125" w:rsidP="00154A39">
      <w:pPr>
        <w:pStyle w:val="Prrafodelista"/>
        <w:numPr>
          <w:ilvl w:val="0"/>
          <w:numId w:val="88"/>
        </w:numPr>
        <w:rPr>
          <w:rFonts w:eastAsia="Georgia Pro" w:cs="Georgia Pro"/>
          <w:color w:val="000000" w:themeColor="text1"/>
        </w:rPr>
      </w:pPr>
      <w:r>
        <w:t>Su reducida capacidad para almacenar datos.</w:t>
      </w:r>
    </w:p>
    <w:p w14:paraId="4F4A80E6" w14:textId="4A8C1D23" w:rsidR="40AEA125" w:rsidRDefault="40AEA125" w:rsidP="00154A39">
      <w:pPr>
        <w:pStyle w:val="Prrafodelista"/>
        <w:numPr>
          <w:ilvl w:val="0"/>
          <w:numId w:val="88"/>
        </w:numPr>
        <w:rPr>
          <w:rFonts w:eastAsia="Georgia Pro" w:cs="Georgia Pro"/>
          <w:color w:val="000000" w:themeColor="text1"/>
        </w:rPr>
      </w:pPr>
      <w:r w:rsidRPr="4DCBAB6B">
        <w:rPr>
          <w:rFonts w:eastAsia="Georgia Pro" w:cs="Georgia Pro"/>
        </w:rPr>
        <w:t>Su volatilidad, pues al desconectar el ordenador de la red eléctrica se borra su contenido.</w:t>
      </w:r>
    </w:p>
    <w:p w14:paraId="7E7A33F1" w14:textId="3BCE01BB" w:rsidR="40AEA125" w:rsidRDefault="40AEA125" w:rsidP="31C762F5">
      <w:pPr>
        <w:rPr>
          <w:rFonts w:eastAsia="Georgia Pro" w:cs="Georgia Pro"/>
          <w:color w:val="000000" w:themeColor="text1"/>
          <w:lang w:val="es-419"/>
        </w:rPr>
      </w:pPr>
      <w:r w:rsidRPr="4DCBAB6B">
        <w:rPr>
          <w:rFonts w:eastAsia="Georgia Pro" w:cs="Georgia Pro"/>
          <w:lang w:val="es-419"/>
        </w:rPr>
        <w:t xml:space="preserve">Atendiendo a la definición dada, los periféricos se pueden clasificar en tres tipos: en unidades de entrada, unidades de salida y unidades de memoria masiva. </w:t>
      </w:r>
    </w:p>
    <w:p w14:paraId="4029BD58" w14:textId="58AA2114" w:rsidR="40AEA125" w:rsidRDefault="40AEA125" w:rsidP="09D66131">
      <w:pPr>
        <w:rPr>
          <w:rFonts w:eastAsia="Georgia Pro" w:cs="Georgia Pro"/>
          <w:color w:val="000000" w:themeColor="text1"/>
          <w:lang w:val="es-419"/>
        </w:rPr>
      </w:pPr>
      <w:r w:rsidRPr="003854D4">
        <w:rPr>
          <w:rFonts w:eastAsia="Georgia Pro" w:cs="Georgia Pro"/>
          <w:lang w:val="es-419"/>
        </w:rPr>
        <w:t xml:space="preserve">Y aunque la memoria puede considerarse también como una unidad de entrada / salida, hay una característica que la diferencia del resto de unidades: la información almacenada no es directamente entendible por el usuario, pues suele estar codificada, comprimida e incluso a veces encriptada por motivos de seguridad. Esto hace que la interacción con el usuario no sea directa como en el resto de </w:t>
      </w:r>
      <w:r w:rsidR="4C9CA24C" w:rsidRPr="56D4A5C9">
        <w:rPr>
          <w:rFonts w:eastAsia="Georgia Pro" w:cs="Georgia Pro"/>
          <w:lang w:val="es-419"/>
        </w:rPr>
        <w:t xml:space="preserve">las </w:t>
      </w:r>
      <w:r w:rsidRPr="003854D4">
        <w:rPr>
          <w:rFonts w:eastAsia="Georgia Pro" w:cs="Georgia Pro"/>
          <w:lang w:val="es-419"/>
        </w:rPr>
        <w:t>unidades.</w:t>
      </w:r>
    </w:p>
    <w:p w14:paraId="1197B94C" w14:textId="47E18811" w:rsidR="40AEA125" w:rsidRDefault="40AEA125" w:rsidP="0764BB97">
      <w:pPr>
        <w:rPr>
          <w:rFonts w:eastAsia="Georgia Pro" w:cs="Georgia Pro"/>
          <w:color w:val="000000" w:themeColor="text1"/>
          <w:lang w:val="es-419"/>
        </w:rPr>
      </w:pPr>
      <w:r w:rsidRPr="003854D4">
        <w:rPr>
          <w:rFonts w:eastAsia="Georgia Pro" w:cs="Georgia Pro"/>
          <w:lang w:val="es-419"/>
        </w:rPr>
        <w:t xml:space="preserve">Los dispositivos de E/S transforman la información externa como una pulsación en una tecla en impulsos eléctricos que son codificados enviados hacia el procesador para su interpretación, procesamiento y almacenamiento de forma automática. Estas señales eléctricas se codifican según unos códigos como el ASCII y la CPU recibe la información codificada siempre en binario. </w:t>
      </w:r>
    </w:p>
    <w:p w14:paraId="30FAE13E" w14:textId="47E18811" w:rsidR="40AEA125" w:rsidRDefault="40AEA125" w:rsidP="09D66131">
      <w:pPr>
        <w:rPr>
          <w:rFonts w:eastAsia="Georgia Pro" w:cs="Georgia Pro"/>
          <w:color w:val="000000" w:themeColor="text1"/>
          <w:lang w:val="es-419"/>
        </w:rPr>
      </w:pPr>
      <w:r w:rsidRPr="003854D4">
        <w:rPr>
          <w:rFonts w:eastAsia="Georgia Pro" w:cs="Georgia Pro"/>
          <w:lang w:val="es-419"/>
        </w:rPr>
        <w:t>Otros dispositivos como las impresoras realizan el paso contrario, unos valores binarios que codifican un determinado carácter son convertidos en una serie de marcas gráficas sobre un papel a fin de que el usuario lea o vea la información requerida</w:t>
      </w:r>
    </w:p>
    <w:p w14:paraId="535D224F" w14:textId="6E2292A1" w:rsidR="40AEA125" w:rsidRDefault="40AEA125" w:rsidP="3C2AF217">
      <w:pPr>
        <w:pStyle w:val="Ttulo2"/>
      </w:pPr>
      <w:r w:rsidRPr="55FC001D">
        <w:t>Partes de los periféricos</w:t>
      </w:r>
    </w:p>
    <w:p w14:paraId="09AE1DD5" w14:textId="78303189" w:rsidR="3C2AF217" w:rsidRDefault="40AEA125" w:rsidP="3C2AF217">
      <w:pPr>
        <w:rPr>
          <w:rFonts w:eastAsia="Georgia Pro" w:cs="Georgia Pro"/>
          <w:lang w:val="es-419"/>
        </w:rPr>
      </w:pPr>
      <w:r w:rsidRPr="4DCBAB6B">
        <w:rPr>
          <w:rFonts w:eastAsia="Georgia Pro" w:cs="Georgia Pro"/>
          <w:lang w:val="es-419"/>
        </w:rPr>
        <w:t>Todos los periféricos suelen tener dos partes claramente diferenciadas, a saber: una parte mecánica y otra parte electrónica.</w:t>
      </w:r>
    </w:p>
    <w:p w14:paraId="69F9D2E2" w14:textId="0351AA31" w:rsidR="3C2AF217" w:rsidRDefault="40AEA125" w:rsidP="00154A39">
      <w:pPr>
        <w:pStyle w:val="Prrafodelista"/>
        <w:numPr>
          <w:ilvl w:val="0"/>
          <w:numId w:val="89"/>
        </w:numPr>
        <w:rPr>
          <w:rFonts w:eastAsia="Georgia Pro" w:cs="Georgia Pro"/>
          <w:color w:val="000000" w:themeColor="text1"/>
        </w:rPr>
      </w:pPr>
      <w:r w:rsidRPr="4DCBAB6B">
        <w:rPr>
          <w:rFonts w:eastAsia="Georgia Pro" w:cs="Georgia Pro"/>
        </w:rPr>
        <w:t xml:space="preserve">La parte </w:t>
      </w:r>
      <w:r w:rsidRPr="4DCBAB6B">
        <w:rPr>
          <w:rFonts w:eastAsia="Georgia Pro" w:cs="Georgia Pro"/>
          <w:b/>
        </w:rPr>
        <w:t xml:space="preserve">mecánica </w:t>
      </w:r>
      <w:r w:rsidRPr="4DCBAB6B">
        <w:rPr>
          <w:rFonts w:eastAsia="Georgia Pro" w:cs="Georgia Pro"/>
        </w:rPr>
        <w:t xml:space="preserve">está formada por dispositivos electromecánicos (conmutadores manuales, </w:t>
      </w:r>
      <w:proofErr w:type="spellStart"/>
      <w:r w:rsidRPr="4DCBAB6B">
        <w:rPr>
          <w:rFonts w:eastAsia="Georgia Pro" w:cs="Georgia Pro"/>
        </w:rPr>
        <w:t>reles</w:t>
      </w:r>
      <w:proofErr w:type="spellEnd"/>
      <w:r w:rsidRPr="4DCBAB6B">
        <w:rPr>
          <w:rFonts w:eastAsia="Georgia Pro" w:cs="Georgia Pro"/>
        </w:rPr>
        <w:t>, motores, electroimanes, etc., que son controlados por elementos eléctricos.</w:t>
      </w:r>
    </w:p>
    <w:p w14:paraId="0FA82D67" w14:textId="787B6213" w:rsidR="3C2AF217" w:rsidRDefault="40AEA125" w:rsidP="00154A39">
      <w:pPr>
        <w:pStyle w:val="Prrafodelista"/>
        <w:numPr>
          <w:ilvl w:val="0"/>
          <w:numId w:val="89"/>
        </w:numPr>
        <w:rPr>
          <w:rFonts w:eastAsia="Georgia Pro" w:cs="Georgia Pro"/>
          <w:color w:val="000000" w:themeColor="text1"/>
        </w:rPr>
      </w:pPr>
      <w:r w:rsidRPr="4DCBAB6B">
        <w:rPr>
          <w:rFonts w:eastAsia="Georgia Pro" w:cs="Georgia Pro"/>
        </w:rPr>
        <w:t xml:space="preserve">La parte </w:t>
      </w:r>
      <w:r w:rsidRPr="4DCBAB6B">
        <w:rPr>
          <w:rFonts w:eastAsia="Georgia Pro" w:cs="Georgia Pro"/>
          <w:b/>
        </w:rPr>
        <w:t>electrónica</w:t>
      </w:r>
      <w:r w:rsidRPr="4DCBAB6B">
        <w:rPr>
          <w:rFonts w:eastAsia="Georgia Pro" w:cs="Georgia Pro"/>
        </w:rPr>
        <w:t xml:space="preserve"> se encarga de controlar las ordenes que llegan de la CPU para la recepción o transmisión de datos, y de generar las señales de control para manejar adecuadamente la parte mecánica del periférico. En la parte electrónica es común usar elementos optoelectrónicos que actúan </w:t>
      </w:r>
      <w:r w:rsidRPr="4DCBAB6B">
        <w:rPr>
          <w:rFonts w:eastAsia="Georgia Pro" w:cs="Georgia Pro"/>
        </w:rPr>
        <w:lastRenderedPageBreak/>
        <w:t>como detectores o generadores de la información de entrada y salida, respectivamente. También estos elementos se usan como detectores de posición de los elementos mecánicos móviles del periférico. Juegan un papel importante los conversores analógicos/digitales.</w:t>
      </w:r>
    </w:p>
    <w:p w14:paraId="19730BA2" w14:textId="2F05E5BC" w:rsidR="3C2AF217" w:rsidRDefault="40AEA125" w:rsidP="3C2AF217">
      <w:pPr>
        <w:rPr>
          <w:rFonts w:eastAsia="Georgia Pro" w:cs="Georgia Pro"/>
          <w:lang w:val="es-419"/>
        </w:rPr>
      </w:pPr>
      <w:r w:rsidRPr="4DCBAB6B">
        <w:rPr>
          <w:rFonts w:eastAsia="Georgia Pro" w:cs="Georgia Pro"/>
          <w:lang w:val="es-419"/>
        </w:rPr>
        <w:t xml:space="preserve">Los dispositivos de E/S transforman la información externa en señales codificadas, permitiendo su </w:t>
      </w:r>
      <w:r w:rsidR="00B65515">
        <w:rPr>
          <w:rFonts w:eastAsia="Georgia Pro" w:cs="Georgia Pro"/>
          <w:lang w:val="es-419"/>
        </w:rPr>
        <w:t>t</w:t>
      </w:r>
      <w:r w:rsidRPr="4DCBAB6B">
        <w:rPr>
          <w:rFonts w:eastAsia="Georgia Pro" w:cs="Georgia Pro"/>
          <w:lang w:val="es-419"/>
        </w:rPr>
        <w:t>ransmisión, detección, interpretación, procesamiento y almacenamiento de forma automática.</w:t>
      </w:r>
    </w:p>
    <w:p w14:paraId="6FBB86F0" w14:textId="1230D3ED" w:rsidR="6B6D2508" w:rsidRPr="003854D4" w:rsidRDefault="6B6D2508" w:rsidP="6B6D2508">
      <w:pPr>
        <w:rPr>
          <w:lang w:val="es-419"/>
        </w:rPr>
      </w:pPr>
    </w:p>
    <w:p w14:paraId="65FE85DC" w14:textId="6DDDF3AE" w:rsidR="17A73C0F" w:rsidRDefault="17A73C0F" w:rsidP="380AE033">
      <w:pPr>
        <w:pStyle w:val="Ttulo2"/>
        <w:rPr>
          <w:rFonts w:eastAsia="Georgia Pro" w:cs="Georgia Pro"/>
        </w:rPr>
      </w:pPr>
      <w:r w:rsidRPr="158A0C2A">
        <w:rPr>
          <w:rFonts w:eastAsia="Georgia Pro" w:cs="Georgia Pro"/>
        </w:rPr>
        <w:t>Clasificación de los periféricos</w:t>
      </w:r>
    </w:p>
    <w:p w14:paraId="33D6C759" w14:textId="4BC3A815" w:rsidR="380AE033" w:rsidRDefault="27DA83FF" w:rsidP="00154A39">
      <w:pPr>
        <w:pStyle w:val="Prrafodelista"/>
        <w:numPr>
          <w:ilvl w:val="0"/>
          <w:numId w:val="90"/>
        </w:numPr>
        <w:rPr>
          <w:rFonts w:eastAsia="Georgia Pro" w:cs="Georgia Pro"/>
          <w:color w:val="000000" w:themeColor="text1"/>
        </w:rPr>
      </w:pPr>
      <w:r w:rsidRPr="158A0C2A">
        <w:rPr>
          <w:rFonts w:eastAsia="Georgia Pro" w:cs="Georgia Pro"/>
          <w:b/>
        </w:rPr>
        <w:t>Unidades de entrada.</w:t>
      </w:r>
    </w:p>
    <w:p w14:paraId="541F6726" w14:textId="48483F54"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Teclado.</w:t>
      </w:r>
    </w:p>
    <w:p w14:paraId="38E14B38" w14:textId="48483F54"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Ratón (“mouse”).</w:t>
      </w:r>
    </w:p>
    <w:p w14:paraId="4D14978E" w14:textId="4BC3A815"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Dispositivos de captura directa de datos:</w:t>
      </w:r>
    </w:p>
    <w:p w14:paraId="533A547D" w14:textId="4BC3A815" w:rsidR="380AE033" w:rsidRDefault="27DA83FF" w:rsidP="00154A39">
      <w:pPr>
        <w:pStyle w:val="Prrafodelista"/>
        <w:numPr>
          <w:ilvl w:val="2"/>
          <w:numId w:val="90"/>
        </w:numPr>
        <w:rPr>
          <w:rFonts w:eastAsia="Georgia Pro" w:cs="Georgia Pro"/>
          <w:color w:val="000000" w:themeColor="text1"/>
        </w:rPr>
      </w:pPr>
      <w:r w:rsidRPr="56D4A5C9">
        <w:rPr>
          <w:rFonts w:eastAsia="Georgia Pro" w:cs="Georgia Pro"/>
        </w:rPr>
        <w:t>Lectora de banda magnética.</w:t>
      </w:r>
    </w:p>
    <w:p w14:paraId="78272F03" w14:textId="48483F54" w:rsidR="380AE033" w:rsidRDefault="27DA83FF" w:rsidP="00154A39">
      <w:pPr>
        <w:pStyle w:val="Prrafodelista"/>
        <w:numPr>
          <w:ilvl w:val="2"/>
          <w:numId w:val="90"/>
        </w:numPr>
        <w:rPr>
          <w:rFonts w:eastAsia="Georgia Pro" w:cs="Georgia Pro"/>
          <w:color w:val="000000" w:themeColor="text1"/>
        </w:rPr>
      </w:pPr>
      <w:r w:rsidRPr="158A0C2A">
        <w:rPr>
          <w:rFonts w:eastAsia="Georgia Pro" w:cs="Georgia Pro"/>
        </w:rPr>
        <w:t xml:space="preserve">Detectores ópticos: de marcas, barras impresas, escáneres, caracteres impresos, cámaras digitales, </w:t>
      </w:r>
      <w:r w:rsidRPr="56D4A5C9">
        <w:rPr>
          <w:rFonts w:eastAsia="Georgia Pro" w:cs="Georgia Pro"/>
        </w:rPr>
        <w:t>…</w:t>
      </w:r>
    </w:p>
    <w:p w14:paraId="1E7CC542" w14:textId="48483F54" w:rsidR="380AE033" w:rsidRDefault="27DA83FF" w:rsidP="00154A39">
      <w:pPr>
        <w:pStyle w:val="Prrafodelista"/>
        <w:numPr>
          <w:ilvl w:val="2"/>
          <w:numId w:val="90"/>
        </w:numPr>
        <w:rPr>
          <w:rFonts w:eastAsia="Georgia Pro" w:cs="Georgia Pro"/>
          <w:color w:val="000000" w:themeColor="text1"/>
        </w:rPr>
      </w:pPr>
      <w:r w:rsidRPr="56D4A5C9">
        <w:rPr>
          <w:rFonts w:eastAsia="Georgia Pro" w:cs="Georgia Pro"/>
        </w:rPr>
        <w:t>Detectores de caracteres impresos (OCR).</w:t>
      </w:r>
    </w:p>
    <w:p w14:paraId="0523BB02" w14:textId="48483F54"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Unidades de reconocimiento de voz.</w:t>
      </w:r>
    </w:p>
    <w:p w14:paraId="372A3C35" w14:textId="48483F54" w:rsidR="380AE033" w:rsidRDefault="27DA83FF" w:rsidP="00154A39">
      <w:pPr>
        <w:pStyle w:val="Prrafodelista"/>
        <w:numPr>
          <w:ilvl w:val="1"/>
          <w:numId w:val="90"/>
        </w:numPr>
        <w:rPr>
          <w:rFonts w:eastAsia="Georgia Pro" w:cs="Georgia Pro"/>
          <w:color w:val="000000" w:themeColor="text1"/>
        </w:rPr>
      </w:pPr>
      <w:proofErr w:type="spellStart"/>
      <w:r w:rsidRPr="158A0C2A">
        <w:rPr>
          <w:rFonts w:eastAsia="Georgia Pro" w:cs="Georgia Pro"/>
          <w:lang w:val="en-US"/>
        </w:rPr>
        <w:t>Lápiz</w:t>
      </w:r>
      <w:proofErr w:type="spellEnd"/>
      <w:r w:rsidRPr="158A0C2A">
        <w:rPr>
          <w:rFonts w:eastAsia="Georgia Pro" w:cs="Georgia Pro"/>
          <w:lang w:val="en-US"/>
        </w:rPr>
        <w:t xml:space="preserve"> </w:t>
      </w:r>
      <w:proofErr w:type="spellStart"/>
      <w:r w:rsidRPr="158A0C2A">
        <w:rPr>
          <w:rFonts w:eastAsia="Georgia Pro" w:cs="Georgia Pro"/>
          <w:lang w:val="en-US"/>
        </w:rPr>
        <w:t>óptico</w:t>
      </w:r>
      <w:proofErr w:type="spellEnd"/>
      <w:r w:rsidRPr="158A0C2A">
        <w:rPr>
          <w:rFonts w:eastAsia="Georgia Pro" w:cs="Georgia Pro"/>
          <w:lang w:val="en-US"/>
        </w:rPr>
        <w:t>.</w:t>
      </w:r>
    </w:p>
    <w:p w14:paraId="462EB205" w14:textId="48483F54" w:rsidR="380AE033" w:rsidRDefault="27DA83FF" w:rsidP="00154A39">
      <w:pPr>
        <w:pStyle w:val="Prrafodelista"/>
        <w:numPr>
          <w:ilvl w:val="1"/>
          <w:numId w:val="90"/>
        </w:numPr>
        <w:rPr>
          <w:rFonts w:eastAsia="Georgia Pro" w:cs="Georgia Pro"/>
          <w:color w:val="000000" w:themeColor="text1"/>
        </w:rPr>
      </w:pPr>
      <w:proofErr w:type="spellStart"/>
      <w:r w:rsidRPr="158A0C2A">
        <w:rPr>
          <w:rFonts w:eastAsia="Georgia Pro" w:cs="Georgia Pro"/>
          <w:lang w:val="en-US"/>
        </w:rPr>
        <w:t>Pantallas</w:t>
      </w:r>
      <w:proofErr w:type="spellEnd"/>
      <w:r w:rsidRPr="158A0C2A">
        <w:rPr>
          <w:rFonts w:eastAsia="Georgia Pro" w:cs="Georgia Pro"/>
          <w:lang w:val="en-US"/>
        </w:rPr>
        <w:t xml:space="preserve"> </w:t>
      </w:r>
      <w:proofErr w:type="spellStart"/>
      <w:r w:rsidRPr="158A0C2A">
        <w:rPr>
          <w:rFonts w:eastAsia="Georgia Pro" w:cs="Georgia Pro"/>
          <w:lang w:val="en-US"/>
        </w:rPr>
        <w:t>sensibles</w:t>
      </w:r>
      <w:proofErr w:type="spellEnd"/>
      <w:r w:rsidRPr="158A0C2A">
        <w:rPr>
          <w:rFonts w:eastAsia="Georgia Pro" w:cs="Georgia Pro"/>
          <w:lang w:val="en-US"/>
        </w:rPr>
        <w:t xml:space="preserve"> al </w:t>
      </w:r>
      <w:proofErr w:type="spellStart"/>
      <w:r w:rsidRPr="158A0C2A">
        <w:rPr>
          <w:rFonts w:eastAsia="Georgia Pro" w:cs="Georgia Pro"/>
          <w:lang w:val="en-US"/>
        </w:rPr>
        <w:t>tacto</w:t>
      </w:r>
      <w:proofErr w:type="spellEnd"/>
      <w:r w:rsidRPr="158A0C2A">
        <w:rPr>
          <w:rFonts w:eastAsia="Georgia Pro" w:cs="Georgia Pro"/>
          <w:lang w:val="en-US"/>
        </w:rPr>
        <w:t>.</w:t>
      </w:r>
    </w:p>
    <w:p w14:paraId="6C1EE48A" w14:textId="48483F54"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Palanca manual de control (“</w:t>
      </w:r>
      <w:proofErr w:type="spellStart"/>
      <w:r w:rsidRPr="56D4A5C9">
        <w:rPr>
          <w:rFonts w:eastAsia="Georgia Pro" w:cs="Georgia Pro"/>
        </w:rPr>
        <w:t>joy-stick</w:t>
      </w:r>
      <w:proofErr w:type="spellEnd"/>
      <w:r w:rsidRPr="56D4A5C9">
        <w:rPr>
          <w:rFonts w:eastAsia="Georgia Pro" w:cs="Georgia Pro"/>
        </w:rPr>
        <w:t>”).</w:t>
      </w:r>
    </w:p>
    <w:p w14:paraId="7CCD5BA0" w14:textId="48483F54" w:rsidR="380AE033" w:rsidRDefault="27DA83FF" w:rsidP="00154A39">
      <w:pPr>
        <w:pStyle w:val="Prrafodelista"/>
        <w:numPr>
          <w:ilvl w:val="1"/>
          <w:numId w:val="90"/>
        </w:numPr>
        <w:rPr>
          <w:rFonts w:eastAsia="Georgia Pro" w:cs="Georgia Pro"/>
          <w:color w:val="000000" w:themeColor="text1"/>
        </w:rPr>
      </w:pPr>
      <w:proofErr w:type="spellStart"/>
      <w:r w:rsidRPr="158A0C2A">
        <w:rPr>
          <w:rFonts w:eastAsia="Georgia Pro" w:cs="Georgia Pro"/>
          <w:lang w:val="en-US"/>
        </w:rPr>
        <w:t>Digitalizador</w:t>
      </w:r>
      <w:proofErr w:type="spellEnd"/>
      <w:r w:rsidRPr="158A0C2A">
        <w:rPr>
          <w:rFonts w:eastAsia="Georgia Pro" w:cs="Georgia Pro"/>
          <w:lang w:val="en-US"/>
        </w:rPr>
        <w:t xml:space="preserve"> o </w:t>
      </w:r>
      <w:proofErr w:type="spellStart"/>
      <w:r w:rsidRPr="158A0C2A">
        <w:rPr>
          <w:rFonts w:eastAsia="Georgia Pro" w:cs="Georgia Pro"/>
          <w:lang w:val="en-US"/>
        </w:rPr>
        <w:t>tableta</w:t>
      </w:r>
      <w:proofErr w:type="spellEnd"/>
      <w:r w:rsidRPr="158A0C2A">
        <w:rPr>
          <w:rFonts w:eastAsia="Georgia Pro" w:cs="Georgia Pro"/>
          <w:lang w:val="en-US"/>
        </w:rPr>
        <w:t xml:space="preserve"> </w:t>
      </w:r>
      <w:proofErr w:type="spellStart"/>
      <w:r w:rsidRPr="158A0C2A">
        <w:rPr>
          <w:rFonts w:eastAsia="Georgia Pro" w:cs="Georgia Pro"/>
          <w:lang w:val="en-US"/>
        </w:rPr>
        <w:t>gráfica</w:t>
      </w:r>
      <w:proofErr w:type="spellEnd"/>
      <w:r w:rsidRPr="158A0C2A">
        <w:rPr>
          <w:rFonts w:eastAsia="Georgia Pro" w:cs="Georgia Pro"/>
          <w:lang w:val="en-US"/>
        </w:rPr>
        <w:t>.</w:t>
      </w:r>
    </w:p>
    <w:p w14:paraId="7AA516F3" w14:textId="4BC3A815" w:rsidR="380AE033" w:rsidRDefault="27DA83FF" w:rsidP="00154A39">
      <w:pPr>
        <w:pStyle w:val="Prrafodelista"/>
        <w:numPr>
          <w:ilvl w:val="0"/>
          <w:numId w:val="90"/>
        </w:numPr>
        <w:rPr>
          <w:rFonts w:eastAsia="Georgia Pro" w:cs="Georgia Pro"/>
          <w:color w:val="000000" w:themeColor="text1"/>
        </w:rPr>
      </w:pPr>
      <w:proofErr w:type="spellStart"/>
      <w:r w:rsidRPr="158A0C2A">
        <w:rPr>
          <w:rFonts w:eastAsia="Georgia Pro" w:cs="Georgia Pro"/>
          <w:b/>
          <w:lang w:val="en-US"/>
        </w:rPr>
        <w:t>Unidades</w:t>
      </w:r>
      <w:proofErr w:type="spellEnd"/>
      <w:r w:rsidRPr="158A0C2A">
        <w:rPr>
          <w:rFonts w:eastAsia="Georgia Pro" w:cs="Georgia Pro"/>
          <w:b/>
          <w:lang w:val="en-US"/>
        </w:rPr>
        <w:t xml:space="preserve"> de </w:t>
      </w:r>
      <w:proofErr w:type="spellStart"/>
      <w:r w:rsidRPr="158A0C2A">
        <w:rPr>
          <w:rFonts w:eastAsia="Georgia Pro" w:cs="Georgia Pro"/>
          <w:b/>
          <w:lang w:val="en-US"/>
        </w:rPr>
        <w:t>salida</w:t>
      </w:r>
      <w:proofErr w:type="spellEnd"/>
      <w:r w:rsidRPr="158A0C2A">
        <w:rPr>
          <w:rFonts w:eastAsia="Georgia Pro" w:cs="Georgia Pro"/>
          <w:lang w:val="en-US"/>
        </w:rPr>
        <w:t>.</w:t>
      </w:r>
    </w:p>
    <w:p w14:paraId="65454D7A" w14:textId="67C45B0C"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Monitores de visualización: tubo de e-</w:t>
      </w:r>
      <w:r w:rsidR="7CED8010" w:rsidRPr="003854D4">
        <w:rPr>
          <w:rFonts w:eastAsia="Georgia Pro" w:cs="Georgia Pro"/>
        </w:rPr>
        <w:t xml:space="preserve"> </w:t>
      </w:r>
      <w:r w:rsidRPr="56D4A5C9">
        <w:rPr>
          <w:rFonts w:eastAsia="Georgia Pro" w:cs="Georgia Pro"/>
        </w:rPr>
        <w:t>y TFT.</w:t>
      </w:r>
    </w:p>
    <w:p w14:paraId="459FE32E" w14:textId="48483F54"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Impresoras.</w:t>
      </w:r>
    </w:p>
    <w:p w14:paraId="293A7635" w14:textId="48483F54" w:rsidR="380AE033" w:rsidRDefault="27DA83FF" w:rsidP="00154A39">
      <w:pPr>
        <w:pStyle w:val="Prrafodelista"/>
        <w:numPr>
          <w:ilvl w:val="1"/>
          <w:numId w:val="90"/>
        </w:numPr>
        <w:rPr>
          <w:rFonts w:eastAsia="Georgia Pro" w:cs="Georgia Pro"/>
          <w:color w:val="000000" w:themeColor="text1"/>
        </w:rPr>
      </w:pPr>
      <w:proofErr w:type="spellStart"/>
      <w:r w:rsidRPr="158A0C2A">
        <w:rPr>
          <w:rFonts w:eastAsia="Georgia Pro" w:cs="Georgia Pro"/>
          <w:lang w:val="en-US"/>
        </w:rPr>
        <w:t>Sintetizador</w:t>
      </w:r>
      <w:proofErr w:type="spellEnd"/>
      <w:r w:rsidRPr="158A0C2A">
        <w:rPr>
          <w:rFonts w:eastAsia="Georgia Pro" w:cs="Georgia Pro"/>
          <w:lang w:val="en-US"/>
        </w:rPr>
        <w:t xml:space="preserve"> de </w:t>
      </w:r>
      <w:proofErr w:type="spellStart"/>
      <w:r w:rsidRPr="158A0C2A">
        <w:rPr>
          <w:rFonts w:eastAsia="Georgia Pro" w:cs="Georgia Pro"/>
          <w:lang w:val="en-US"/>
        </w:rPr>
        <w:t>voz</w:t>
      </w:r>
      <w:proofErr w:type="spellEnd"/>
      <w:r w:rsidRPr="158A0C2A">
        <w:rPr>
          <w:rFonts w:eastAsia="Georgia Pro" w:cs="Georgia Pro"/>
          <w:lang w:val="en-US"/>
        </w:rPr>
        <w:t>.</w:t>
      </w:r>
    </w:p>
    <w:p w14:paraId="10877D1F" w14:textId="48483F54"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Visualizadores (“</w:t>
      </w:r>
      <w:proofErr w:type="spellStart"/>
      <w:r w:rsidRPr="158A0C2A">
        <w:rPr>
          <w:rFonts w:eastAsia="Georgia Pro" w:cs="Georgia Pro"/>
        </w:rPr>
        <w:t>displays</w:t>
      </w:r>
      <w:proofErr w:type="spellEnd"/>
      <w:r w:rsidRPr="158A0C2A">
        <w:rPr>
          <w:rFonts w:eastAsia="Georgia Pro" w:cs="Georgia Pro"/>
        </w:rPr>
        <w:t>”).</w:t>
      </w:r>
    </w:p>
    <w:p w14:paraId="7EF7CD97" w14:textId="4BC3A815"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Registrador gráfico (“plotter”).</w:t>
      </w:r>
    </w:p>
    <w:p w14:paraId="14B87DAB" w14:textId="73F9C423"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Unidades de memoria masiva auxiliar.</w:t>
      </w:r>
    </w:p>
    <w:p w14:paraId="5B61CAD7" w14:textId="48483F54" w:rsidR="380AE033" w:rsidRDefault="27DA83FF" w:rsidP="00154A39">
      <w:pPr>
        <w:pStyle w:val="Prrafodelista"/>
        <w:numPr>
          <w:ilvl w:val="1"/>
          <w:numId w:val="90"/>
        </w:numPr>
        <w:rPr>
          <w:rFonts w:eastAsia="Georgia Pro" w:cs="Georgia Pro"/>
          <w:color w:val="000000" w:themeColor="text1"/>
        </w:rPr>
      </w:pPr>
      <w:r w:rsidRPr="158A0C2A">
        <w:rPr>
          <w:rFonts w:eastAsia="Georgia Pro" w:cs="Georgia Pro"/>
        </w:rPr>
        <w:t>Discos magnéticos.</w:t>
      </w:r>
    </w:p>
    <w:p w14:paraId="1B7C4229" w14:textId="4BC3A815" w:rsidR="380AE033" w:rsidRDefault="27DA83FF" w:rsidP="00154A39">
      <w:pPr>
        <w:pStyle w:val="Prrafodelista"/>
        <w:numPr>
          <w:ilvl w:val="1"/>
          <w:numId w:val="87"/>
        </w:numPr>
        <w:rPr>
          <w:rFonts w:eastAsia="Georgia Pro" w:cs="Georgia Pro"/>
          <w:color w:val="000000" w:themeColor="text1"/>
        </w:rPr>
      </w:pPr>
      <w:r w:rsidRPr="56D4A5C9">
        <w:rPr>
          <w:rFonts w:eastAsia="Georgia Pro" w:cs="Georgia Pro"/>
        </w:rPr>
        <w:t>Cintas magnéticas.</w:t>
      </w:r>
    </w:p>
    <w:p w14:paraId="64D1D676" w14:textId="4BC3A815"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Discos ópticos y magnetoópticos.</w:t>
      </w:r>
    </w:p>
    <w:p w14:paraId="732A9CE8" w14:textId="4BC3A815"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Memoria de silicio (</w:t>
      </w:r>
      <w:proofErr w:type="spellStart"/>
      <w:r w:rsidRPr="56D4A5C9">
        <w:rPr>
          <w:rFonts w:eastAsia="Georgia Pro" w:cs="Georgia Pro"/>
        </w:rPr>
        <w:t>PenDrive</w:t>
      </w:r>
      <w:proofErr w:type="spellEnd"/>
      <w:r w:rsidRPr="56D4A5C9">
        <w:rPr>
          <w:rFonts w:eastAsia="Georgia Pro" w:cs="Georgia Pro"/>
        </w:rPr>
        <w:t>).</w:t>
      </w:r>
    </w:p>
    <w:p w14:paraId="0F0C1661" w14:textId="4BC3A815" w:rsidR="380AE033" w:rsidRDefault="27DA83FF" w:rsidP="00154A39">
      <w:pPr>
        <w:pStyle w:val="Prrafodelista"/>
        <w:numPr>
          <w:ilvl w:val="0"/>
          <w:numId w:val="90"/>
        </w:numPr>
        <w:rPr>
          <w:rFonts w:eastAsia="Georgia Pro" w:cs="Georgia Pro"/>
          <w:color w:val="000000" w:themeColor="text1"/>
        </w:rPr>
      </w:pPr>
      <w:r w:rsidRPr="158A0C2A">
        <w:rPr>
          <w:rFonts w:eastAsia="Georgia Pro" w:cs="Georgia Pro"/>
          <w:b/>
        </w:rPr>
        <w:t>Unidades mixtas.</w:t>
      </w:r>
    </w:p>
    <w:p w14:paraId="0A93018E" w14:textId="4BC3A815"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Terminal interactivo teclado-pantalla.</w:t>
      </w:r>
    </w:p>
    <w:p w14:paraId="77504211" w14:textId="286A5EF9" w:rsidR="380AE033" w:rsidRDefault="27DA83FF" w:rsidP="00154A39">
      <w:pPr>
        <w:pStyle w:val="Prrafodelista"/>
        <w:numPr>
          <w:ilvl w:val="1"/>
          <w:numId w:val="90"/>
        </w:numPr>
        <w:rPr>
          <w:rFonts w:eastAsia="Georgia Pro" w:cs="Georgia Pro"/>
          <w:color w:val="000000" w:themeColor="text1"/>
        </w:rPr>
      </w:pPr>
      <w:r w:rsidRPr="56D4A5C9">
        <w:rPr>
          <w:rFonts w:eastAsia="Georgia Pro" w:cs="Georgia Pro"/>
        </w:rPr>
        <w:t>Terminal teletipo.</w:t>
      </w:r>
    </w:p>
    <w:p w14:paraId="3A405B33" w14:textId="4BC3A815" w:rsidR="002D7E1B" w:rsidRPr="00394241" w:rsidRDefault="27DA83FF" w:rsidP="00154A39">
      <w:pPr>
        <w:pStyle w:val="Prrafodelista"/>
        <w:numPr>
          <w:ilvl w:val="1"/>
          <w:numId w:val="90"/>
        </w:numPr>
        <w:rPr>
          <w:rFonts w:eastAsia="Georgia Pro" w:cs="Georgia Pro"/>
          <w:color w:val="000000" w:themeColor="text1"/>
        </w:rPr>
      </w:pPr>
      <w:r w:rsidRPr="56D4A5C9">
        <w:rPr>
          <w:rFonts w:eastAsia="Georgia Pro" w:cs="Georgia Pro"/>
        </w:rPr>
        <w:t>Pantalla sensible al tacto.</w:t>
      </w:r>
    </w:p>
    <w:p w14:paraId="0C346CF5" w14:textId="4AC0CDCF" w:rsidR="37C87946" w:rsidRDefault="37C87946" w:rsidP="37C87946">
      <w:pPr>
        <w:rPr>
          <w:rFonts w:eastAsia="Georgia Pro" w:cs="Georgia Pro"/>
          <w:sz w:val="25"/>
          <w:szCs w:val="25"/>
        </w:rPr>
      </w:pPr>
    </w:p>
    <w:p w14:paraId="5A19C620" w14:textId="61B70F56" w:rsidR="002D7E1B" w:rsidRPr="00394241" w:rsidRDefault="00F64EE0" w:rsidP="37C87946">
      <w:pPr>
        <w:rPr>
          <w:rFonts w:eastAsia="Georgia Pro" w:cs="Georgia Pro"/>
          <w:sz w:val="25"/>
          <w:szCs w:val="25"/>
          <w:lang w:val="es-419"/>
        </w:rPr>
      </w:pPr>
      <w:r w:rsidRPr="00857307">
        <w:rPr>
          <w:rFonts w:eastAsia="Georgia Pro" w:cs="Georgia Pro"/>
          <w:sz w:val="25"/>
          <w:szCs w:val="25"/>
          <w:lang w:val="es-419"/>
        </w:rPr>
        <w:t xml:space="preserve">Hardware </w:t>
      </w:r>
      <w:r w:rsidRPr="00F64EE0">
        <w:rPr>
          <w:rFonts w:ascii="Wingdings" w:eastAsia="Wingdings" w:hAnsi="Wingdings" w:cs="Wingdings"/>
          <w:sz w:val="25"/>
          <w:szCs w:val="25"/>
        </w:rPr>
        <w:t>à</w:t>
      </w:r>
      <w:r w:rsidRPr="00857307">
        <w:rPr>
          <w:rFonts w:eastAsia="Georgia Pro" w:cs="Georgia Pro"/>
          <w:sz w:val="25"/>
          <w:szCs w:val="25"/>
          <w:lang w:val="es-419"/>
        </w:rPr>
        <w:t xml:space="preserve"> </w:t>
      </w:r>
      <w:r w:rsidR="00857307" w:rsidRPr="00857307">
        <w:rPr>
          <w:rFonts w:eastAsia="Georgia Pro" w:cs="Georgia Pro"/>
          <w:sz w:val="25"/>
          <w:szCs w:val="25"/>
          <w:lang w:val="es-419"/>
        </w:rPr>
        <w:t>lógica</w:t>
      </w:r>
      <w:r w:rsidRPr="00857307">
        <w:rPr>
          <w:rFonts w:eastAsia="Georgia Pro" w:cs="Georgia Pro"/>
          <w:sz w:val="25"/>
          <w:szCs w:val="25"/>
          <w:lang w:val="es-419"/>
        </w:rPr>
        <w:t xml:space="preserve"> digital </w:t>
      </w:r>
      <w:r w:rsidR="00857307" w:rsidRPr="00857307">
        <w:rPr>
          <w:rFonts w:ascii="Wingdings" w:eastAsia="Wingdings" w:hAnsi="Wingdings" w:cs="Wingdings"/>
          <w:sz w:val="25"/>
          <w:szCs w:val="25"/>
        </w:rPr>
        <w:t>à</w:t>
      </w:r>
      <w:r w:rsidR="00857307" w:rsidRPr="00857307">
        <w:rPr>
          <w:rFonts w:eastAsia="Georgia Pro" w:cs="Georgia Pro"/>
          <w:sz w:val="25"/>
          <w:szCs w:val="25"/>
          <w:lang w:val="es-419"/>
        </w:rPr>
        <w:t xml:space="preserve">microprogramación </w:t>
      </w:r>
      <w:proofErr w:type="gramStart"/>
      <w:r w:rsidR="00857307" w:rsidRPr="00857307">
        <w:rPr>
          <w:rFonts w:ascii="Wingdings" w:eastAsia="Wingdings" w:hAnsi="Wingdings" w:cs="Wingdings"/>
          <w:sz w:val="25"/>
          <w:szCs w:val="25"/>
          <w:lang w:val="es-419"/>
        </w:rPr>
        <w:t>à</w:t>
      </w:r>
      <w:r w:rsidR="00857307">
        <w:rPr>
          <w:rFonts w:eastAsia="Georgia Pro" w:cs="Georgia Pro"/>
          <w:sz w:val="25"/>
          <w:szCs w:val="25"/>
          <w:lang w:val="es-419"/>
        </w:rPr>
        <w:t xml:space="preserve"> </w:t>
      </w:r>
      <w:r w:rsidR="00857307" w:rsidRPr="00857307">
        <w:rPr>
          <w:rFonts w:eastAsia="Georgia Pro" w:cs="Georgia Pro"/>
          <w:sz w:val="25"/>
          <w:szCs w:val="25"/>
          <w:lang w:val="es-419"/>
        </w:rPr>
        <w:t xml:space="preserve"> maquina</w:t>
      </w:r>
      <w:proofErr w:type="gramEnd"/>
      <w:r w:rsidR="00857307" w:rsidRPr="00857307">
        <w:rPr>
          <w:rFonts w:eastAsia="Georgia Pro" w:cs="Georgia Pro"/>
          <w:sz w:val="25"/>
          <w:szCs w:val="25"/>
          <w:lang w:val="es-419"/>
        </w:rPr>
        <w:t xml:space="preserve"> convencional</w:t>
      </w:r>
      <w:r w:rsidR="00857307">
        <w:rPr>
          <w:rFonts w:eastAsia="Georgia Pro" w:cs="Georgia Pro"/>
          <w:sz w:val="25"/>
          <w:szCs w:val="25"/>
          <w:lang w:val="es-419"/>
        </w:rPr>
        <w:t xml:space="preserve">(lenguaje de maquina) </w:t>
      </w:r>
      <w:r w:rsidR="00857307" w:rsidRPr="00857307">
        <w:rPr>
          <w:rFonts w:ascii="Wingdings" w:eastAsia="Wingdings" w:hAnsi="Wingdings" w:cs="Wingdings"/>
          <w:sz w:val="25"/>
          <w:szCs w:val="25"/>
          <w:lang w:val="es-419"/>
        </w:rPr>
        <w:t>à</w:t>
      </w:r>
      <w:r w:rsidR="00857307">
        <w:rPr>
          <w:rFonts w:eastAsia="Georgia Pro" w:cs="Georgia Pro"/>
          <w:sz w:val="25"/>
          <w:szCs w:val="25"/>
          <w:lang w:val="es-419"/>
        </w:rPr>
        <w:t xml:space="preserve"> sistema operativo </w:t>
      </w:r>
      <w:r w:rsidR="00857307" w:rsidRPr="00857307">
        <w:rPr>
          <w:rFonts w:ascii="Wingdings" w:eastAsia="Wingdings" w:hAnsi="Wingdings" w:cs="Wingdings"/>
          <w:sz w:val="25"/>
          <w:szCs w:val="25"/>
          <w:lang w:val="es-419"/>
        </w:rPr>
        <w:t>à</w:t>
      </w:r>
      <w:r w:rsidR="00857307">
        <w:rPr>
          <w:rFonts w:eastAsia="Georgia Pro" w:cs="Georgia Pro"/>
          <w:sz w:val="25"/>
          <w:szCs w:val="25"/>
          <w:lang w:val="es-419"/>
        </w:rPr>
        <w:t xml:space="preserve"> ensambladores </w:t>
      </w:r>
      <w:r w:rsidR="00857307" w:rsidRPr="00857307">
        <w:rPr>
          <w:rFonts w:ascii="Wingdings" w:eastAsia="Wingdings" w:hAnsi="Wingdings" w:cs="Wingdings"/>
          <w:sz w:val="25"/>
          <w:szCs w:val="25"/>
          <w:lang w:val="es-419"/>
        </w:rPr>
        <w:t>à</w:t>
      </w:r>
      <w:r w:rsidR="00857307">
        <w:rPr>
          <w:rFonts w:eastAsia="Georgia Pro" w:cs="Georgia Pro"/>
          <w:sz w:val="25"/>
          <w:szCs w:val="25"/>
          <w:lang w:val="es-419"/>
        </w:rPr>
        <w:t xml:space="preserve"> lenguajes de alto nivel</w:t>
      </w:r>
    </w:p>
    <w:p w14:paraId="0CF48DF4" w14:textId="033EEEE5" w:rsidR="35A2C264" w:rsidRDefault="35A2C264" w:rsidP="35A2C264">
      <w:pPr>
        <w:rPr>
          <w:rFonts w:eastAsia="Georgia Pro" w:cs="Georgia Pro"/>
          <w:sz w:val="25"/>
          <w:szCs w:val="25"/>
          <w:lang w:val="es-419"/>
        </w:rPr>
      </w:pPr>
    </w:p>
    <w:p w14:paraId="04C408D8" w14:textId="033EEEE5" w:rsidR="5C304242" w:rsidRDefault="5C304242" w:rsidP="35A2C264">
      <w:pPr>
        <w:rPr>
          <w:rFonts w:eastAsia="Georgia Pro" w:cs="Georgia Pro"/>
          <w:lang w:val="es-419"/>
        </w:rPr>
      </w:pPr>
      <w:r w:rsidRPr="0C58F1A5">
        <w:rPr>
          <w:rFonts w:eastAsia="Georgia Pro" w:cs="Georgia Pro"/>
          <w:lang w:val="es-419"/>
        </w:rPr>
        <w:t>CONEXIÓN DE PERIFÉRICOS AL COMPUTADOR.</w:t>
      </w:r>
    </w:p>
    <w:p w14:paraId="6812432D" w14:textId="033EEEE5" w:rsidR="5C304242" w:rsidRDefault="5C304242" w:rsidP="35A2C264">
      <w:pPr>
        <w:rPr>
          <w:rFonts w:eastAsia="Georgia Pro" w:cs="Georgia Pro"/>
          <w:lang w:val="es-419"/>
        </w:rPr>
      </w:pPr>
      <w:r w:rsidRPr="0C58F1A5">
        <w:rPr>
          <w:rFonts w:eastAsia="Georgia Pro" w:cs="Georgia Pro"/>
          <w:lang w:val="es-419"/>
        </w:rPr>
        <w:lastRenderedPageBreak/>
        <w:t>El bus que conecta la CPU con los otros elementos del procesador se conoce como bus local o bus de la CPU. Es un bus muy rápido y conecta la CPU con las tarjetas de la placa base y los controladores de los dispositivos externos.</w:t>
      </w:r>
    </w:p>
    <w:p w14:paraId="3AD7D6EE" w14:textId="033EEEE5" w:rsidR="5C304242" w:rsidRDefault="5C304242" w:rsidP="35A2C264">
      <w:pPr>
        <w:rPr>
          <w:rFonts w:eastAsia="Georgia Pro" w:cs="Georgia Pro"/>
          <w:lang w:val="es-419"/>
        </w:rPr>
      </w:pPr>
      <w:r w:rsidRPr="0C58F1A5">
        <w:rPr>
          <w:rFonts w:eastAsia="Georgia Pro" w:cs="Georgia Pro"/>
          <w:lang w:val="es-419"/>
        </w:rPr>
        <w:t xml:space="preserve">Las conexiones entre los periféricos y los controladores o tarjetas de la placa base se realizan a </w:t>
      </w:r>
      <w:proofErr w:type="spellStart"/>
      <w:r w:rsidRPr="0C58F1A5">
        <w:rPr>
          <w:rFonts w:eastAsia="Georgia Pro" w:cs="Georgia Pro"/>
          <w:lang w:val="es-419"/>
        </w:rPr>
        <w:t>traves</w:t>
      </w:r>
      <w:proofErr w:type="spellEnd"/>
      <w:r w:rsidRPr="0C58F1A5">
        <w:rPr>
          <w:rFonts w:eastAsia="Georgia Pro" w:cs="Georgia Pro"/>
          <w:lang w:val="es-419"/>
        </w:rPr>
        <w:t xml:space="preserve"> de un bus más general llamado bus del sistema. También suele conectar algunas ampliaciones de memoria.</w:t>
      </w:r>
    </w:p>
    <w:p w14:paraId="0B94BA58" w14:textId="033EEEE5" w:rsidR="5C304242" w:rsidRDefault="5C304242" w:rsidP="35A2C264">
      <w:pPr>
        <w:rPr>
          <w:rFonts w:eastAsia="Georgia Pro" w:cs="Georgia Pro"/>
          <w:lang w:val="es-419"/>
        </w:rPr>
      </w:pPr>
      <w:r w:rsidRPr="0C58F1A5">
        <w:rPr>
          <w:rFonts w:eastAsia="Georgia Pro" w:cs="Georgia Pro"/>
          <w:lang w:val="es-419"/>
        </w:rPr>
        <w:t>Algunos periféricos requieren un bus especializado que se adapte a su velocidad de transferencia, sus niveles de tensión, la naturaleza de sus señales de control y otros requerimientos. A estos buses se les llama bus de entrada/salida o bus de expansión.</w:t>
      </w:r>
    </w:p>
    <w:p w14:paraId="543E785B" w14:textId="42078D77" w:rsidR="5C304242" w:rsidRPr="0012632F" w:rsidRDefault="5C304242" w:rsidP="35A2C264">
      <w:pPr>
        <w:rPr>
          <w:lang w:val="es-419"/>
        </w:rPr>
      </w:pPr>
      <w:r w:rsidRPr="0C58F1A5">
        <w:rPr>
          <w:rFonts w:eastAsia="Georgia Pro" w:cs="Georgia Pro"/>
          <w:lang w:val="es-419"/>
        </w:rPr>
        <w:t>Por todo lo visto, los computadores grandes al disponer de varios tipos de buses requieren de dispositivos adaptadores o de interconexión entre buses.</w:t>
      </w:r>
    </w:p>
    <w:p w14:paraId="50B0C918" w14:textId="5A594B67" w:rsidR="5C304242" w:rsidRDefault="5C304242" w:rsidP="35A2C264">
      <w:pPr>
        <w:rPr>
          <w:rFonts w:eastAsia="Georgia Pro" w:cs="Georgia Pro"/>
          <w:lang w:val="es-419"/>
        </w:rPr>
      </w:pPr>
      <w:r w:rsidRPr="0C58F1A5">
        <w:rPr>
          <w:rFonts w:eastAsia="Georgia Pro" w:cs="Georgia Pro"/>
          <w:lang w:val="es-419"/>
        </w:rPr>
        <w:t xml:space="preserve">Los procesadores suelen tener unas ranuras de expansión (6 normalmente) sobre la placa base que están conectadas al bus del sistema y que permiten conectar una serie de dispositivos a este bus a través de tarjetas de circuito integrado y que permiten conectar varios dispositivos a la CPU, como por ejemplo tarjetas digitalizadoras de imágenes, aceleradores gráficos con </w:t>
      </w:r>
      <w:proofErr w:type="spellStart"/>
      <w:r w:rsidRPr="0C58F1A5">
        <w:rPr>
          <w:rFonts w:eastAsia="Georgia Pro" w:cs="Georgia Pro"/>
          <w:lang w:val="es-419"/>
        </w:rPr>
        <w:t>FPGAs</w:t>
      </w:r>
      <w:proofErr w:type="spellEnd"/>
      <w:r w:rsidRPr="0C58F1A5">
        <w:rPr>
          <w:rFonts w:eastAsia="Georgia Pro" w:cs="Georgia Pro"/>
          <w:lang w:val="es-419"/>
        </w:rPr>
        <w:t>, etc.</w:t>
      </w:r>
    </w:p>
    <w:p w14:paraId="7B5228B9" w14:textId="5E0F7F62" w:rsidR="5C304242" w:rsidRPr="0012632F" w:rsidRDefault="5C304242" w:rsidP="35A2C264">
      <w:pPr>
        <w:rPr>
          <w:lang w:val="es-419"/>
        </w:rPr>
      </w:pPr>
      <w:r w:rsidRPr="0C58F1A5">
        <w:rPr>
          <w:rFonts w:eastAsia="Georgia Pro" w:cs="Georgia Pro"/>
          <w:lang w:val="es-419"/>
        </w:rPr>
        <w:t>Todos los buses poseen una</w:t>
      </w:r>
      <w:r w:rsidR="0EDC324A" w:rsidRPr="0C58F1A5">
        <w:rPr>
          <w:rFonts w:eastAsia="Georgia Pro" w:cs="Georgia Pro"/>
          <w:lang w:val="es-419"/>
        </w:rPr>
        <w:t>s</w:t>
      </w:r>
      <w:r w:rsidRPr="0C58F1A5">
        <w:rPr>
          <w:rFonts w:eastAsia="Georgia Pro" w:cs="Georgia Pro"/>
          <w:lang w:val="es-419"/>
        </w:rPr>
        <w:t xml:space="preserve"> especificaciones normalizadas, como son:</w:t>
      </w:r>
    </w:p>
    <w:p w14:paraId="6F1D2B61" w14:textId="33BED3C3" w:rsidR="5C304242" w:rsidRDefault="5C304242" w:rsidP="00154A39">
      <w:pPr>
        <w:pStyle w:val="Prrafodelista"/>
        <w:numPr>
          <w:ilvl w:val="0"/>
          <w:numId w:val="95"/>
        </w:numPr>
        <w:rPr>
          <w:rFonts w:eastAsia="Georgia Pro" w:cs="Georgia Pro"/>
          <w:color w:val="000000" w:themeColor="text1"/>
        </w:rPr>
      </w:pPr>
      <w:r w:rsidRPr="0C58F1A5">
        <w:rPr>
          <w:rFonts w:eastAsia="Georgia Pro" w:cs="Georgia Pro"/>
        </w:rPr>
        <w:t>protocolos de transmisión de datos,</w:t>
      </w:r>
    </w:p>
    <w:p w14:paraId="675851B2" w14:textId="43246F64" w:rsidR="5C304242" w:rsidRDefault="5C304242" w:rsidP="00154A39">
      <w:pPr>
        <w:pStyle w:val="Prrafodelista"/>
        <w:numPr>
          <w:ilvl w:val="0"/>
          <w:numId w:val="95"/>
        </w:numPr>
        <w:rPr>
          <w:rFonts w:eastAsia="Georgia Pro" w:cs="Georgia Pro"/>
          <w:color w:val="000000" w:themeColor="text1"/>
        </w:rPr>
      </w:pPr>
      <w:r w:rsidRPr="0C58F1A5">
        <w:rPr>
          <w:rFonts w:eastAsia="Georgia Pro" w:cs="Georgia Pro"/>
        </w:rPr>
        <w:t>velocidades y temporización de las transferencias,</w:t>
      </w:r>
    </w:p>
    <w:p w14:paraId="6C72C459" w14:textId="2A578CA4" w:rsidR="5C304242" w:rsidRDefault="5C304242" w:rsidP="00154A39">
      <w:pPr>
        <w:pStyle w:val="Prrafodelista"/>
        <w:numPr>
          <w:ilvl w:val="0"/>
          <w:numId w:val="95"/>
        </w:numPr>
        <w:rPr>
          <w:rFonts w:eastAsia="Georgia Pro" w:cs="Georgia Pro"/>
          <w:color w:val="000000" w:themeColor="text1"/>
        </w:rPr>
      </w:pPr>
      <w:r w:rsidRPr="0C58F1A5">
        <w:rPr>
          <w:rFonts w:eastAsia="Georgia Pro" w:cs="Georgia Pro"/>
        </w:rPr>
        <w:t xml:space="preserve">anchuras de los </w:t>
      </w:r>
      <w:proofErr w:type="spellStart"/>
      <w:r w:rsidRPr="0C58F1A5">
        <w:rPr>
          <w:rFonts w:eastAsia="Georgia Pro" w:cs="Georgia Pro"/>
        </w:rPr>
        <w:t>sub-buses</w:t>
      </w:r>
      <w:proofErr w:type="spellEnd"/>
      <w:r w:rsidRPr="0C58F1A5">
        <w:rPr>
          <w:rFonts w:eastAsia="Georgia Pro" w:cs="Georgia Pro"/>
        </w:rPr>
        <w:t>,</w:t>
      </w:r>
    </w:p>
    <w:p w14:paraId="5E08D80A" w14:textId="4A61C612" w:rsidR="5C304242" w:rsidRDefault="5C304242" w:rsidP="00154A39">
      <w:pPr>
        <w:pStyle w:val="Prrafodelista"/>
        <w:numPr>
          <w:ilvl w:val="0"/>
          <w:numId w:val="95"/>
        </w:numPr>
        <w:rPr>
          <w:rFonts w:eastAsia="Georgia Pro" w:cs="Georgia Pro"/>
          <w:color w:val="000000" w:themeColor="text1"/>
        </w:rPr>
      </w:pPr>
      <w:r w:rsidRPr="0C58F1A5">
        <w:rPr>
          <w:rFonts w:eastAsia="Georgia Pro" w:cs="Georgia Pro"/>
        </w:rPr>
        <w:t>y sistema físico de conexión (conectores estandarizados).</w:t>
      </w:r>
    </w:p>
    <w:p w14:paraId="4AE081BC" w14:textId="5C51CE70" w:rsidR="002D7E1B" w:rsidRPr="00394241" w:rsidRDefault="5F426FF9" w:rsidP="4E501E4D">
      <w:pPr>
        <w:rPr>
          <w:rFonts w:eastAsia="Georgia Pro" w:cs="Georgia Pro"/>
          <w:lang w:val="es-419"/>
        </w:rPr>
      </w:pPr>
      <w:r w:rsidRPr="0C58F1A5">
        <w:rPr>
          <w:rFonts w:eastAsia="Georgia Pro" w:cs="Georgia Pro"/>
          <w:lang w:val="es-419"/>
        </w:rPr>
        <w:t>Los Buses normalizados más conocidos son:</w:t>
      </w:r>
    </w:p>
    <w:p w14:paraId="0417301D"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 xml:space="preserve">S-100 Bus (IEEE 696). Puede considerarse como el primer bus normalizado para microcomputadores, siendo introducido por Atari para su computador 8080 (sistema de 8 bits). En total </w:t>
      </w:r>
      <w:proofErr w:type="spellStart"/>
      <w:r w:rsidRPr="6D15B359">
        <w:rPr>
          <w:rFonts w:eastAsia="Georgia Pro" w:cs="Georgia Pro"/>
        </w:rPr>
        <w:t>disponia</w:t>
      </w:r>
      <w:proofErr w:type="spellEnd"/>
      <w:r w:rsidRPr="6D15B359">
        <w:rPr>
          <w:rFonts w:eastAsia="Georgia Pro" w:cs="Georgia Pro"/>
        </w:rPr>
        <w:t xml:space="preserve"> de unos 100 hilos.</w:t>
      </w:r>
    </w:p>
    <w:p w14:paraId="56EC5CB3"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CAMAC (o IEEE 583). El bus CAMAC (“</w:t>
      </w:r>
      <w:proofErr w:type="spellStart"/>
      <w:r w:rsidRPr="6D15B359">
        <w:rPr>
          <w:rFonts w:eastAsia="Georgia Pro" w:cs="Georgia Pro"/>
        </w:rPr>
        <w:t>Computer</w:t>
      </w:r>
      <w:proofErr w:type="spellEnd"/>
      <w:r w:rsidRPr="6D15B359">
        <w:rPr>
          <w:rFonts w:eastAsia="Georgia Pro" w:cs="Georgia Pro"/>
        </w:rPr>
        <w:t xml:space="preserve"> </w:t>
      </w:r>
      <w:proofErr w:type="spellStart"/>
      <w:r w:rsidRPr="6D15B359">
        <w:rPr>
          <w:rFonts w:eastAsia="Georgia Pro" w:cs="Georgia Pro"/>
        </w:rPr>
        <w:t>Automated</w:t>
      </w:r>
      <w:proofErr w:type="spellEnd"/>
      <w:r w:rsidRPr="6D15B359">
        <w:rPr>
          <w:rFonts w:eastAsia="Georgia Pro" w:cs="Georgia Pro"/>
        </w:rPr>
        <w:t xml:space="preserve"> </w:t>
      </w:r>
      <w:proofErr w:type="spellStart"/>
      <w:r w:rsidRPr="6D15B359">
        <w:rPr>
          <w:rFonts w:eastAsia="Georgia Pro" w:cs="Georgia Pro"/>
        </w:rPr>
        <w:t>Measurement</w:t>
      </w:r>
      <w:proofErr w:type="spellEnd"/>
      <w:r w:rsidRPr="6D15B359">
        <w:rPr>
          <w:rFonts w:eastAsia="Georgia Pro" w:cs="Georgia Pro"/>
        </w:rPr>
        <w:t xml:space="preserve"> and Control”) Se introdujo para interconectar instrumentos de medida nucleares en 1969.</w:t>
      </w:r>
    </w:p>
    <w:p w14:paraId="3009DBF0"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 xml:space="preserve">GPIB ( o IEEE 488). El GPIB (“General </w:t>
      </w:r>
      <w:proofErr w:type="spellStart"/>
      <w:r w:rsidRPr="6D15B359">
        <w:rPr>
          <w:rFonts w:eastAsia="Georgia Pro" w:cs="Georgia Pro"/>
        </w:rPr>
        <w:t>Purpose</w:t>
      </w:r>
      <w:proofErr w:type="spellEnd"/>
      <w:r w:rsidRPr="6D15B359">
        <w:rPr>
          <w:rFonts w:eastAsia="Georgia Pro" w:cs="Georgia Pro"/>
        </w:rPr>
        <w:t xml:space="preserve"> </w:t>
      </w:r>
      <w:proofErr w:type="gramStart"/>
      <w:r w:rsidRPr="6D15B359">
        <w:rPr>
          <w:rFonts w:eastAsia="Georgia Pro" w:cs="Georgia Pro"/>
        </w:rPr>
        <w:t>Interface</w:t>
      </w:r>
      <w:proofErr w:type="gramEnd"/>
      <w:r w:rsidRPr="6D15B359">
        <w:rPr>
          <w:rFonts w:eastAsia="Georgia Pro" w:cs="Georgia Pro"/>
        </w:rPr>
        <w:t xml:space="preserve"> Bus”) fue ideado por Hewlett Packard (1965 a 1975) usa 24 hilos, 8 de los cuales son para datos y el resto para señales de control.</w:t>
      </w:r>
    </w:p>
    <w:p w14:paraId="7AC97A51" w14:textId="1A2B37A0" w:rsidR="002D7E1B" w:rsidRPr="00394241" w:rsidRDefault="5F426FF9" w:rsidP="00154A39">
      <w:pPr>
        <w:pStyle w:val="Prrafodelista"/>
        <w:numPr>
          <w:ilvl w:val="0"/>
          <w:numId w:val="97"/>
        </w:numPr>
        <w:rPr>
          <w:rFonts w:eastAsia="Georgia Pro" w:cs="Georgia Pro"/>
          <w:color w:val="000000" w:themeColor="text1"/>
        </w:rPr>
      </w:pPr>
      <w:proofErr w:type="spellStart"/>
      <w:r w:rsidRPr="6D15B359">
        <w:rPr>
          <w:rFonts w:eastAsia="Georgia Pro" w:cs="Georgia Pro"/>
        </w:rPr>
        <w:t>Multibus</w:t>
      </w:r>
      <w:proofErr w:type="spellEnd"/>
      <w:r w:rsidRPr="6D15B359">
        <w:rPr>
          <w:rFonts w:eastAsia="Georgia Pro" w:cs="Georgia Pro"/>
        </w:rPr>
        <w:t xml:space="preserve"> (o IEEE 796). Bus de 16 bit de datos introducido por Intel. En la actualidad hay una versión mejorada llamada </w:t>
      </w:r>
      <w:proofErr w:type="spellStart"/>
      <w:r w:rsidRPr="6D15B359">
        <w:rPr>
          <w:rFonts w:eastAsia="Georgia Pro" w:cs="Georgia Pro"/>
        </w:rPr>
        <w:t>Multibus</w:t>
      </w:r>
      <w:proofErr w:type="spellEnd"/>
      <w:r w:rsidRPr="6D15B359">
        <w:rPr>
          <w:rFonts w:eastAsia="Georgia Pro" w:cs="Georgia Pro"/>
        </w:rPr>
        <w:t>-II (IEEE 1296) para transferir datos de 32 bits.</w:t>
      </w:r>
    </w:p>
    <w:p w14:paraId="76B1C05D"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 xml:space="preserve">ISA Bus. El bus ISA (“Industrial Standard </w:t>
      </w:r>
      <w:proofErr w:type="spellStart"/>
      <w:r w:rsidRPr="6D15B359">
        <w:rPr>
          <w:rFonts w:eastAsia="Georgia Pro" w:cs="Georgia Pro"/>
        </w:rPr>
        <w:t>Architecture</w:t>
      </w:r>
      <w:proofErr w:type="spellEnd"/>
      <w:r w:rsidRPr="6D15B359">
        <w:rPr>
          <w:rFonts w:eastAsia="Georgia Pro" w:cs="Georgia Pro"/>
        </w:rPr>
        <w:t>”), es el bus introducido con el IBM-PC. Tiene 64 hilos de los cuales 8 son para datos.</w:t>
      </w:r>
    </w:p>
    <w:p w14:paraId="39163085"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 xml:space="preserve">ISA AT Bus. Fue introducido con los IBM-AT (80286). Ideado para arquitecturas de 16 bits, posee subdirecciones de 24 bits (direcciona hasta 16 </w:t>
      </w:r>
      <w:proofErr w:type="spellStart"/>
      <w:r w:rsidRPr="6D15B359">
        <w:rPr>
          <w:rFonts w:eastAsia="Georgia Pro" w:cs="Georgia Pro"/>
        </w:rPr>
        <w:t>Mbytes</w:t>
      </w:r>
      <w:proofErr w:type="spellEnd"/>
      <w:r w:rsidRPr="6D15B359">
        <w:rPr>
          <w:rFonts w:eastAsia="Georgia Pro" w:cs="Georgia Pro"/>
        </w:rPr>
        <w:t>) y es compatible, como no, con su antecesor de 16 bits.</w:t>
      </w:r>
    </w:p>
    <w:p w14:paraId="5D7CD636" w14:textId="1A2B37A0" w:rsidR="002D7E1B" w:rsidRPr="00394241" w:rsidRDefault="5F426FF9" w:rsidP="00154A39">
      <w:pPr>
        <w:pStyle w:val="Prrafodelista"/>
        <w:numPr>
          <w:ilvl w:val="0"/>
          <w:numId w:val="97"/>
        </w:numPr>
        <w:rPr>
          <w:rFonts w:eastAsia="Georgia Pro" w:cs="Georgia Pro"/>
          <w:color w:val="000000" w:themeColor="text1"/>
        </w:rPr>
      </w:pPr>
      <w:r w:rsidRPr="6D15B359">
        <w:rPr>
          <w:rFonts w:eastAsia="Georgia Pro" w:cs="Georgia Pro"/>
        </w:rPr>
        <w:t>MCA. (“Micro-</w:t>
      </w:r>
      <w:proofErr w:type="spellStart"/>
      <w:r w:rsidRPr="6D15B359">
        <w:rPr>
          <w:rFonts w:eastAsia="Georgia Pro" w:cs="Georgia Pro"/>
        </w:rPr>
        <w:t>Channel</w:t>
      </w:r>
      <w:proofErr w:type="spellEnd"/>
      <w:r w:rsidRPr="6D15B359">
        <w:rPr>
          <w:rFonts w:eastAsia="Georgia Pro" w:cs="Georgia Pro"/>
        </w:rPr>
        <w:t xml:space="preserve"> </w:t>
      </w:r>
      <w:proofErr w:type="spellStart"/>
      <w:r w:rsidRPr="6D15B359">
        <w:rPr>
          <w:rFonts w:eastAsia="Georgia Pro" w:cs="Georgia Pro"/>
        </w:rPr>
        <w:t>Architecture</w:t>
      </w:r>
      <w:proofErr w:type="spellEnd"/>
      <w:r w:rsidRPr="6D15B359">
        <w:rPr>
          <w:rFonts w:eastAsia="Georgia Pro" w:cs="Georgia Pro"/>
        </w:rPr>
        <w:t xml:space="preserve">”) fue introducido por IBM en 1987 en sus equipos PS/2. Es un bus para arquitecturas de 32 bits y es 10 veces más rápido que el ISA AT, llegando a transferir hasta 20 </w:t>
      </w:r>
      <w:proofErr w:type="spellStart"/>
      <w:r w:rsidRPr="6D15B359">
        <w:rPr>
          <w:rFonts w:eastAsia="Georgia Pro" w:cs="Georgia Pro"/>
        </w:rPr>
        <w:t>Mbits</w:t>
      </w:r>
      <w:proofErr w:type="spellEnd"/>
      <w:r w:rsidRPr="6D15B359">
        <w:rPr>
          <w:rFonts w:eastAsia="Georgia Pro" w:cs="Georgia Pro"/>
        </w:rPr>
        <w:t>/</w:t>
      </w:r>
      <w:proofErr w:type="spellStart"/>
      <w:r w:rsidRPr="6D15B359">
        <w:rPr>
          <w:rFonts w:eastAsia="Georgia Pro" w:cs="Georgia Pro"/>
        </w:rPr>
        <w:t>seg</w:t>
      </w:r>
      <w:proofErr w:type="spellEnd"/>
      <w:r w:rsidRPr="6D15B359">
        <w:rPr>
          <w:rFonts w:eastAsia="Georgia Pro" w:cs="Georgia Pro"/>
        </w:rPr>
        <w:t>.</w:t>
      </w:r>
    </w:p>
    <w:p w14:paraId="13FC0D95" w14:textId="1A2B37A0" w:rsidR="112BCB50" w:rsidRDefault="43855B75" w:rsidP="00154A39">
      <w:pPr>
        <w:pStyle w:val="Prrafodelista"/>
        <w:numPr>
          <w:ilvl w:val="0"/>
          <w:numId w:val="98"/>
        </w:numPr>
        <w:rPr>
          <w:rFonts w:eastAsia="Georgia Pro" w:cs="Georgia Pro"/>
          <w:color w:val="000000" w:themeColor="text1"/>
        </w:rPr>
      </w:pPr>
      <w:r w:rsidRPr="00094202">
        <w:rPr>
          <w:rFonts w:eastAsia="Georgia Pro" w:cs="Georgia Pro"/>
          <w:lang w:val="en-US"/>
        </w:rPr>
        <w:t>EISA (“</w:t>
      </w:r>
      <w:proofErr w:type="spellStart"/>
      <w:r w:rsidRPr="00094202">
        <w:rPr>
          <w:rFonts w:eastAsia="Georgia Pro" w:cs="Georgia Pro"/>
          <w:lang w:val="en-US"/>
        </w:rPr>
        <w:t>Extendet</w:t>
      </w:r>
      <w:proofErr w:type="spellEnd"/>
      <w:r w:rsidRPr="00094202">
        <w:rPr>
          <w:rFonts w:eastAsia="Georgia Pro" w:cs="Georgia Pro"/>
          <w:lang w:val="en-US"/>
        </w:rPr>
        <w:t xml:space="preserve"> Industry </w:t>
      </w:r>
      <w:proofErr w:type="spellStart"/>
      <w:r w:rsidRPr="00094202">
        <w:rPr>
          <w:rFonts w:eastAsia="Georgia Pro" w:cs="Georgia Pro"/>
          <w:lang w:val="en-US"/>
        </w:rPr>
        <w:t>Satandard</w:t>
      </w:r>
      <w:proofErr w:type="spellEnd"/>
      <w:r w:rsidRPr="00094202">
        <w:rPr>
          <w:rFonts w:eastAsia="Georgia Pro" w:cs="Georgia Pro"/>
          <w:lang w:val="en-US"/>
        </w:rPr>
        <w:t xml:space="preserve"> Architecture”). </w:t>
      </w:r>
      <w:r w:rsidRPr="0C58F1A5">
        <w:rPr>
          <w:rFonts w:eastAsia="Georgia Pro" w:cs="Georgia Pro"/>
        </w:rPr>
        <w:t xml:space="preserve">Es un bus ideado por 9 fabricantes de </w:t>
      </w:r>
      <w:r w:rsidRPr="0C58F1A5">
        <w:t>ordenadores, para arquitecturas de 32 bits. Posee velocidad de transferencia de 33Mbits/</w:t>
      </w:r>
      <w:proofErr w:type="spellStart"/>
      <w:r w:rsidRPr="0C58F1A5">
        <w:t>seg</w:t>
      </w:r>
      <w:proofErr w:type="spellEnd"/>
      <w:r w:rsidRPr="0C58F1A5">
        <w:t xml:space="preserve">. Es compatible con el bus ISA. Este bus puede solo ser controlado por microprocesadores 80386, 80486 o superiores, y es </w:t>
      </w:r>
      <w:proofErr w:type="spellStart"/>
      <w:r w:rsidRPr="0C58F1A5">
        <w:t>autoconfigurable</w:t>
      </w:r>
      <w:proofErr w:type="spellEnd"/>
      <w:r w:rsidRPr="0C58F1A5">
        <w:t>.</w:t>
      </w:r>
    </w:p>
    <w:p w14:paraId="0835F37D" w14:textId="786CC5FD" w:rsidR="112BCB50" w:rsidRDefault="07A33679" w:rsidP="00154A39">
      <w:pPr>
        <w:pStyle w:val="Prrafodelista"/>
        <w:numPr>
          <w:ilvl w:val="0"/>
          <w:numId w:val="98"/>
        </w:numPr>
        <w:rPr>
          <w:rFonts w:eastAsia="Georgia Pro" w:cs="Georgia Pro"/>
          <w:color w:val="000000" w:themeColor="text1"/>
        </w:rPr>
      </w:pPr>
      <w:r w:rsidRPr="6D15B359">
        <w:rPr>
          <w:rFonts w:eastAsia="Georgia Pro" w:cs="Georgia Pro"/>
        </w:rPr>
        <w:t xml:space="preserve"> SCSI (“Small </w:t>
      </w:r>
      <w:proofErr w:type="spellStart"/>
      <w:r w:rsidRPr="6D15B359">
        <w:rPr>
          <w:rFonts w:eastAsia="Georgia Pro" w:cs="Georgia Pro"/>
        </w:rPr>
        <w:t>computer</w:t>
      </w:r>
      <w:proofErr w:type="spellEnd"/>
      <w:r w:rsidRPr="6D15B359">
        <w:rPr>
          <w:rFonts w:eastAsia="Georgia Pro" w:cs="Georgia Pro"/>
        </w:rPr>
        <w:t xml:space="preserve"> </w:t>
      </w:r>
      <w:proofErr w:type="spellStart"/>
      <w:r w:rsidRPr="6D15B359">
        <w:rPr>
          <w:rFonts w:eastAsia="Georgia Pro" w:cs="Georgia Pro"/>
        </w:rPr>
        <w:t>System</w:t>
      </w:r>
      <w:proofErr w:type="spellEnd"/>
      <w:r w:rsidRPr="6D15B359">
        <w:rPr>
          <w:rFonts w:eastAsia="Georgia Pro" w:cs="Georgia Pro"/>
        </w:rPr>
        <w:t xml:space="preserve"> </w:t>
      </w:r>
      <w:proofErr w:type="gramStart"/>
      <w:r w:rsidRPr="6D15B359">
        <w:rPr>
          <w:rFonts w:eastAsia="Georgia Pro" w:cs="Georgia Pro"/>
        </w:rPr>
        <w:t>Interface</w:t>
      </w:r>
      <w:proofErr w:type="gramEnd"/>
      <w:r w:rsidRPr="6D15B359">
        <w:rPr>
          <w:rFonts w:eastAsia="Georgia Pro" w:cs="Georgia Pro"/>
        </w:rPr>
        <w:t xml:space="preserve">”) es un estándar universal para conexiones paralelas a periféricos. Suele utilizarse para unidades de discos magnéticos y ópticos. Admite hasta 7 dispositivos y </w:t>
      </w:r>
      <w:r w:rsidRPr="6D15B359">
        <w:rPr>
          <w:rFonts w:eastAsia="Georgia Pro" w:cs="Georgia Pro"/>
        </w:rPr>
        <w:lastRenderedPageBreak/>
        <w:t xml:space="preserve">fue ideado para entornos UNIX y Macintosh. Permite velocidades de transferencia de 5 </w:t>
      </w:r>
      <w:proofErr w:type="spellStart"/>
      <w:r w:rsidRPr="6D15B359">
        <w:rPr>
          <w:rFonts w:eastAsia="Georgia Pro" w:cs="Georgia Pro"/>
        </w:rPr>
        <w:t>Mbits</w:t>
      </w:r>
      <w:proofErr w:type="spellEnd"/>
      <w:r w:rsidRPr="6D15B359">
        <w:rPr>
          <w:rFonts w:eastAsia="Georgia Pro" w:cs="Georgia Pro"/>
        </w:rPr>
        <w:t>/</w:t>
      </w:r>
      <w:proofErr w:type="spellStart"/>
      <w:r w:rsidRPr="6D15B359">
        <w:rPr>
          <w:rFonts w:eastAsia="Georgia Pro" w:cs="Georgia Pro"/>
        </w:rPr>
        <w:t>seg</w:t>
      </w:r>
      <w:proofErr w:type="spellEnd"/>
      <w:r w:rsidRPr="6D15B359">
        <w:rPr>
          <w:rFonts w:eastAsia="Georgia Pro" w:cs="Georgia Pro"/>
        </w:rPr>
        <w:t xml:space="preserve"> hasta 400 </w:t>
      </w:r>
      <w:proofErr w:type="spellStart"/>
      <w:r w:rsidRPr="6D15B359">
        <w:rPr>
          <w:rFonts w:eastAsia="Georgia Pro" w:cs="Georgia Pro"/>
        </w:rPr>
        <w:t>Mbits</w:t>
      </w:r>
      <w:proofErr w:type="spellEnd"/>
      <w:r w:rsidRPr="6D15B359">
        <w:rPr>
          <w:rFonts w:eastAsia="Georgia Pro" w:cs="Georgia Pro"/>
        </w:rPr>
        <w:t>/</w:t>
      </w:r>
      <w:proofErr w:type="spellStart"/>
      <w:r w:rsidRPr="6D15B359">
        <w:rPr>
          <w:rFonts w:eastAsia="Georgia Pro" w:cs="Georgia Pro"/>
        </w:rPr>
        <w:t>seg</w:t>
      </w:r>
      <w:proofErr w:type="spellEnd"/>
      <w:r w:rsidRPr="6D15B359">
        <w:rPr>
          <w:rFonts w:eastAsia="Georgia Pro" w:cs="Georgia Pro"/>
        </w:rPr>
        <w:t>. En la actualidad se está desarrollando el SCII-3, de 32 bits, que podrá admitir hasta 32 periféricos conectados a gran distancia por fibra óptica (comunicación serie).</w:t>
      </w:r>
    </w:p>
    <w:p w14:paraId="5412F3EB" w14:textId="0026D648" w:rsidR="112BCB50" w:rsidRDefault="43855B75" w:rsidP="00154A39">
      <w:pPr>
        <w:pStyle w:val="Prrafodelista"/>
        <w:numPr>
          <w:ilvl w:val="0"/>
          <w:numId w:val="98"/>
        </w:numPr>
        <w:rPr>
          <w:rFonts w:eastAsia="Georgia Pro" w:cs="Georgia Pro"/>
          <w:color w:val="000000" w:themeColor="text1"/>
        </w:rPr>
      </w:pPr>
      <w:r w:rsidRPr="0C58F1A5">
        <w:t xml:space="preserve"> </w:t>
      </w:r>
      <w:proofErr w:type="spellStart"/>
      <w:r w:rsidRPr="0C58F1A5">
        <w:t>Futurebus</w:t>
      </w:r>
      <w:proofErr w:type="spellEnd"/>
      <w:r w:rsidRPr="0C58F1A5">
        <w:t>+ (IEEE 896.1 e IEEE 896.2). Es una normalización proyectada para equipos de muy</w:t>
      </w:r>
      <w:r w:rsidR="07A33679" w:rsidRPr="6D15B359">
        <w:rPr>
          <w:rFonts w:eastAsia="Georgia Pro" w:cs="Georgia Pro"/>
        </w:rPr>
        <w:t xml:space="preserve"> </w:t>
      </w:r>
      <w:r w:rsidRPr="0C58F1A5">
        <w:t xml:space="preserve">altas prestaciones, que puede considerarse como una evolución de las normas </w:t>
      </w:r>
      <w:proofErr w:type="spellStart"/>
      <w:r w:rsidRPr="0C58F1A5">
        <w:t>Multibus</w:t>
      </w:r>
      <w:proofErr w:type="spellEnd"/>
      <w:r w:rsidRPr="0C58F1A5">
        <w:t xml:space="preserve"> II y</w:t>
      </w:r>
      <w:r w:rsidR="07A33679" w:rsidRPr="6D15B359">
        <w:rPr>
          <w:rFonts w:eastAsia="Georgia Pro" w:cs="Georgia Pro"/>
        </w:rPr>
        <w:t xml:space="preserve"> </w:t>
      </w:r>
      <w:r w:rsidRPr="0C58F1A5">
        <w:t>VME. Diseñado para arquitectura de 64 bits. Permite la construcción de sistemas</w:t>
      </w:r>
      <w:r w:rsidR="07A33679" w:rsidRPr="6D15B359">
        <w:rPr>
          <w:rFonts w:eastAsia="Georgia Pro" w:cs="Georgia Pro"/>
        </w:rPr>
        <w:t xml:space="preserve"> </w:t>
      </w:r>
      <w:r w:rsidRPr="0C58F1A5">
        <w:t>multiprocesador (de hasta 32 procesadores) compartiendo memoria.</w:t>
      </w:r>
    </w:p>
    <w:p w14:paraId="5C4C5B27" w14:textId="64A5B9E9" w:rsidR="6D15B359" w:rsidRDefault="4D44448D" w:rsidP="00154A39">
      <w:pPr>
        <w:pStyle w:val="Prrafodelista"/>
        <w:numPr>
          <w:ilvl w:val="0"/>
          <w:numId w:val="98"/>
        </w:numPr>
        <w:rPr>
          <w:rFonts w:asciiTheme="minorHAnsi" w:eastAsiaTheme="minorEastAsia" w:hAnsiTheme="minorHAnsi" w:cstheme="minorBidi"/>
          <w:color w:val="000000" w:themeColor="text1"/>
        </w:rPr>
      </w:pPr>
      <w:commentRangeStart w:id="7"/>
      <w:r w:rsidRPr="01621A72">
        <w:rPr>
          <w:color w:val="000000" w:themeColor="text1"/>
        </w:rPr>
        <w:t>USB responde a las siglas Universal Serial Bus y hace referencia a un protocolo de conexión que permite enlazar diversos periféricos a un dispositivo electrónico (frecuentemente, un ordenador) para el intercambio de datos, el desarrollo de operaciones y, en algunos casos, la carga de la batería del dispositivo o dispositivos conectados. Es, por tanto, básicamente, un puerto que funciona de toma de conexión entre diferentes aparatos.</w:t>
      </w:r>
      <w:r>
        <w:br/>
      </w:r>
      <w:r w:rsidR="0AA3A3CA" w:rsidRPr="01621A72">
        <w:rPr>
          <w:color w:val="000000" w:themeColor="text1"/>
        </w:rPr>
        <w:t xml:space="preserve">Este protocolo fue creado en la década de los años 90 por un conjunto de siete grandes empresas de la tecnología (Intel, IBM, </w:t>
      </w:r>
      <w:proofErr w:type="spellStart"/>
      <w:r w:rsidR="0AA3A3CA" w:rsidRPr="01621A72">
        <w:rPr>
          <w:color w:val="000000" w:themeColor="text1"/>
        </w:rPr>
        <w:t>Northern</w:t>
      </w:r>
      <w:proofErr w:type="spellEnd"/>
      <w:r w:rsidR="0AA3A3CA" w:rsidRPr="01621A72">
        <w:rPr>
          <w:color w:val="000000" w:themeColor="text1"/>
        </w:rPr>
        <w:t xml:space="preserve"> Telecom, Compaq, Microsoft, NEC y Digital </w:t>
      </w:r>
      <w:proofErr w:type="spellStart"/>
      <w:r w:rsidR="0AA3A3CA" w:rsidRPr="01621A72">
        <w:rPr>
          <w:color w:val="000000" w:themeColor="text1"/>
        </w:rPr>
        <w:t>Equipment</w:t>
      </w:r>
      <w:proofErr w:type="spellEnd"/>
      <w:r w:rsidR="0AA3A3CA" w:rsidRPr="01621A72">
        <w:rPr>
          <w:color w:val="000000" w:themeColor="text1"/>
        </w:rPr>
        <w:t xml:space="preserve"> </w:t>
      </w:r>
      <w:proofErr w:type="spellStart"/>
      <w:r w:rsidR="0AA3A3CA" w:rsidRPr="01621A72">
        <w:rPr>
          <w:color w:val="000000" w:themeColor="text1"/>
        </w:rPr>
        <w:t>Corporation</w:t>
      </w:r>
      <w:proofErr w:type="spellEnd"/>
      <w:r w:rsidR="0AA3A3CA" w:rsidRPr="01621A72">
        <w:rPr>
          <w:color w:val="000000" w:themeColor="text1"/>
        </w:rPr>
        <w:t>) con la única finalidad de alcanzar un estándar para la conexión de los periféricos a una computadora. Si bien es cierto que el primer modelo puesto en marcha fue el USB 1.0, la cadena evolutiva tecnológica ha llevado a éste hasta el USB 3.1. A continuación, entraremos en detalle en ésta y otras cuestiones.</w:t>
      </w:r>
      <w:r>
        <w:br/>
      </w:r>
      <w:r w:rsidR="6C376604" w:rsidRPr="01621A72">
        <w:rPr>
          <w:color w:val="000000" w:themeColor="text1"/>
        </w:rPr>
        <w:t>El USB puede clasificarse en cuatro estándares distintos:</w:t>
      </w:r>
    </w:p>
    <w:p w14:paraId="05284FEF" w14:textId="41BDF2DA" w:rsidR="6D15B359" w:rsidRDefault="6C376604" w:rsidP="00154A39">
      <w:pPr>
        <w:pStyle w:val="Prrafodelista"/>
        <w:numPr>
          <w:ilvl w:val="1"/>
          <w:numId w:val="98"/>
        </w:numPr>
        <w:rPr>
          <w:rFonts w:asciiTheme="minorHAnsi" w:eastAsiaTheme="minorEastAsia" w:hAnsiTheme="minorHAnsi" w:cstheme="minorBidi"/>
          <w:color w:val="000000" w:themeColor="text1"/>
        </w:rPr>
      </w:pPr>
      <w:r w:rsidRPr="01621A72">
        <w:rPr>
          <w:b/>
          <w:bCs/>
        </w:rPr>
        <w:t>USB 1.0</w:t>
      </w:r>
      <w:r>
        <w:t xml:space="preserve"> (baja velocidad). Creado a mitad de los 90, la velocidad máxima a la que podía mover la información alcanzaba los 1,5 Mbps, una conexión suficiente para dispositivos como el ratón y el teclado.</w:t>
      </w:r>
    </w:p>
    <w:p w14:paraId="15ECAE45" w14:textId="41BDF2DA" w:rsidR="6D15B359" w:rsidRDefault="6C376604" w:rsidP="00154A39">
      <w:pPr>
        <w:pStyle w:val="Prrafodelista"/>
        <w:numPr>
          <w:ilvl w:val="1"/>
          <w:numId w:val="98"/>
        </w:numPr>
        <w:rPr>
          <w:rFonts w:asciiTheme="minorHAnsi" w:eastAsiaTheme="minorEastAsia" w:hAnsiTheme="minorHAnsi" w:cstheme="minorBidi"/>
          <w:color w:val="000000" w:themeColor="text1"/>
        </w:rPr>
      </w:pPr>
      <w:r w:rsidRPr="01621A72">
        <w:rPr>
          <w:b/>
          <w:bCs/>
        </w:rPr>
        <w:t>USB 1.1</w:t>
      </w:r>
      <w:r>
        <w:t xml:space="preserve"> (velocidad completa). Incrementó la tasa de transferencia hasta los 12 Mbps.</w:t>
      </w:r>
    </w:p>
    <w:p w14:paraId="3DA0A641" w14:textId="41BDF2DA" w:rsidR="6D15B359" w:rsidRDefault="6C376604" w:rsidP="00154A39">
      <w:pPr>
        <w:pStyle w:val="Prrafodelista"/>
        <w:numPr>
          <w:ilvl w:val="1"/>
          <w:numId w:val="98"/>
        </w:numPr>
        <w:rPr>
          <w:rFonts w:asciiTheme="minorHAnsi" w:eastAsiaTheme="minorEastAsia" w:hAnsiTheme="minorHAnsi" w:cstheme="minorBidi"/>
          <w:color w:val="000000" w:themeColor="text1"/>
        </w:rPr>
      </w:pPr>
      <w:r w:rsidRPr="01621A72">
        <w:rPr>
          <w:b/>
          <w:bCs/>
        </w:rPr>
        <w:t xml:space="preserve">USB 2.0 </w:t>
      </w:r>
      <w:r>
        <w:t>(alta velocidad). Es el estándar más extendido y transfiere los datos a una velocidad de 480 Mbps, aunque su tasa máxima real es de 280 Mbps. Su cable tiene cuatro líneas: dos para datos y dos para alimentación.</w:t>
      </w:r>
    </w:p>
    <w:p w14:paraId="5F982966" w14:textId="41BDF2DA" w:rsidR="6D15B359" w:rsidRDefault="6C376604" w:rsidP="00154A39">
      <w:pPr>
        <w:pStyle w:val="Prrafodelista"/>
        <w:numPr>
          <w:ilvl w:val="1"/>
          <w:numId w:val="98"/>
        </w:numPr>
        <w:rPr>
          <w:rFonts w:asciiTheme="minorHAnsi" w:eastAsiaTheme="minorEastAsia" w:hAnsiTheme="minorHAnsi" w:cstheme="minorBidi"/>
          <w:color w:val="000000" w:themeColor="text1"/>
        </w:rPr>
      </w:pPr>
      <w:r w:rsidRPr="01621A72">
        <w:rPr>
          <w:b/>
          <w:bCs/>
        </w:rPr>
        <w:t>USB 3.0</w:t>
      </w:r>
      <w:r>
        <w:t xml:space="preserve"> (superalta velocidad). Diez veces más rápido que el estándar anterior, llega a velocidades de 4,8 Gbps. Es compatible con los anteriores e incluye cinco contactos adicionales. Convive junto con el 2.0.</w:t>
      </w:r>
    </w:p>
    <w:p w14:paraId="6B7ED6E7" w14:textId="41BDF2DA" w:rsidR="6D15B359" w:rsidRDefault="6C376604" w:rsidP="00154A39">
      <w:pPr>
        <w:pStyle w:val="Prrafodelista"/>
        <w:numPr>
          <w:ilvl w:val="1"/>
          <w:numId w:val="98"/>
        </w:numPr>
        <w:rPr>
          <w:rFonts w:asciiTheme="minorHAnsi" w:eastAsiaTheme="minorEastAsia" w:hAnsiTheme="minorHAnsi" w:cstheme="minorBidi"/>
          <w:color w:val="000000" w:themeColor="text1"/>
        </w:rPr>
      </w:pPr>
      <w:r w:rsidRPr="01621A72">
        <w:rPr>
          <w:b/>
          <w:bCs/>
        </w:rPr>
        <w:t xml:space="preserve">USB 3.1 </w:t>
      </w:r>
      <w:r>
        <w:t>Este estándar surgido hace apenas un año aumenta la velocidad para la transferencia de datos hasta los 10 Gbps. Además, introduce un nuevo tipo de conector (el C), que será explicado en las siguientes líneas.</w:t>
      </w:r>
      <w:commentRangeEnd w:id="7"/>
      <w:r>
        <w:rPr>
          <w:rStyle w:val="Refdecomentario"/>
        </w:rPr>
        <w:commentReference w:id="7"/>
      </w:r>
    </w:p>
    <w:p w14:paraId="7D5E0029" w14:textId="0CA71A3B" w:rsidR="6D15B359" w:rsidRDefault="4ED4B650" w:rsidP="288D05B7">
      <w:pPr>
        <w:rPr>
          <w:lang w:val="es-419"/>
        </w:rPr>
      </w:pPr>
      <w:r w:rsidRPr="01621A72">
        <w:rPr>
          <w:lang w:val="es-419"/>
        </w:rPr>
        <w:t>Hay otros tipos de bus, pensados para estar conectados directamente a la CPU, son los buses locales.</w:t>
      </w:r>
    </w:p>
    <w:p w14:paraId="76719E9B" w14:textId="6CF48E3A" w:rsidR="6D15B359" w:rsidRPr="00016B96" w:rsidRDefault="4ED4B650" w:rsidP="288D05B7">
      <w:pPr>
        <w:rPr>
          <w:lang w:val="es-419"/>
        </w:rPr>
      </w:pPr>
      <w:r w:rsidRPr="01621A72">
        <w:rPr>
          <w:lang w:val="es-419"/>
        </w:rPr>
        <w:t xml:space="preserve"> Los buses locales más conocidos son:</w:t>
      </w:r>
    </w:p>
    <w:p w14:paraId="777384AC"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r>
        <w:t>VL-bus, ideado por VESA para varios fabricantes.</w:t>
      </w:r>
    </w:p>
    <w:p w14:paraId="0C820AB4"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r>
        <w:t>PCI (“</w:t>
      </w:r>
      <w:proofErr w:type="spellStart"/>
      <w:r>
        <w:t>Peripheral</w:t>
      </w:r>
      <w:proofErr w:type="spellEnd"/>
      <w:r>
        <w:t xml:space="preserve"> </w:t>
      </w:r>
      <w:proofErr w:type="spellStart"/>
      <w:r>
        <w:t>Component</w:t>
      </w:r>
      <w:proofErr w:type="spellEnd"/>
      <w:r>
        <w:t xml:space="preserve"> </w:t>
      </w:r>
      <w:proofErr w:type="spellStart"/>
      <w:r>
        <w:t>Interconected</w:t>
      </w:r>
      <w:proofErr w:type="spellEnd"/>
      <w:r>
        <w:t>”), creado para Intel.</w:t>
      </w:r>
    </w:p>
    <w:p w14:paraId="6E4E61F9"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r>
        <w:t>Quick-ring, propuesto por Apple.</w:t>
      </w:r>
    </w:p>
    <w:p w14:paraId="742EEF71"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r>
        <w:t xml:space="preserve">VME, IEEE 1014 (“Versa Module </w:t>
      </w:r>
      <w:proofErr w:type="spellStart"/>
      <w:r>
        <w:t>Europe</w:t>
      </w:r>
      <w:proofErr w:type="spellEnd"/>
      <w:r>
        <w:t xml:space="preserve">”) aparece en 1981 como sucesor </w:t>
      </w:r>
      <w:proofErr w:type="spellStart"/>
      <w:r>
        <w:t>delVersabus</w:t>
      </w:r>
      <w:proofErr w:type="spellEnd"/>
      <w:r>
        <w:t xml:space="preserve">, utilizado por Motorola para la serie 68000. Es el más sencillo y el de menos prestaciones de todos los buses de sistemas, sin </w:t>
      </w:r>
      <w:proofErr w:type="gramStart"/>
      <w:r>
        <w:t>embargo</w:t>
      </w:r>
      <w:proofErr w:type="gramEnd"/>
      <w:r>
        <w:t xml:space="preserve"> su aceptación se debe a que es posible encontrar más de 200 módulos comerciales para este tipo de bus. Sus aplicaciones se centran en los campos de sistemas industriales en tiempo real, aplicaciones militares e investigación. Es un bus multiproceso, lo que significa que varios procesadores pueden compartirlo y puede llegar a transmitir hasta 40 </w:t>
      </w:r>
      <w:proofErr w:type="spellStart"/>
      <w:r>
        <w:t>Mbytes</w:t>
      </w:r>
      <w:proofErr w:type="spellEnd"/>
      <w:r>
        <w:t>/</w:t>
      </w:r>
      <w:proofErr w:type="spellStart"/>
      <w:r>
        <w:t>seg</w:t>
      </w:r>
      <w:proofErr w:type="spellEnd"/>
      <w:r>
        <w:t xml:space="preserve"> con datos de 32 bits.</w:t>
      </w:r>
    </w:p>
    <w:p w14:paraId="54DB7406"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proofErr w:type="spellStart"/>
      <w:r>
        <w:lastRenderedPageBreak/>
        <w:t>NuBus</w:t>
      </w:r>
      <w:proofErr w:type="spellEnd"/>
      <w:r>
        <w:t>, o IEEE 1196, de 96 hilos está diseñado para arquitecturas de 32 bits y usa en los Apple Macintosh.</w:t>
      </w:r>
    </w:p>
    <w:p w14:paraId="38E8BF1A" w14:textId="39C27C4E" w:rsidR="6D15B359" w:rsidRDefault="4ED4B650" w:rsidP="00154A39">
      <w:pPr>
        <w:pStyle w:val="Prrafodelista"/>
        <w:numPr>
          <w:ilvl w:val="0"/>
          <w:numId w:val="100"/>
        </w:numPr>
        <w:rPr>
          <w:rFonts w:asciiTheme="minorHAnsi" w:eastAsiaTheme="minorEastAsia" w:hAnsiTheme="minorHAnsi" w:cstheme="minorBidi"/>
          <w:color w:val="000000" w:themeColor="text1"/>
        </w:rPr>
      </w:pPr>
      <w:r>
        <w:t>M-bus y S-Bus, utilizados por las estaciones de SUN.</w:t>
      </w:r>
    </w:p>
    <w:p w14:paraId="3A5622E8" w14:textId="658723A7" w:rsidR="739AD2AB" w:rsidRDefault="739AD2AB" w:rsidP="01621A72">
      <w:pPr>
        <w:pStyle w:val="Ttulo3"/>
      </w:pPr>
      <w:r w:rsidRPr="01621A72">
        <w:t>TECLADO</w:t>
      </w:r>
    </w:p>
    <w:p w14:paraId="18AA54D2" w14:textId="00507558" w:rsidR="739AD2AB" w:rsidRDefault="739AD2AB" w:rsidP="0E22BB53">
      <w:pPr>
        <w:rPr>
          <w:lang w:val="es-419"/>
        </w:rPr>
      </w:pPr>
      <w:r w:rsidRPr="01621A72">
        <w:rPr>
          <w:lang w:val="es-419"/>
        </w:rPr>
        <w:t xml:space="preserve">Los teclados son periféricos similares a las máquinas de escribir (Cristopher L. Sholes en 1867), con sus teclas dispuestas en una distribución que se conoce como QWERTY, y que se basa en la idea de que las teclas más utilizadas (en </w:t>
      </w:r>
      <w:proofErr w:type="spellStart"/>
      <w:r w:rsidRPr="01621A72">
        <w:rPr>
          <w:lang w:val="es-419"/>
        </w:rPr>
        <w:t>ingles</w:t>
      </w:r>
      <w:proofErr w:type="spellEnd"/>
      <w:r w:rsidRPr="01621A72">
        <w:rPr>
          <w:lang w:val="es-419"/>
        </w:rPr>
        <w:t xml:space="preserve">) estén lo más separadas posibles entre </w:t>
      </w:r>
      <w:proofErr w:type="spellStart"/>
      <w:r w:rsidRPr="01621A72">
        <w:rPr>
          <w:lang w:val="es-419"/>
        </w:rPr>
        <w:t>si</w:t>
      </w:r>
      <w:proofErr w:type="spellEnd"/>
      <w:r w:rsidRPr="01621A72">
        <w:rPr>
          <w:lang w:val="es-419"/>
        </w:rPr>
        <w:t xml:space="preserve"> y además la mano izquierda se use en un 60% de las ocasiones (40% la mano derecha, más hábil).</w:t>
      </w:r>
    </w:p>
    <w:p w14:paraId="1525C8A5" w14:textId="3A386088" w:rsidR="739AD2AB" w:rsidRDefault="739AD2AB" w:rsidP="0E22BB53">
      <w:pPr>
        <w:rPr>
          <w:lang w:val="es-419"/>
        </w:rPr>
      </w:pPr>
      <w:r w:rsidRPr="01621A72">
        <w:rPr>
          <w:lang w:val="es-419"/>
        </w:rPr>
        <w:t>Al pulsar una tecla se cierra un conmutador que hay en el interior del teclado, y mediante el chip 8742 se detecta que tecla se ha pulsado para que posteriormente una lógica circuitos codificadores llamados controladores de teclado (8042) generen el código correspondiente al carácter seleccionado (ASCII, por ejemplo), y envíen una interrupción a la CPU para avisar de que tecla o teclas han sido pulsadas. Normalmente, el programa gestor de teclado hace un “eco” del carácter pulsado visualizándolo en el monitor, pero eso no quiere decir que ese carácter haya sido enviado a la CPU.</w:t>
      </w:r>
    </w:p>
    <w:p w14:paraId="6FEDF803" w14:textId="280E726A" w:rsidR="739AD2AB" w:rsidRDefault="739AD2AB" w:rsidP="7EE464FF">
      <w:pPr>
        <w:rPr>
          <w:lang w:val="es-419"/>
        </w:rPr>
      </w:pPr>
      <w:r w:rsidRPr="01621A72">
        <w:rPr>
          <w:lang w:val="es-419"/>
        </w:rPr>
        <w:t xml:space="preserve">Su funcionamiento detallado es como sigue: los teclados poseen internamente una matriz de teclas y un circuito integrado (el 8742) que se encarga de supervisar esta matriz y detectar las pulsaciones. Cuando se detecta una pulsación, o la liberación de una tecla, se escribe su código en un buffer interno del teclado y a continuación el teclado transmite este código al controlador que se encuentra en la placa base del procesador vía serie a través del cable del teclado. Al pulsar se genera una interrupción o llamada que detecta el 8742 y genera el </w:t>
      </w:r>
      <w:proofErr w:type="spellStart"/>
      <w:r w:rsidRPr="01621A72">
        <w:rPr>
          <w:lang w:val="es-419"/>
        </w:rPr>
        <w:t>codigo</w:t>
      </w:r>
      <w:proofErr w:type="spellEnd"/>
      <w:r w:rsidRPr="01621A72">
        <w:rPr>
          <w:lang w:val="es-419"/>
        </w:rPr>
        <w:t xml:space="preserve"> ASCII de la tecla pulsada (con el bit-7 a “0”) y al soltar se genera el mismo </w:t>
      </w:r>
      <w:proofErr w:type="gramStart"/>
      <w:r w:rsidRPr="01621A72">
        <w:rPr>
          <w:lang w:val="es-419"/>
        </w:rPr>
        <w:t>código</w:t>
      </w:r>
      <w:proofErr w:type="gramEnd"/>
      <w:r w:rsidRPr="01621A72">
        <w:rPr>
          <w:lang w:val="es-419"/>
        </w:rPr>
        <w:t xml:space="preserve"> pero con el bit-7 activado a “1”. Por ejemplo, si se pulsa la 'A' se generará una INT 9 y aparecerá en el puerto del teclado (60h) el byte “1Eh”, al soltar la 'A' se generará otra INT 9 y se podrá leer el byte “9Eh” del puerto del teclado. Este controlador 8742 incluido en el teclado posee las siguientes funciones:</w:t>
      </w:r>
    </w:p>
    <w:p w14:paraId="48FCF0BC" w14:textId="70E75D7E" w:rsidR="739AD2AB" w:rsidRDefault="739AD2AB" w:rsidP="00154A39">
      <w:pPr>
        <w:pStyle w:val="Prrafodelista"/>
        <w:numPr>
          <w:ilvl w:val="0"/>
          <w:numId w:val="99"/>
        </w:numPr>
        <w:rPr>
          <w:rFonts w:asciiTheme="minorHAnsi" w:eastAsiaTheme="minorEastAsia" w:hAnsiTheme="minorHAnsi" w:cstheme="minorBidi"/>
          <w:color w:val="000000" w:themeColor="text1"/>
        </w:rPr>
      </w:pPr>
      <w:r w:rsidRPr="01621A72">
        <w:t>Prevenir falsas repeticiones (rebotes) o pulsaciones incorrectas.</w:t>
      </w:r>
    </w:p>
    <w:p w14:paraId="0F0A249E" w14:textId="3556DEFF" w:rsidR="739AD2AB" w:rsidRDefault="739AD2AB" w:rsidP="00154A39">
      <w:pPr>
        <w:pStyle w:val="Prrafodelista"/>
        <w:numPr>
          <w:ilvl w:val="0"/>
          <w:numId w:val="99"/>
        </w:numPr>
        <w:rPr>
          <w:rFonts w:asciiTheme="minorHAnsi" w:eastAsiaTheme="minorEastAsia" w:hAnsiTheme="minorHAnsi" w:cstheme="minorBidi"/>
          <w:color w:val="000000" w:themeColor="text1"/>
        </w:rPr>
      </w:pPr>
      <w:r w:rsidRPr="01621A72">
        <w:t>Traducir la tecla pulsada en un código único, llamado “</w:t>
      </w:r>
      <w:proofErr w:type="spellStart"/>
      <w:r w:rsidRPr="01621A72">
        <w:t>scan-code</w:t>
      </w:r>
      <w:proofErr w:type="spellEnd"/>
      <w:r w:rsidRPr="01621A72">
        <w:t>”. Suele ocupar un byte.</w:t>
      </w:r>
    </w:p>
    <w:p w14:paraId="40C7726C" w14:textId="208BD6DE" w:rsidR="739AD2AB" w:rsidRDefault="739AD2AB" w:rsidP="00154A39">
      <w:pPr>
        <w:pStyle w:val="Prrafodelista"/>
        <w:numPr>
          <w:ilvl w:val="0"/>
          <w:numId w:val="99"/>
        </w:numPr>
        <w:rPr>
          <w:rFonts w:asciiTheme="minorHAnsi" w:eastAsiaTheme="minorEastAsia" w:hAnsiTheme="minorHAnsi" w:cstheme="minorBidi"/>
          <w:color w:val="000000" w:themeColor="text1"/>
        </w:rPr>
      </w:pPr>
      <w:r w:rsidRPr="01621A72">
        <w:t>Repetir un carácter si se ha pulsado durante cierto tiempo (del orden de un segundo como mínimo).</w:t>
      </w:r>
    </w:p>
    <w:p w14:paraId="64C7A4E9" w14:textId="043568B1" w:rsidR="739AD2AB" w:rsidRDefault="739AD2AB" w:rsidP="00154A39">
      <w:pPr>
        <w:pStyle w:val="Prrafodelista"/>
        <w:numPr>
          <w:ilvl w:val="0"/>
          <w:numId w:val="99"/>
        </w:numPr>
        <w:rPr>
          <w:rFonts w:asciiTheme="minorHAnsi" w:eastAsiaTheme="minorEastAsia" w:hAnsiTheme="minorHAnsi" w:cstheme="minorBidi"/>
          <w:color w:val="000000" w:themeColor="text1"/>
        </w:rPr>
      </w:pPr>
      <w:r w:rsidRPr="01621A72">
        <w:t>Detectar las pulsaciones simultáneas de varias teclas.</w:t>
      </w:r>
    </w:p>
    <w:p w14:paraId="40952595" w14:textId="1CFF7494" w:rsidR="14BE591B" w:rsidRDefault="14BE591B" w:rsidP="7EE464FF">
      <w:pPr>
        <w:jc w:val="center"/>
      </w:pPr>
      <w:r>
        <w:rPr>
          <w:noProof/>
        </w:rPr>
        <w:drawing>
          <wp:inline distT="0" distB="0" distL="0" distR="0" wp14:anchorId="5EAD19CF" wp14:editId="4AF44105">
            <wp:extent cx="4572000" cy="1952625"/>
            <wp:effectExtent l="0" t="0" r="0" b="0"/>
            <wp:docPr id="23534974" name="Picture 2353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735C9422" w14:textId="0B5AF8EB" w:rsidR="14BE591B" w:rsidRDefault="14BE591B" w:rsidP="7EE464FF">
      <w:pPr>
        <w:rPr>
          <w:lang w:val="es-AR"/>
        </w:rPr>
      </w:pPr>
      <w:r w:rsidRPr="01621A72">
        <w:rPr>
          <w:lang w:val="es-AR"/>
        </w:rPr>
        <w:t>Cuando se produce una pulsación, el controlador transfiere un código al ordenador (“</w:t>
      </w:r>
      <w:proofErr w:type="spellStart"/>
      <w:r w:rsidRPr="01621A72">
        <w:rPr>
          <w:lang w:val="es-AR"/>
        </w:rPr>
        <w:t>make-code</w:t>
      </w:r>
      <w:proofErr w:type="spellEnd"/>
      <w:r w:rsidRPr="01621A72">
        <w:rPr>
          <w:lang w:val="es-AR"/>
        </w:rPr>
        <w:t xml:space="preserve">”) que genera una interrupción para que la rutina de tratamiento lea el código enviado. Es el </w:t>
      </w:r>
      <w:proofErr w:type="gramStart"/>
      <w:r w:rsidRPr="01621A72">
        <w:rPr>
          <w:lang w:val="es-AR"/>
        </w:rPr>
        <w:t>driver</w:t>
      </w:r>
      <w:proofErr w:type="gramEnd"/>
      <w:r w:rsidRPr="01621A72">
        <w:rPr>
          <w:lang w:val="es-AR"/>
        </w:rPr>
        <w:t xml:space="preserve"> de teclado el que en estas interrupciones se encarga de combinar los códigos para generar los caracteres (mayúsculas, minúsculas, teclas de función, control, ...). Las teclas expandidas -las que han sido añadidas al teclado estándar de 83/84 teclas- o las combinaciones de teclas como ALT - </w:t>
      </w:r>
      <w:proofErr w:type="spellStart"/>
      <w:r w:rsidRPr="01621A72">
        <w:rPr>
          <w:lang w:val="es-AR"/>
        </w:rPr>
        <w:t>teclado_numérico</w:t>
      </w:r>
      <w:proofErr w:type="spellEnd"/>
      <w:r w:rsidRPr="01621A72">
        <w:rPr>
          <w:lang w:val="es-AR"/>
        </w:rPr>
        <w:t>, tienen un comportamiento especial, ya que pueden generar hasta 4 interrupciones consecutivas.</w:t>
      </w:r>
    </w:p>
    <w:p w14:paraId="1D481800" w14:textId="1F343C6E" w:rsidR="2C4F1A81" w:rsidRDefault="2C4F1A81" w:rsidP="7EE464FF">
      <w:pPr>
        <w:jc w:val="center"/>
      </w:pPr>
      <w:r>
        <w:rPr>
          <w:noProof/>
        </w:rPr>
        <w:lastRenderedPageBreak/>
        <w:drawing>
          <wp:inline distT="0" distB="0" distL="0" distR="0" wp14:anchorId="0212616C" wp14:editId="2D8606E3">
            <wp:extent cx="4476750" cy="3476625"/>
            <wp:effectExtent l="0" t="0" r="0" b="0"/>
            <wp:docPr id="577140676" name="Picture 5771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476750" cy="3476625"/>
                    </a:xfrm>
                    <a:prstGeom prst="rect">
                      <a:avLst/>
                    </a:prstGeom>
                  </pic:spPr>
                </pic:pic>
              </a:graphicData>
            </a:graphic>
          </wp:inline>
        </w:drawing>
      </w:r>
    </w:p>
    <w:p w14:paraId="30249A34" w14:textId="6EDB5C19" w:rsidR="0563AACC" w:rsidRDefault="0563AACC" w:rsidP="7EE464FF">
      <w:pPr>
        <w:rPr>
          <w:b/>
          <w:bCs/>
          <w:lang w:val="es-AR"/>
        </w:rPr>
      </w:pPr>
      <w:r w:rsidRPr="01621A72">
        <w:rPr>
          <w:b/>
          <w:bCs/>
          <w:lang w:val="es-AR"/>
        </w:rPr>
        <w:t>Tecnologías utilizadas en los teclados:</w:t>
      </w:r>
    </w:p>
    <w:p w14:paraId="4F05188D" w14:textId="23B8275B" w:rsidR="0563AACC" w:rsidRDefault="0563AACC" w:rsidP="7EE464FF">
      <w:pPr>
        <w:rPr>
          <w:lang w:val="es-AR"/>
        </w:rPr>
      </w:pPr>
      <w:r w:rsidRPr="01621A72">
        <w:rPr>
          <w:lang w:val="es-AR"/>
        </w:rPr>
        <w:t xml:space="preserve">Los </w:t>
      </w:r>
      <w:r w:rsidRPr="01621A72">
        <w:rPr>
          <w:b/>
          <w:bCs/>
          <w:lang w:val="es-AR"/>
        </w:rPr>
        <w:t>teclados mecánicos</w:t>
      </w:r>
      <w:r w:rsidRPr="01621A72">
        <w:rPr>
          <w:lang w:val="es-AR"/>
        </w:rPr>
        <w:t xml:space="preserve"> constan de una serie de teclas con unos interruptores mecánicos colocadas encima de unos muelles, que son los que hacen retornar las teclas a la posición original, de modo que al ser pulsadas éstas hacen contacto con unas terminaciones metálicas del circuito impreso del propio teclado, cerrando así el circuito, y volviendo a abrirlo al dejar de pulsar por el efecto de retorno del muelle. El contacto establecido entre los terminales metálicos de las teclas y el del circuito impreso determina la señal diferenciada.</w:t>
      </w:r>
    </w:p>
    <w:p w14:paraId="727959EF" w14:textId="3915275F" w:rsidR="25369989" w:rsidRDefault="25369989" w:rsidP="01621A72">
      <w:pPr>
        <w:jc w:val="center"/>
      </w:pPr>
      <w:r>
        <w:rPr>
          <w:noProof/>
        </w:rPr>
        <w:drawing>
          <wp:inline distT="0" distB="0" distL="0" distR="0" wp14:anchorId="01817C81" wp14:editId="568BD0E4">
            <wp:extent cx="2228850" cy="1333500"/>
            <wp:effectExtent l="0" t="0" r="0" b="0"/>
            <wp:docPr id="1733029508" name="Picture 173302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228850" cy="1333500"/>
                    </a:xfrm>
                    <a:prstGeom prst="rect">
                      <a:avLst/>
                    </a:prstGeom>
                  </pic:spPr>
                </pic:pic>
              </a:graphicData>
            </a:graphic>
          </wp:inline>
        </w:drawing>
      </w:r>
    </w:p>
    <w:p w14:paraId="2BD00DE4" w14:textId="43C4508B" w:rsidR="0563AACC" w:rsidRDefault="0563AACC" w:rsidP="7EE464FF">
      <w:pPr>
        <w:rPr>
          <w:lang w:val="es-AR"/>
        </w:rPr>
      </w:pPr>
      <w:r w:rsidRPr="01621A72">
        <w:rPr>
          <w:lang w:val="es-AR"/>
        </w:rPr>
        <w:t>Los</w:t>
      </w:r>
      <w:r w:rsidRPr="01621A72">
        <w:rPr>
          <w:b/>
          <w:bCs/>
          <w:lang w:val="es-AR"/>
        </w:rPr>
        <w:t xml:space="preserve"> teclados de membrana</w:t>
      </w:r>
      <w:r w:rsidRPr="01621A72">
        <w:rPr>
          <w:lang w:val="es-AR"/>
        </w:rPr>
        <w:t xml:space="preserve"> se componen de cuatro capas: la inferior tiene una serie de pistas conductores impresas; encima de ella, se coloca una capa de separación con agujeros justo debajo de cada una de las teclas; encima de esta se coloca una capa conductora con pequeñas montañitas debajo de cada una de las teclas y en cada montañita un conector metálico; encima de éstas se coloca una capa de goma para producir el efecto de retorno a la posición inicial. Cuando pulsamos una tecla, lo que hacemos es poner en contacto las dos capas conductoras (la primera con el circuito y la tercera con los conectores) haciendo que el circuito se cierre, y la membrana de goma hace que se separen las capas al impulsar la tecla hacia su posición inicial (similar al mando a distancia del TV).</w:t>
      </w:r>
    </w:p>
    <w:p w14:paraId="5C2B3EBD" w14:textId="4F4A135A" w:rsidR="7EE464FF" w:rsidRDefault="26186891" w:rsidP="01621A72">
      <w:pPr>
        <w:jc w:val="center"/>
      </w:pPr>
      <w:r>
        <w:rPr>
          <w:noProof/>
        </w:rPr>
        <w:drawing>
          <wp:inline distT="0" distB="0" distL="0" distR="0" wp14:anchorId="2F4962F4" wp14:editId="02799B24">
            <wp:extent cx="2505075" cy="1104900"/>
            <wp:effectExtent l="0" t="0" r="0" b="0"/>
            <wp:docPr id="1345213662" name="Picture 134521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505075" cy="1104900"/>
                    </a:xfrm>
                    <a:prstGeom prst="rect">
                      <a:avLst/>
                    </a:prstGeom>
                  </pic:spPr>
                </pic:pic>
              </a:graphicData>
            </a:graphic>
          </wp:inline>
        </w:drawing>
      </w:r>
    </w:p>
    <w:p w14:paraId="266DE4B8" w14:textId="167532CE" w:rsidR="01621A72" w:rsidRDefault="01621A72" w:rsidP="01621A72"/>
    <w:p w14:paraId="1114C4FA" w14:textId="725D3840" w:rsidR="7EE464FF" w:rsidRDefault="6E13BE00" w:rsidP="01621A72">
      <w:pPr>
        <w:pStyle w:val="Ttulo3"/>
      </w:pPr>
      <w:r>
        <w:t>RATÓN</w:t>
      </w:r>
    </w:p>
    <w:p w14:paraId="4535C12B" w14:textId="6A6711E5" w:rsidR="6E13BE00" w:rsidRDefault="6E13BE00" w:rsidP="01621A72">
      <w:pPr>
        <w:rPr>
          <w:lang w:val="es-AR"/>
        </w:rPr>
      </w:pPr>
      <w:r w:rsidRPr="01621A72">
        <w:rPr>
          <w:lang w:val="es-AR"/>
        </w:rPr>
        <w:t xml:space="preserve">La función principal del ratón es transmitir los movimientos de nuestra mano sobre una superficie plana hacia el ordenador. Allí, el software denominado </w:t>
      </w:r>
      <w:proofErr w:type="gramStart"/>
      <w:r w:rsidRPr="01621A72">
        <w:rPr>
          <w:lang w:val="es-AR"/>
        </w:rPr>
        <w:t>driver</w:t>
      </w:r>
      <w:proofErr w:type="gramEnd"/>
      <w:r w:rsidRPr="01621A72">
        <w:rPr>
          <w:lang w:val="es-AR"/>
        </w:rPr>
        <w:t xml:space="preserve"> se encarga realmente de transformarlo a un movimiento del puntero por la pantalla dependiendo de varios parámetros.</w:t>
      </w:r>
      <w:r w:rsidRPr="00016B96">
        <w:rPr>
          <w:lang w:val="es-419"/>
        </w:rPr>
        <w:br/>
      </w:r>
      <w:r w:rsidR="09CFC318" w:rsidRPr="01621A72">
        <w:rPr>
          <w:lang w:val="es-AR"/>
        </w:rPr>
        <w:t>En el momento de activar el ratón, se asocia su posición con la del cursor en la pantalla. Si desplazamos sobre una superficie el ratón, el cursor seguirá dichos movimientos. Es casi imprescindible en aplicaciones dirigidas por menús o entornos gráficos, como por ejemplo Windows.</w:t>
      </w:r>
    </w:p>
    <w:p w14:paraId="6E5E6681" w14:textId="64CBC85B" w:rsidR="07B9F634" w:rsidRDefault="07B9F634" w:rsidP="01621A72">
      <w:pPr>
        <w:rPr>
          <w:b/>
          <w:bCs/>
          <w:lang w:val="es-AR"/>
        </w:rPr>
      </w:pPr>
      <w:r w:rsidRPr="01621A72">
        <w:rPr>
          <w:b/>
          <w:bCs/>
          <w:lang w:val="es-AR"/>
        </w:rPr>
        <w:t>Ratones Mecánicos</w:t>
      </w:r>
    </w:p>
    <w:p w14:paraId="218341A1" w14:textId="0EDC2745" w:rsidR="07B9F634" w:rsidRDefault="07B9F634" w:rsidP="01621A72">
      <w:pPr>
        <w:rPr>
          <w:lang w:val="es-AR"/>
        </w:rPr>
      </w:pPr>
      <w:r w:rsidRPr="01621A72">
        <w:rPr>
          <w:lang w:val="es-AR"/>
        </w:rPr>
        <w:t>Son sencillos y tienen un bajo coste. Se basan en una bola de silicona que gira en la parte inferior del ratón a medida que desplazábamos éste. Dicha bola hace contacto con dos rodillos, uno perpendicular al ratón y otro transversal, de forma que uno recoge los movimientos de la bola en sentido horizontal y el otro en sentido vertical.</w:t>
      </w:r>
      <w:r w:rsidRPr="00016B96">
        <w:rPr>
          <w:lang w:val="es-419"/>
        </w:rPr>
        <w:br/>
      </w:r>
      <w:r w:rsidRPr="01621A72">
        <w:rPr>
          <w:lang w:val="es-AR"/>
        </w:rPr>
        <w:t xml:space="preserve">En cada extremo de los ejes donde están situados los rodillos, existe una pequeña rueda conocida como “codificador”, que gira en torno a cada rodillo. Estas ruedas poseen en su superficie, y a modo de radios, una serie de contactos de metal, que a medida que gira la rueda toca con dos pequeñas barras fijas conectadas al circuito integrado en el ratón. </w:t>
      </w:r>
      <w:r w:rsidRPr="00016B96">
        <w:rPr>
          <w:lang w:val="es-419"/>
        </w:rPr>
        <w:br/>
      </w:r>
      <w:r w:rsidRPr="01621A72">
        <w:rPr>
          <w:lang w:val="es-AR"/>
        </w:rPr>
        <w:t>Cada vez que se produce contacto entre el material conductor de la rueda y las barras, se origina una señal eléctrica. Así, el número de señales indicará la cantidad de puntos que han pasado éstas, lo que implica que, a mayor número de señales, mayor distancia habrá recorrido el ratón. Tras convertir el movimiento en señales eléctricas, se enviaban al software del ordenador por medio del cable.</w:t>
      </w:r>
    </w:p>
    <w:p w14:paraId="2BF49357" w14:textId="6B66F734" w:rsidR="07B9F634" w:rsidRDefault="07B9F634" w:rsidP="01621A72">
      <w:pPr>
        <w:jc w:val="center"/>
      </w:pPr>
      <w:r>
        <w:rPr>
          <w:noProof/>
        </w:rPr>
        <w:drawing>
          <wp:inline distT="0" distB="0" distL="0" distR="0" wp14:anchorId="1353BA26" wp14:editId="2FFC7995">
            <wp:extent cx="4572000" cy="1619250"/>
            <wp:effectExtent l="0" t="0" r="0" b="0"/>
            <wp:docPr id="620804650" name="Picture 6208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31EC095F" w14:textId="7484BDCD" w:rsidR="07B9F634" w:rsidRPr="00016B96" w:rsidRDefault="07B9F634" w:rsidP="01621A72">
      <w:pPr>
        <w:rPr>
          <w:lang w:val="es-419"/>
        </w:rPr>
      </w:pPr>
      <w:r w:rsidRPr="01621A72">
        <w:rPr>
          <w:lang w:val="es-AR"/>
        </w:rPr>
        <w:t>En la figura puede apreciarse una rueda dentada que al girar hacia uno u otro sentido genera una onda cuadrada en el terminal A o en el B.</w:t>
      </w:r>
      <w:r w:rsidRPr="00016B96">
        <w:rPr>
          <w:lang w:val="es-419"/>
        </w:rPr>
        <w:br/>
      </w:r>
      <w:r w:rsidRPr="01621A72">
        <w:rPr>
          <w:lang w:val="es-AR"/>
        </w:rPr>
        <w:t xml:space="preserve">Los botones son simples interruptores. Debajo de cada uno de ellos se encuentra un micro interruptor que en estado de “reposo” interrumpe un pequeño circuito. En cuanto se ejerce una ligera presión sobre estos, se activa el circuito, dejando pasar una señal eléctrica que será única en caso de que sólo se haga “clic” con el botón, o continua en caso de dejarlo pulsado. </w:t>
      </w:r>
      <w:r w:rsidRPr="00016B96">
        <w:rPr>
          <w:lang w:val="es-419"/>
        </w:rPr>
        <w:br/>
      </w:r>
      <w:r w:rsidRPr="01621A72">
        <w:rPr>
          <w:lang w:val="es-AR"/>
        </w:rPr>
        <w:t xml:space="preserve">Por </w:t>
      </w:r>
      <w:proofErr w:type="gramStart"/>
      <w:r w:rsidRPr="01621A72">
        <w:rPr>
          <w:lang w:val="es-AR"/>
        </w:rPr>
        <w:t>último</w:t>
      </w:r>
      <w:proofErr w:type="gramEnd"/>
      <w:r w:rsidRPr="01621A72">
        <w:rPr>
          <w:lang w:val="es-AR"/>
        </w:rPr>
        <w:t xml:space="preserve"> las señales se dan cita en el pequeño chip que gobierna el ratón, y son enviadas al ordenador a través del cable que los une. Allí el controlador del ratón decidirá, en función del desplazamiento vertical y horizontal detectado, el movimiento final que llevará el cursor. También será capaz de aumentar o disminuir ese movimiento, dependiendo de factores como la resolución que se le haya especificado al ratón.</w:t>
      </w:r>
    </w:p>
    <w:p w14:paraId="46EAE10A" w14:textId="22CD5988" w:rsidR="07B9F634" w:rsidRDefault="07B9F634" w:rsidP="01621A72">
      <w:pPr>
        <w:rPr>
          <w:lang w:val="es-AR"/>
        </w:rPr>
      </w:pPr>
      <w:r w:rsidRPr="01621A72">
        <w:rPr>
          <w:b/>
          <w:bCs/>
          <w:lang w:val="es-AR"/>
        </w:rPr>
        <w:t>Ratones opto-mecánicos</w:t>
      </w:r>
    </w:p>
    <w:p w14:paraId="0D17E239" w14:textId="3F425E40" w:rsidR="07B9F634" w:rsidRDefault="07B9F634" w:rsidP="01621A72">
      <w:r w:rsidRPr="01621A72">
        <w:rPr>
          <w:lang w:val="es-AR"/>
        </w:rPr>
        <w:t>Trabajan según el mismo principio que los mecánicos, pero aquí los cilindros están conectados a codificadores ópticos que convierten los pulsos luminosos en pulsos eléctricos que son enviados al ordenador. El modo de capturar el movimiento es distinto.</w:t>
      </w:r>
    </w:p>
    <w:p w14:paraId="6EE22A7F" w14:textId="3F1659B6" w:rsidR="07B9F634" w:rsidRDefault="07B9F634" w:rsidP="01621A72">
      <w:pPr>
        <w:jc w:val="center"/>
      </w:pPr>
      <w:r>
        <w:rPr>
          <w:noProof/>
        </w:rPr>
        <w:lastRenderedPageBreak/>
        <w:drawing>
          <wp:inline distT="0" distB="0" distL="0" distR="0" wp14:anchorId="67261E18" wp14:editId="3DE9140E">
            <wp:extent cx="3943350" cy="4572000"/>
            <wp:effectExtent l="0" t="0" r="0" b="0"/>
            <wp:docPr id="1522794985" name="Picture 152279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14:paraId="6521DE0F" w14:textId="795DD296" w:rsidR="07B9F634" w:rsidRDefault="07B9F634" w:rsidP="01621A72">
      <w:pPr>
        <w:rPr>
          <w:lang w:val="es-AR"/>
        </w:rPr>
      </w:pPr>
      <w:r w:rsidRPr="01621A72">
        <w:rPr>
          <w:lang w:val="es-AR"/>
        </w:rPr>
        <w:t>Los tradicionales rodillos que giran una rueda radiada ahora pueden girar una rueda ranurada, de forma que un haz de luz las atraviesa. De esta forma, el corte intermitente del haz de luz por la rueda es recogido en el otro lado por una célula fotoeléctrica que decide hacia dónde gira el ratón y a qué velocidad, dependiendo del desfasaje en las dos ondas cuadradas que se generan en el interior del ratón.</w:t>
      </w:r>
    </w:p>
    <w:p w14:paraId="37612D65" w14:textId="0F35D6F4" w:rsidR="07B9F634" w:rsidRDefault="07B9F634" w:rsidP="01621A72">
      <w:pPr>
        <w:jc w:val="center"/>
      </w:pPr>
      <w:r>
        <w:rPr>
          <w:noProof/>
        </w:rPr>
        <w:drawing>
          <wp:inline distT="0" distB="0" distL="0" distR="0" wp14:anchorId="5D8FE252" wp14:editId="78D27F13">
            <wp:extent cx="4572000" cy="2419350"/>
            <wp:effectExtent l="0" t="0" r="0" b="0"/>
            <wp:docPr id="1169513477" name="Picture 116951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4EDEAD4" w14:textId="3261087B" w:rsidR="07B9F634" w:rsidRDefault="07B9F634" w:rsidP="01621A72">
      <w:pPr>
        <w:rPr>
          <w:lang w:val="es-AR"/>
        </w:rPr>
      </w:pPr>
      <w:r w:rsidRPr="01621A72">
        <w:rPr>
          <w:lang w:val="es-AR"/>
        </w:rPr>
        <w:t xml:space="preserve">Existen </w:t>
      </w:r>
      <w:proofErr w:type="spellStart"/>
      <w:r w:rsidRPr="01621A72">
        <w:rPr>
          <w:lang w:val="es-AR"/>
        </w:rPr>
        <w:t>tambien</w:t>
      </w:r>
      <w:proofErr w:type="spellEnd"/>
      <w:r w:rsidRPr="01621A72">
        <w:rPr>
          <w:lang w:val="es-AR"/>
        </w:rPr>
        <w:t xml:space="preserve"> los </w:t>
      </w:r>
      <w:proofErr w:type="spellStart"/>
      <w:r w:rsidRPr="01621A72">
        <w:rPr>
          <w:lang w:val="es-AR"/>
        </w:rPr>
        <w:t>llamdos</w:t>
      </w:r>
      <w:proofErr w:type="spellEnd"/>
      <w:r w:rsidRPr="01621A72">
        <w:rPr>
          <w:lang w:val="es-AR"/>
        </w:rPr>
        <w:t xml:space="preserve"> ratones de ruedas que sustituyen la bola giratoria por unas ruedas de material plástico, perpendiculares entre sí, dirigiendo así a los codificadores directamente.</w:t>
      </w:r>
    </w:p>
    <w:p w14:paraId="35E317DE" w14:textId="3DF3CCE8" w:rsidR="07B9F634" w:rsidRDefault="07B9F634" w:rsidP="01621A72">
      <w:pPr>
        <w:rPr>
          <w:lang w:val="es-AR"/>
        </w:rPr>
      </w:pPr>
      <w:r w:rsidRPr="01621A72">
        <w:rPr>
          <w:b/>
          <w:bCs/>
          <w:lang w:val="es-AR"/>
        </w:rPr>
        <w:t>Ratones ópticos</w:t>
      </w:r>
    </w:p>
    <w:p w14:paraId="70C4CC1A" w14:textId="6EA3FA3F" w:rsidR="07B9F634" w:rsidRDefault="07B9F634" w:rsidP="01621A72">
      <w:pPr>
        <w:rPr>
          <w:lang w:val="es-AR"/>
        </w:rPr>
      </w:pPr>
      <w:r w:rsidRPr="01621A72">
        <w:rPr>
          <w:lang w:val="es-AR"/>
        </w:rPr>
        <w:lastRenderedPageBreak/>
        <w:t>Los ratones ópticos carecen de bola y rodillos, y poseen unos fotosensores o sensores ópticos que detectan los cambios en los patrones de la superficie por la que se mueve el ratón. Antiguamente, estos ratones necesitaban una alfombrilla especial, pero actualmente no.</w:t>
      </w:r>
      <w:r w:rsidRPr="00016B96">
        <w:rPr>
          <w:lang w:val="es-419"/>
        </w:rPr>
        <w:br/>
      </w:r>
      <w:r w:rsidR="0B718759" w:rsidRPr="01621A72">
        <w:rPr>
          <w:lang w:val="es-AR"/>
        </w:rPr>
        <w:t>La ventaja de estos ratones estriba en su precisión y en la carencia de partes móviles, aunque son lógicamente algo más caros que el resto.</w:t>
      </w:r>
    </w:p>
    <w:p w14:paraId="0F37ABCF" w14:textId="1D5EB166" w:rsidR="0B718759" w:rsidRDefault="0B718759" w:rsidP="01621A72">
      <w:pPr>
        <w:jc w:val="center"/>
      </w:pPr>
      <w:r>
        <w:rPr>
          <w:noProof/>
        </w:rPr>
        <w:drawing>
          <wp:inline distT="0" distB="0" distL="0" distR="0" wp14:anchorId="2E86DA44" wp14:editId="22882A52">
            <wp:extent cx="4572000" cy="2656961"/>
            <wp:effectExtent l="0" t="0" r="0" b="0"/>
            <wp:docPr id="1310924738" name="Picture 131092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rcRect t="5442"/>
                    <a:stretch>
                      <a:fillRect/>
                    </a:stretch>
                  </pic:blipFill>
                  <pic:spPr>
                    <a:xfrm>
                      <a:off x="0" y="0"/>
                      <a:ext cx="4572000" cy="2656961"/>
                    </a:xfrm>
                    <a:prstGeom prst="rect">
                      <a:avLst/>
                    </a:prstGeom>
                  </pic:spPr>
                </pic:pic>
              </a:graphicData>
            </a:graphic>
          </wp:inline>
        </w:drawing>
      </w:r>
    </w:p>
    <w:p w14:paraId="7BCEFBB4" w14:textId="7BD0CAA9" w:rsidR="0B718759" w:rsidRPr="00016B96" w:rsidRDefault="0B718759" w:rsidP="01621A72">
      <w:pPr>
        <w:rPr>
          <w:lang w:val="es-419"/>
        </w:rPr>
      </w:pPr>
      <w:r w:rsidRPr="00016B96">
        <w:rPr>
          <w:lang w:val="es-419"/>
        </w:rPr>
        <w:t>Estos ratones ópticos disponen de un LED que ilumina la superficie sobre la que se mueve el ratón. Una microcámara se encarga de digitalizar con un CCD una pequeña región y luego un integrado compara la imagen producida con la imagen anterior para decidir hacia donde se está desplazando el ratón.</w:t>
      </w:r>
    </w:p>
    <w:p w14:paraId="58C0B3A2" w14:textId="73FE36E8" w:rsidR="5F6DFA17" w:rsidRDefault="5F6DFA17" w:rsidP="01621A72">
      <w:pPr>
        <w:jc w:val="center"/>
      </w:pPr>
      <w:r>
        <w:rPr>
          <w:noProof/>
        </w:rPr>
        <w:drawing>
          <wp:inline distT="0" distB="0" distL="0" distR="0" wp14:anchorId="3CA1D7C7" wp14:editId="3C9C71B4">
            <wp:extent cx="4572000" cy="2724150"/>
            <wp:effectExtent l="0" t="0" r="0" b="0"/>
            <wp:docPr id="1676181045" name="Picture 1676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1AE59029" w14:textId="7899C60E" w:rsidR="5F6DFA17" w:rsidRDefault="5F6DFA17" w:rsidP="01621A72">
      <w:pPr>
        <w:rPr>
          <w:lang w:val="es-AR"/>
        </w:rPr>
      </w:pPr>
      <w:r w:rsidRPr="01621A72">
        <w:rPr>
          <w:lang w:val="es-AR"/>
        </w:rPr>
        <w:t xml:space="preserve">Una característica </w:t>
      </w:r>
      <w:proofErr w:type="gramStart"/>
      <w:r w:rsidRPr="01621A72">
        <w:rPr>
          <w:lang w:val="es-AR"/>
        </w:rPr>
        <w:t>a</w:t>
      </w:r>
      <w:proofErr w:type="gramEnd"/>
      <w:r w:rsidRPr="01621A72">
        <w:rPr>
          <w:lang w:val="es-AR"/>
        </w:rPr>
        <w:t xml:space="preserve"> tener en cuenta será la resolución, o sensibilidad mínima del sistema de seguimiento: en el momento en que el ratón detecte una variación en su posición, enviará las señales correspondientes al ordenador. La resolución se expresa en puntos por pulgada (</w:t>
      </w:r>
      <w:proofErr w:type="spellStart"/>
      <w:r w:rsidRPr="01621A72">
        <w:rPr>
          <w:lang w:val="es-AR"/>
        </w:rPr>
        <w:t>ppp</w:t>
      </w:r>
      <w:proofErr w:type="spellEnd"/>
      <w:r w:rsidRPr="01621A72">
        <w:rPr>
          <w:lang w:val="es-AR"/>
        </w:rPr>
        <w:t xml:space="preserve">). Un ratón de 200 </w:t>
      </w:r>
      <w:proofErr w:type="spellStart"/>
      <w:r w:rsidRPr="01621A72">
        <w:rPr>
          <w:lang w:val="es-AR"/>
        </w:rPr>
        <w:t>ppp</w:t>
      </w:r>
      <w:proofErr w:type="spellEnd"/>
      <w:r w:rsidRPr="01621A72">
        <w:rPr>
          <w:lang w:val="es-AR"/>
        </w:rPr>
        <w:t xml:space="preserve"> podrá detectar cambios en la posición tan pequeños como 1/200 de pulgada, y así, por cada pulgada que se mueva el ratón, el cursor se desplazará 200 píxeles en la pantalla. El problema es que la relación entre la sensibilidad del movimiento y el movimiento en pantalla es de 1:1 (un desplazamiento equivalente a la sensibilidad mínima provoca un desplazamiento de un píxel en la pantalla); como consecuencia, cuanto mayor sea la resolución del monitor, mayor será el desplazamiento que habrá que imprimir al ratón para conseguir un desplazamiento equivalente en pantalla. Para solucionar este problema los fabricantes desarrollaron el seguimiento dinámico, que permite variar la relación anterior a 1:N, donde N &gt; 1.</w:t>
      </w:r>
    </w:p>
    <w:p w14:paraId="1549BD80" w14:textId="042A8D53" w:rsidR="495027EB" w:rsidRDefault="495027EB" w:rsidP="01621A72">
      <w:pPr>
        <w:rPr>
          <w:lang w:val="es-AR"/>
        </w:rPr>
      </w:pPr>
      <w:r w:rsidRPr="01621A72">
        <w:rPr>
          <w:lang w:val="es-AR"/>
        </w:rPr>
        <w:lastRenderedPageBreak/>
        <w:t xml:space="preserve">Antes </w:t>
      </w:r>
      <w:proofErr w:type="gramStart"/>
      <w:r w:rsidRPr="01621A72">
        <w:rPr>
          <w:lang w:val="es-AR"/>
        </w:rPr>
        <w:t>habían</w:t>
      </w:r>
      <w:proofErr w:type="gramEnd"/>
      <w:r w:rsidRPr="01621A72">
        <w:rPr>
          <w:lang w:val="es-AR"/>
        </w:rPr>
        <w:t xml:space="preserve"> dos tipos de conexiones para el ratón: Serie y PS/2. En la práctica no hay ventaja de un tipo de puerto sobre otro. Actualmente se conectan al puerto USB, mayormente.</w:t>
      </w:r>
    </w:p>
    <w:p w14:paraId="2F1E54F3" w14:textId="31954A80" w:rsidR="73ED07D4" w:rsidRDefault="73ED07D4" w:rsidP="01621A72">
      <w:pPr>
        <w:rPr>
          <w:b/>
          <w:bCs/>
          <w:lang w:val="es-AR"/>
        </w:rPr>
      </w:pPr>
      <w:r w:rsidRPr="01621A72">
        <w:rPr>
          <w:b/>
          <w:bCs/>
          <w:lang w:val="es-AR"/>
        </w:rPr>
        <w:t>"Touchpad" capacitivos</w:t>
      </w:r>
    </w:p>
    <w:p w14:paraId="6EA7EE59" w14:textId="0D8AF01D" w:rsidR="73ED07D4" w:rsidRPr="00016B96" w:rsidRDefault="73ED07D4" w:rsidP="01621A72">
      <w:pPr>
        <w:rPr>
          <w:lang w:val="es-419"/>
        </w:rPr>
      </w:pPr>
      <w:r w:rsidRPr="01621A72">
        <w:rPr>
          <w:lang w:val="es-AR"/>
        </w:rPr>
        <w:t>Son los utilizados normalmente en los ordenadores portátiles para suplir al ratón</w:t>
      </w:r>
      <w:r w:rsidR="404DD6E6" w:rsidRPr="01621A72">
        <w:rPr>
          <w:lang w:val="es-AR"/>
        </w:rPr>
        <w:t>.</w:t>
      </w:r>
      <w:r w:rsidRPr="01621A72">
        <w:rPr>
          <w:lang w:val="es-AR"/>
        </w:rPr>
        <w:t xml:space="preserve"> El touchpad está formado por una rejilla de dos capas de tiras de electrodos, una vertical y otra horizontal, separadas por un aislante y conectadas a un sofisticado circuito. El circuito se encarga de medir la capacidad mutua entre cada electrodo vertical y cada electrodo horizontal. Un dedo situado cerca de la intersección de dos electrodos modifica la capacidad mutua entre ellos al modificarse las propiedades dieléctricas de su entorno. El dedo tiene unas propiedades dieléctricas muy diferentes a las del aire.</w:t>
      </w:r>
    </w:p>
    <w:p w14:paraId="40527DA6" w14:textId="14009A92" w:rsidR="6BF62414" w:rsidRDefault="6BF62414" w:rsidP="01621A72">
      <w:pPr>
        <w:jc w:val="center"/>
      </w:pPr>
      <w:r>
        <w:rPr>
          <w:noProof/>
        </w:rPr>
        <w:drawing>
          <wp:inline distT="0" distB="0" distL="0" distR="0" wp14:anchorId="65F964EA" wp14:editId="7A332DF4">
            <wp:extent cx="4572000" cy="2095500"/>
            <wp:effectExtent l="0" t="0" r="0" b="0"/>
            <wp:docPr id="1405098205" name="Picture 140509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32314986" w14:textId="6A8DDB12" w:rsidR="6BF62414" w:rsidRDefault="6BF62414" w:rsidP="01621A72">
      <w:pPr>
        <w:rPr>
          <w:lang w:val="es-AR"/>
        </w:rPr>
      </w:pPr>
      <w:r w:rsidRPr="01621A72">
        <w:rPr>
          <w:lang w:val="es-AR"/>
        </w:rPr>
        <w:t xml:space="preserve">La posición del dedo se calcula con precisión basándose en las variaciones de la capacidad mutua en varios puntos hasta determinar el centroide de la superficie de contacto. La resolución de este sistema es impresionante, hasta 1/40 </w:t>
      </w:r>
      <w:proofErr w:type="spellStart"/>
      <w:r w:rsidRPr="01621A72">
        <w:rPr>
          <w:lang w:val="es-AR"/>
        </w:rPr>
        <w:t>mm.</w:t>
      </w:r>
      <w:proofErr w:type="spellEnd"/>
      <w:r w:rsidRPr="01621A72">
        <w:rPr>
          <w:lang w:val="es-AR"/>
        </w:rPr>
        <w:t xml:space="preserve"> </w:t>
      </w:r>
      <w:proofErr w:type="gramStart"/>
      <w:r w:rsidRPr="01621A72">
        <w:rPr>
          <w:lang w:val="es-AR"/>
        </w:rPr>
        <w:t>Además</w:t>
      </w:r>
      <w:proofErr w:type="gramEnd"/>
      <w:r w:rsidRPr="01621A72">
        <w:rPr>
          <w:lang w:val="es-AR"/>
        </w:rPr>
        <w:t xml:space="preserve"> se puede medir también la presión que se hace con el dedo. No se pueden usar lápices u otros materiales no conductores como punteros. Es muy resistente al entorno, soporta perfectamente polvo, humedad, electricidad estática, etc. </w:t>
      </w:r>
      <w:proofErr w:type="gramStart"/>
      <w:r w:rsidRPr="01621A72">
        <w:rPr>
          <w:lang w:val="es-AR"/>
        </w:rPr>
        <w:t>Además</w:t>
      </w:r>
      <w:proofErr w:type="gramEnd"/>
      <w:r w:rsidRPr="01621A72">
        <w:rPr>
          <w:lang w:val="es-AR"/>
        </w:rPr>
        <w:t xml:space="preserve"> es ligero, fino y puede ser flexible o transparente.</w:t>
      </w:r>
    </w:p>
    <w:p w14:paraId="22A985B0" w14:textId="254E4A46" w:rsidR="109773ED" w:rsidRDefault="109773ED" w:rsidP="01621A72">
      <w:pPr>
        <w:rPr>
          <w:b/>
          <w:bCs/>
          <w:lang w:val="es-AR"/>
        </w:rPr>
      </w:pPr>
      <w:r w:rsidRPr="01621A72">
        <w:rPr>
          <w:b/>
          <w:bCs/>
          <w:lang w:val="es-AR"/>
        </w:rPr>
        <w:t>ESCÁNERS</w:t>
      </w:r>
    </w:p>
    <w:p w14:paraId="4CF3AAF9" w14:textId="30848878" w:rsidR="109773ED" w:rsidRDefault="109773ED" w:rsidP="01621A72">
      <w:pPr>
        <w:rPr>
          <w:lang w:val="es-AR"/>
        </w:rPr>
      </w:pPr>
      <w:r w:rsidRPr="01621A72">
        <w:rPr>
          <w:lang w:val="es-AR"/>
        </w:rPr>
        <w:t>Los escáneres ópticos son unos dispositivos de entrada para el ordenador que utilizan un haz luminoso para detectar los patrones de luz y oscuridad (o los colores) de la superficie del papel, convirtiendo la imagen en señales digitales que se pueden manipular por medio de un software de tratamiento de imágenes o con reconocimiento óptico de caracteres.</w:t>
      </w:r>
      <w:r w:rsidRPr="00016B96">
        <w:rPr>
          <w:lang w:val="es-419"/>
        </w:rPr>
        <w:br/>
      </w:r>
      <w:r w:rsidR="5D4FBEF3" w:rsidRPr="01621A72">
        <w:rPr>
          <w:lang w:val="es-AR"/>
        </w:rPr>
        <w:t>Transforma las imágenes a formato digital, es decir en series de 0 y de 1, pudiendo entonces ser almacenadas, retocadas o impresas o ser utilizadas para ilustrar un texto. Si el documento que se desea escanear o digitalizar es un texto, por medio de programas de reconocimiento de caracteres, también llamados por las siglas inglesas OCR (“</w:t>
      </w:r>
      <w:proofErr w:type="spellStart"/>
      <w:r w:rsidR="5D4FBEF3" w:rsidRPr="01621A72">
        <w:rPr>
          <w:lang w:val="es-AR"/>
        </w:rPr>
        <w:t>Optical</w:t>
      </w:r>
      <w:proofErr w:type="spellEnd"/>
      <w:r w:rsidR="5D4FBEF3" w:rsidRPr="01621A72">
        <w:rPr>
          <w:lang w:val="es-AR"/>
        </w:rPr>
        <w:t xml:space="preserve"> </w:t>
      </w:r>
      <w:proofErr w:type="spellStart"/>
      <w:r w:rsidR="5D4FBEF3" w:rsidRPr="01621A72">
        <w:rPr>
          <w:lang w:val="es-AR"/>
        </w:rPr>
        <w:t>Character</w:t>
      </w:r>
      <w:proofErr w:type="spellEnd"/>
      <w:r w:rsidR="5D4FBEF3" w:rsidRPr="01621A72">
        <w:rPr>
          <w:lang w:val="es-AR"/>
        </w:rPr>
        <w:t xml:space="preserve"> </w:t>
      </w:r>
      <w:proofErr w:type="spellStart"/>
      <w:r w:rsidR="5D4FBEF3" w:rsidRPr="01621A72">
        <w:rPr>
          <w:lang w:val="es-AR"/>
        </w:rPr>
        <w:t>Recognition</w:t>
      </w:r>
      <w:proofErr w:type="spellEnd"/>
      <w:r w:rsidR="5D4FBEF3" w:rsidRPr="01621A72">
        <w:rPr>
          <w:lang w:val="es-AR"/>
        </w:rPr>
        <w:t>”), es posible reconstituirlo y convertirlo en texto reconocible por el ordenador, pudiendo ser corregido o añadir texto nuevo, es decir, nos evita tener que teclearlo.</w:t>
      </w:r>
      <w:r w:rsidRPr="00016B96">
        <w:rPr>
          <w:lang w:val="es-419"/>
        </w:rPr>
        <w:br/>
      </w:r>
      <w:r w:rsidR="661C4AA7" w:rsidRPr="01621A72">
        <w:rPr>
          <w:lang w:val="es-AR"/>
        </w:rPr>
        <w:t>Un escáner se compone de dos piezas básicas: la primera de ellas es el cabezal de reconocimiento óptico, la segunda es un simple mecanismo de avance por debajo de un cristal que hace las veces de soporte para los objetos que se van a escanear. En principio, el cabezal de reconocimiento óptico realiza un muestreo del objeto en sí, reconociendo un determinado número de puntos por pulgada y a cada uno de estos puntos le asigna un valor en función del número de bits del proceso: 1 bit sería 1 color (negro o blanco), 2 bits serían 4 colores, 8 bits serían 256 colores y así sucesivamente hasta llegar a los 32 bits (color verdadero).</w:t>
      </w:r>
      <w:r w:rsidRPr="00016B96">
        <w:rPr>
          <w:lang w:val="es-419"/>
        </w:rPr>
        <w:br/>
      </w:r>
      <w:r w:rsidR="76507CE9" w:rsidRPr="01621A72">
        <w:rPr>
          <w:lang w:val="es-AR"/>
        </w:rPr>
        <w:t>Los elementos CCD están colocados en una sola fila de forma que a cada elemento le corresponde un píxel de cada una de las filas de puntos que forman la imagen.</w:t>
      </w:r>
    </w:p>
    <w:p w14:paraId="5D037460" w14:textId="09E01CD6" w:rsidR="76507CE9" w:rsidRDefault="76507CE9" w:rsidP="01621A72">
      <w:pPr>
        <w:jc w:val="center"/>
        <w:rPr>
          <w:lang w:val="es-AR"/>
        </w:rPr>
      </w:pPr>
      <w:r>
        <w:rPr>
          <w:noProof/>
        </w:rPr>
        <w:lastRenderedPageBreak/>
        <w:drawing>
          <wp:inline distT="0" distB="0" distL="0" distR="0" wp14:anchorId="492D30EE" wp14:editId="4F49E961">
            <wp:extent cx="4572000" cy="2371725"/>
            <wp:effectExtent l="0" t="0" r="0" b="0"/>
            <wp:docPr id="591606481" name="Picture 59160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504C576" w14:textId="66121AD1" w:rsidR="76507CE9" w:rsidRDefault="76507CE9" w:rsidP="01621A72">
      <w:pPr>
        <w:rPr>
          <w:lang w:val="es-AR"/>
        </w:rPr>
      </w:pPr>
      <w:r w:rsidRPr="01621A72">
        <w:rPr>
          <w:lang w:val="es-AR"/>
        </w:rPr>
        <w:t>Los escáneres en color suelen disponer de 3 fuentes de luz (rojo, verde y azul), y utilizando simultáneamente cada una de ellas, se pueden formar las imágenes en color.</w:t>
      </w:r>
    </w:p>
    <w:p w14:paraId="64A8CE53" w14:textId="277AB60A" w:rsidR="002D7E1B" w:rsidRDefault="76507CE9" w:rsidP="01621A72">
      <w:pPr>
        <w:rPr>
          <w:lang w:val="es-AR"/>
        </w:rPr>
      </w:pPr>
      <w:r w:rsidRPr="01621A72">
        <w:rPr>
          <w:lang w:val="es-AR"/>
        </w:rPr>
        <w:t>El documento se ilumina línea a línea por una fuente de luz fluorescente o incandescente. La luz reflejada incide a través de una lente sobre un fotosensor denominado CCD (“</w:t>
      </w:r>
      <w:proofErr w:type="spellStart"/>
      <w:r w:rsidRPr="01621A72">
        <w:rPr>
          <w:lang w:val="es-AR"/>
        </w:rPr>
        <w:t>charge</w:t>
      </w:r>
      <w:proofErr w:type="spellEnd"/>
      <w:r w:rsidRPr="01621A72">
        <w:rPr>
          <w:lang w:val="es-AR"/>
        </w:rPr>
        <w:t xml:space="preserve"> </w:t>
      </w:r>
      <w:proofErr w:type="spellStart"/>
      <w:r w:rsidRPr="01621A72">
        <w:rPr>
          <w:lang w:val="es-AR"/>
        </w:rPr>
        <w:t>coupled</w:t>
      </w:r>
      <w:proofErr w:type="spellEnd"/>
      <w:r w:rsidRPr="01621A72">
        <w:rPr>
          <w:lang w:val="es-AR"/>
        </w:rPr>
        <w:t xml:space="preserve"> </w:t>
      </w:r>
      <w:proofErr w:type="spellStart"/>
      <w:r w:rsidRPr="01621A72">
        <w:rPr>
          <w:lang w:val="es-AR"/>
        </w:rPr>
        <w:t>device</w:t>
      </w:r>
      <w:proofErr w:type="spellEnd"/>
      <w:r w:rsidRPr="01621A72">
        <w:rPr>
          <w:lang w:val="es-AR"/>
        </w:rPr>
        <w:t>”).</w:t>
      </w:r>
    </w:p>
    <w:sectPr w:rsidR="002D7E1B" w:rsidSect="00826CBA">
      <w:footerReference w:type="default" r:id="rId187"/>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ía Jose" w:date="2021-01-13T18:34:00Z" w:initials="mjo">
    <w:p w14:paraId="028D1F06" w14:textId="77777777" w:rsidR="00FE4B0D" w:rsidRPr="00094202" w:rsidRDefault="00FE4B0D" w:rsidP="00FE4B0D">
      <w:pPr>
        <w:pStyle w:val="Textocomentario"/>
        <w:rPr>
          <w:lang w:val="es-419"/>
        </w:rPr>
      </w:pPr>
      <w:r>
        <w:rPr>
          <w:rStyle w:val="Refdecomentario"/>
        </w:rPr>
        <w:annotationRef/>
      </w:r>
      <w:r w:rsidRPr="00094202">
        <w:rPr>
          <w:lang w:val="es-419"/>
        </w:rPr>
        <w:t>arreglar</w:t>
      </w:r>
    </w:p>
  </w:comment>
  <w:comment w:id="6" w:author="María Jose" w:date="2021-01-13T18:34:00Z" w:initials="mjo">
    <w:p w14:paraId="7AEBCCFE" w14:textId="77777777" w:rsidR="00FE4B0D" w:rsidRPr="00094202" w:rsidRDefault="00FE4B0D" w:rsidP="00FE4B0D">
      <w:pPr>
        <w:pStyle w:val="Textocomentario"/>
        <w:rPr>
          <w:lang w:val="es-419"/>
        </w:rPr>
      </w:pPr>
      <w:r>
        <w:rPr>
          <w:rStyle w:val="Refdecomentario"/>
        </w:rPr>
        <w:annotationRef/>
      </w:r>
    </w:p>
  </w:comment>
  <w:comment w:id="7" w:author="Martín Exequiel GETZEL" w:date="2021-01-17T20:58:00Z" w:initials="MG">
    <w:p w14:paraId="7B8C87DE" w14:textId="431D7B1A" w:rsidR="68C8A1F5" w:rsidRPr="00016B96" w:rsidRDefault="68C8A1F5">
      <w:pPr>
        <w:pStyle w:val="Textocomentario"/>
        <w:rPr>
          <w:lang w:val="es-419"/>
        </w:rPr>
      </w:pPr>
      <w:r w:rsidRPr="00016B96">
        <w:rPr>
          <w:lang w:val="es-419"/>
        </w:rPr>
        <w:t>Esto lo googlee porque lo del libro era viejo</w:t>
      </w:r>
      <w:r>
        <w:rPr>
          <w:rStyle w:val="Refdecomentario"/>
        </w:rPr>
        <w:annotationRef/>
      </w:r>
    </w:p>
    <w:p w14:paraId="2208F09D" w14:textId="5A2FFD58" w:rsidR="68C8A1F5" w:rsidRPr="00016B96" w:rsidRDefault="68C8A1F5">
      <w:pPr>
        <w:pStyle w:val="Textocomentario"/>
        <w:rPr>
          <w:lang w:val="es-419"/>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8D1F06" w15:done="0"/>
  <w15:commentEx w15:paraId="7AEBCCFE" w15:paraIdParent="028D1F06" w15:done="0"/>
  <w15:commentEx w15:paraId="2208F0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A9BBCA" w16cex:dateUtc="2021-01-13T21:34:00Z"/>
  <w16cex:commentExtensible w16cex:durableId="23A9BBCF" w16cex:dateUtc="2021-01-13T21:34:00Z"/>
  <w16cex:commentExtensible w16cex:durableId="757EF939" w16cex:dateUtc="2021-01-17T2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8D1F06" w16cid:durableId="23A9BBCA"/>
  <w16cid:commentId w16cid:paraId="7AEBCCFE" w16cid:durableId="23A9BBCF"/>
  <w16cid:commentId w16cid:paraId="2208F09D" w16cid:durableId="757EF9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483A9" w14:textId="77777777" w:rsidR="006D7ECF" w:rsidRDefault="006D7ECF" w:rsidP="0034706A">
      <w:pPr>
        <w:spacing w:after="0" w:line="240" w:lineRule="auto"/>
      </w:pPr>
      <w:r>
        <w:separator/>
      </w:r>
    </w:p>
  </w:endnote>
  <w:endnote w:type="continuationSeparator" w:id="0">
    <w:p w14:paraId="0E7A6507" w14:textId="77777777" w:rsidR="006D7ECF" w:rsidRDefault="006D7ECF" w:rsidP="0034706A">
      <w:pPr>
        <w:spacing w:after="0" w:line="240" w:lineRule="auto"/>
      </w:pPr>
      <w:r>
        <w:continuationSeparator/>
      </w:r>
    </w:p>
  </w:endnote>
  <w:endnote w:type="continuationNotice" w:id="1">
    <w:p w14:paraId="0E2B4A85" w14:textId="77777777" w:rsidR="006D7ECF" w:rsidRDefault="006D7ECF">
      <w:pPr>
        <w:spacing w:after="0" w:line="240" w:lineRule="auto"/>
      </w:pPr>
    </w:p>
  </w:endnote>
  <w:endnote w:id="2">
    <w:p w14:paraId="3257F86C" w14:textId="050DE44F" w:rsidR="008F7BE4" w:rsidRPr="008F7BE4" w:rsidRDefault="008F7BE4">
      <w:pPr>
        <w:pStyle w:val="Textonotaalfinal"/>
        <w:rPr>
          <w:lang w:val="es-419"/>
        </w:rPr>
      </w:pPr>
      <w:del w:id="1" w:author="María Jose OJEDA">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rPr>
            <w:rStyle w:val="Refdenotaalfinal"/>
          </w:rPr>
          <w:endnoteRef/>
        </w:r>
        <w:r>
          <w:delText xml:space="preserve"> </w:delText>
        </w:r>
      </w:del>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Pro">
    <w:altName w:val="Georgia Pro"/>
    <w:charset w:val="00"/>
    <w:family w:val="roman"/>
    <w:pitch w:val="variable"/>
    <w:sig w:usb0="800002AF" w:usb1="00000003"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8021896"/>
      <w:docPartObj>
        <w:docPartGallery w:val="Page Numbers (Bottom of Page)"/>
        <w:docPartUnique/>
      </w:docPartObj>
    </w:sdtPr>
    <w:sdtEndPr>
      <w:rPr>
        <w:noProof/>
      </w:rPr>
    </w:sdtEndPr>
    <w:sdtContent>
      <w:p w14:paraId="09542B65" w14:textId="2025172D" w:rsidR="00C95624" w:rsidRDefault="00C95624">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7B35DD34" w14:textId="77777777" w:rsidR="007B7093" w:rsidRDefault="007B709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BA93F" w14:textId="77777777" w:rsidR="006D7ECF" w:rsidRDefault="006D7ECF" w:rsidP="0034706A">
      <w:pPr>
        <w:spacing w:after="0" w:line="240" w:lineRule="auto"/>
      </w:pPr>
      <w:r>
        <w:separator/>
      </w:r>
    </w:p>
  </w:footnote>
  <w:footnote w:type="continuationSeparator" w:id="0">
    <w:p w14:paraId="5CB490CD" w14:textId="77777777" w:rsidR="006D7ECF" w:rsidRDefault="006D7ECF" w:rsidP="0034706A">
      <w:pPr>
        <w:spacing w:after="0" w:line="240" w:lineRule="auto"/>
      </w:pPr>
      <w:r>
        <w:continuationSeparator/>
      </w:r>
    </w:p>
  </w:footnote>
  <w:footnote w:type="continuationNotice" w:id="1">
    <w:p w14:paraId="7D068231" w14:textId="77777777" w:rsidR="006D7ECF" w:rsidRDefault="006D7E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77A"/>
    <w:multiLevelType w:val="hybridMultilevel"/>
    <w:tmpl w:val="45289F0C"/>
    <w:lvl w:ilvl="0" w:tplc="04760017">
      <w:start w:val="1"/>
      <w:numFmt w:val="lowerLetter"/>
      <w:lvlText w:val="%1)"/>
      <w:lvlJc w:val="left"/>
      <w:pPr>
        <w:ind w:left="720" w:hanging="360"/>
      </w:pPr>
    </w:lvl>
    <w:lvl w:ilvl="1" w:tplc="04760017">
      <w:start w:val="1"/>
      <w:numFmt w:val="lowerLetter"/>
      <w:lvlText w:val="%2)"/>
      <w:lvlJc w:val="left"/>
      <w:pPr>
        <w:ind w:left="785"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2F76C7F"/>
    <w:multiLevelType w:val="hybridMultilevel"/>
    <w:tmpl w:val="45CC36A8"/>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1A38CA"/>
    <w:multiLevelType w:val="hybridMultilevel"/>
    <w:tmpl w:val="D2000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E4237"/>
    <w:multiLevelType w:val="hybridMultilevel"/>
    <w:tmpl w:val="F5F2D110"/>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37BF1"/>
    <w:multiLevelType w:val="hybridMultilevel"/>
    <w:tmpl w:val="440A8054"/>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1177C"/>
    <w:multiLevelType w:val="hybridMultilevel"/>
    <w:tmpl w:val="39D2B9B0"/>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60447B"/>
    <w:multiLevelType w:val="hybridMultilevel"/>
    <w:tmpl w:val="C460229A"/>
    <w:lvl w:ilvl="0" w:tplc="D8747212">
      <w:start w:val="1965"/>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34AFB"/>
    <w:multiLevelType w:val="hybridMultilevel"/>
    <w:tmpl w:val="78C824BE"/>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4875FF"/>
    <w:multiLevelType w:val="hybridMultilevel"/>
    <w:tmpl w:val="243218E0"/>
    <w:lvl w:ilvl="0" w:tplc="0409000F">
      <w:start w:val="1"/>
      <w:numFmt w:val="decimal"/>
      <w:lvlText w:val="%1."/>
      <w:lvlJc w:val="left"/>
      <w:pPr>
        <w:ind w:left="720" w:hanging="360"/>
      </w:pPr>
      <w:rPr>
        <w:rFonts w:hint="default"/>
      </w:rPr>
    </w:lvl>
    <w:lvl w:ilvl="1" w:tplc="CEA2BD6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237B5"/>
    <w:multiLevelType w:val="hybridMultilevel"/>
    <w:tmpl w:val="B8763230"/>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080AEA"/>
    <w:multiLevelType w:val="hybridMultilevel"/>
    <w:tmpl w:val="D580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8181F"/>
    <w:multiLevelType w:val="hybridMultilevel"/>
    <w:tmpl w:val="38C41478"/>
    <w:lvl w:ilvl="0" w:tplc="323EDA1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1644BD"/>
    <w:multiLevelType w:val="hybridMultilevel"/>
    <w:tmpl w:val="82C68586"/>
    <w:lvl w:ilvl="0" w:tplc="F852FAF2">
      <w:start w:val="1"/>
      <w:numFmt w:val="bullet"/>
      <w:lvlText w:val=""/>
      <w:lvlJc w:val="left"/>
      <w:pPr>
        <w:ind w:left="720" w:hanging="360"/>
      </w:pPr>
      <w:rPr>
        <w:rFonts w:ascii="Symbol" w:hAnsi="Symbol" w:hint="default"/>
      </w:rPr>
    </w:lvl>
    <w:lvl w:ilvl="1" w:tplc="E3245A9C">
      <w:start w:val="1"/>
      <w:numFmt w:val="bullet"/>
      <w:lvlText w:val="o"/>
      <w:lvlJc w:val="left"/>
      <w:pPr>
        <w:ind w:left="1440" w:hanging="360"/>
      </w:pPr>
      <w:rPr>
        <w:rFonts w:ascii="Courier New" w:hAnsi="Courier New" w:hint="default"/>
      </w:rPr>
    </w:lvl>
    <w:lvl w:ilvl="2" w:tplc="88780B0E">
      <w:start w:val="1"/>
      <w:numFmt w:val="bullet"/>
      <w:lvlText w:val=""/>
      <w:lvlJc w:val="left"/>
      <w:pPr>
        <w:ind w:left="2160" w:hanging="360"/>
      </w:pPr>
      <w:rPr>
        <w:rFonts w:ascii="Wingdings" w:hAnsi="Wingdings" w:hint="default"/>
      </w:rPr>
    </w:lvl>
    <w:lvl w:ilvl="3" w:tplc="764EF5C8">
      <w:start w:val="1"/>
      <w:numFmt w:val="bullet"/>
      <w:lvlText w:val=""/>
      <w:lvlJc w:val="left"/>
      <w:pPr>
        <w:ind w:left="2880" w:hanging="360"/>
      </w:pPr>
      <w:rPr>
        <w:rFonts w:ascii="Symbol" w:hAnsi="Symbol" w:hint="default"/>
      </w:rPr>
    </w:lvl>
    <w:lvl w:ilvl="4" w:tplc="B74C6572">
      <w:start w:val="1"/>
      <w:numFmt w:val="bullet"/>
      <w:lvlText w:val="o"/>
      <w:lvlJc w:val="left"/>
      <w:pPr>
        <w:ind w:left="3600" w:hanging="360"/>
      </w:pPr>
      <w:rPr>
        <w:rFonts w:ascii="Courier New" w:hAnsi="Courier New" w:hint="default"/>
      </w:rPr>
    </w:lvl>
    <w:lvl w:ilvl="5" w:tplc="2332A92E">
      <w:start w:val="1"/>
      <w:numFmt w:val="bullet"/>
      <w:lvlText w:val=""/>
      <w:lvlJc w:val="left"/>
      <w:pPr>
        <w:ind w:left="4320" w:hanging="360"/>
      </w:pPr>
      <w:rPr>
        <w:rFonts w:ascii="Wingdings" w:hAnsi="Wingdings" w:hint="default"/>
      </w:rPr>
    </w:lvl>
    <w:lvl w:ilvl="6" w:tplc="C816AE5A">
      <w:start w:val="1"/>
      <w:numFmt w:val="bullet"/>
      <w:lvlText w:val=""/>
      <w:lvlJc w:val="left"/>
      <w:pPr>
        <w:ind w:left="5040" w:hanging="360"/>
      </w:pPr>
      <w:rPr>
        <w:rFonts w:ascii="Symbol" w:hAnsi="Symbol" w:hint="default"/>
      </w:rPr>
    </w:lvl>
    <w:lvl w:ilvl="7" w:tplc="4ED24CBC">
      <w:start w:val="1"/>
      <w:numFmt w:val="bullet"/>
      <w:lvlText w:val="o"/>
      <w:lvlJc w:val="left"/>
      <w:pPr>
        <w:ind w:left="5760" w:hanging="360"/>
      </w:pPr>
      <w:rPr>
        <w:rFonts w:ascii="Courier New" w:hAnsi="Courier New" w:hint="default"/>
      </w:rPr>
    </w:lvl>
    <w:lvl w:ilvl="8" w:tplc="3EA6F886">
      <w:start w:val="1"/>
      <w:numFmt w:val="bullet"/>
      <w:lvlText w:val=""/>
      <w:lvlJc w:val="left"/>
      <w:pPr>
        <w:ind w:left="6480" w:hanging="360"/>
      </w:pPr>
      <w:rPr>
        <w:rFonts w:ascii="Wingdings" w:hAnsi="Wingdings" w:hint="default"/>
      </w:rPr>
    </w:lvl>
  </w:abstractNum>
  <w:abstractNum w:abstractNumId="13" w15:restartNumberingAfterBreak="0">
    <w:nsid w:val="0E1E415D"/>
    <w:multiLevelType w:val="hybridMultilevel"/>
    <w:tmpl w:val="BDAAB12E"/>
    <w:lvl w:ilvl="0" w:tplc="D8747212">
      <w:start w:val="1965"/>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3836B9"/>
    <w:multiLevelType w:val="hybridMultilevel"/>
    <w:tmpl w:val="4D0EA3CA"/>
    <w:lvl w:ilvl="0" w:tplc="D8747212">
      <w:start w:val="1965"/>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F44483A"/>
    <w:multiLevelType w:val="hybridMultilevel"/>
    <w:tmpl w:val="36027210"/>
    <w:lvl w:ilvl="0" w:tplc="F5205DB4">
      <w:start w:val="1"/>
      <w:numFmt w:val="decimal"/>
      <w:lvlText w:val="%1."/>
      <w:lvlJc w:val="left"/>
      <w:pPr>
        <w:ind w:left="990" w:hanging="360"/>
      </w:pPr>
      <w:rPr>
        <w:rFonts w:hint="default"/>
        <w:i/>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10471898"/>
    <w:multiLevelType w:val="hybridMultilevel"/>
    <w:tmpl w:val="6B224E16"/>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C759A5"/>
    <w:multiLevelType w:val="hybridMultilevel"/>
    <w:tmpl w:val="A870706A"/>
    <w:lvl w:ilvl="0" w:tplc="323EDA1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0E433D1"/>
    <w:multiLevelType w:val="hybridMultilevel"/>
    <w:tmpl w:val="04184E3E"/>
    <w:lvl w:ilvl="0" w:tplc="39B8BD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1206278F"/>
    <w:multiLevelType w:val="hybridMultilevel"/>
    <w:tmpl w:val="BFE8D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276626C"/>
    <w:multiLevelType w:val="hybridMultilevel"/>
    <w:tmpl w:val="52F4F49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12D062B3"/>
    <w:multiLevelType w:val="hybridMultilevel"/>
    <w:tmpl w:val="46F69C4A"/>
    <w:lvl w:ilvl="0" w:tplc="7E92063A">
      <w:start w:val="1"/>
      <w:numFmt w:val="decimal"/>
      <w:lvlText w:val="%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3A00838"/>
    <w:multiLevelType w:val="hybridMultilevel"/>
    <w:tmpl w:val="FFFFFFFF"/>
    <w:lvl w:ilvl="0" w:tplc="1774053E">
      <w:start w:val="1"/>
      <w:numFmt w:val="bullet"/>
      <w:lvlText w:val=""/>
      <w:lvlJc w:val="left"/>
      <w:pPr>
        <w:ind w:left="720" w:hanging="360"/>
      </w:pPr>
      <w:rPr>
        <w:rFonts w:ascii="Wingdings" w:hAnsi="Wingdings" w:hint="default"/>
      </w:rPr>
    </w:lvl>
    <w:lvl w:ilvl="1" w:tplc="92DEBA98">
      <w:start w:val="1"/>
      <w:numFmt w:val="bullet"/>
      <w:lvlText w:val="o"/>
      <w:lvlJc w:val="left"/>
      <w:pPr>
        <w:ind w:left="1440" w:hanging="360"/>
      </w:pPr>
      <w:rPr>
        <w:rFonts w:ascii="Courier New" w:hAnsi="Courier New" w:hint="default"/>
      </w:rPr>
    </w:lvl>
    <w:lvl w:ilvl="2" w:tplc="019AD2F0">
      <w:start w:val="1"/>
      <w:numFmt w:val="bullet"/>
      <w:lvlText w:val=""/>
      <w:lvlJc w:val="left"/>
      <w:pPr>
        <w:ind w:left="2160" w:hanging="360"/>
      </w:pPr>
      <w:rPr>
        <w:rFonts w:ascii="Wingdings" w:hAnsi="Wingdings" w:hint="default"/>
      </w:rPr>
    </w:lvl>
    <w:lvl w:ilvl="3" w:tplc="C53ACC02">
      <w:start w:val="1"/>
      <w:numFmt w:val="bullet"/>
      <w:lvlText w:val=""/>
      <w:lvlJc w:val="left"/>
      <w:pPr>
        <w:ind w:left="2880" w:hanging="360"/>
      </w:pPr>
      <w:rPr>
        <w:rFonts w:ascii="Symbol" w:hAnsi="Symbol" w:hint="default"/>
      </w:rPr>
    </w:lvl>
    <w:lvl w:ilvl="4" w:tplc="FE22F930">
      <w:start w:val="1"/>
      <w:numFmt w:val="bullet"/>
      <w:lvlText w:val="o"/>
      <w:lvlJc w:val="left"/>
      <w:pPr>
        <w:ind w:left="3600" w:hanging="360"/>
      </w:pPr>
      <w:rPr>
        <w:rFonts w:ascii="Courier New" w:hAnsi="Courier New" w:hint="default"/>
      </w:rPr>
    </w:lvl>
    <w:lvl w:ilvl="5" w:tplc="2D768F38">
      <w:start w:val="1"/>
      <w:numFmt w:val="bullet"/>
      <w:lvlText w:val=""/>
      <w:lvlJc w:val="left"/>
      <w:pPr>
        <w:ind w:left="4320" w:hanging="360"/>
      </w:pPr>
      <w:rPr>
        <w:rFonts w:ascii="Wingdings" w:hAnsi="Wingdings" w:hint="default"/>
      </w:rPr>
    </w:lvl>
    <w:lvl w:ilvl="6" w:tplc="C14AD12E">
      <w:start w:val="1"/>
      <w:numFmt w:val="bullet"/>
      <w:lvlText w:val=""/>
      <w:lvlJc w:val="left"/>
      <w:pPr>
        <w:ind w:left="5040" w:hanging="360"/>
      </w:pPr>
      <w:rPr>
        <w:rFonts w:ascii="Symbol" w:hAnsi="Symbol" w:hint="default"/>
      </w:rPr>
    </w:lvl>
    <w:lvl w:ilvl="7" w:tplc="77EC3BAC">
      <w:start w:val="1"/>
      <w:numFmt w:val="bullet"/>
      <w:lvlText w:val="o"/>
      <w:lvlJc w:val="left"/>
      <w:pPr>
        <w:ind w:left="5760" w:hanging="360"/>
      </w:pPr>
      <w:rPr>
        <w:rFonts w:ascii="Courier New" w:hAnsi="Courier New" w:hint="default"/>
      </w:rPr>
    </w:lvl>
    <w:lvl w:ilvl="8" w:tplc="A5A2CB40">
      <w:start w:val="1"/>
      <w:numFmt w:val="bullet"/>
      <w:lvlText w:val=""/>
      <w:lvlJc w:val="left"/>
      <w:pPr>
        <w:ind w:left="6480" w:hanging="360"/>
      </w:pPr>
      <w:rPr>
        <w:rFonts w:ascii="Wingdings" w:hAnsi="Wingdings" w:hint="default"/>
      </w:rPr>
    </w:lvl>
  </w:abstractNum>
  <w:abstractNum w:abstractNumId="23" w15:restartNumberingAfterBreak="0">
    <w:nsid w:val="14071122"/>
    <w:multiLevelType w:val="hybridMultilevel"/>
    <w:tmpl w:val="FFFFFFFF"/>
    <w:lvl w:ilvl="0" w:tplc="02A618A4">
      <w:start w:val="1"/>
      <w:numFmt w:val="bullet"/>
      <w:lvlText w:val=""/>
      <w:lvlJc w:val="left"/>
      <w:pPr>
        <w:ind w:left="720" w:hanging="360"/>
      </w:pPr>
      <w:rPr>
        <w:rFonts w:ascii="Wingdings" w:hAnsi="Wingdings" w:hint="default"/>
      </w:rPr>
    </w:lvl>
    <w:lvl w:ilvl="1" w:tplc="D22C94B2">
      <w:start w:val="1"/>
      <w:numFmt w:val="bullet"/>
      <w:lvlText w:val="o"/>
      <w:lvlJc w:val="left"/>
      <w:pPr>
        <w:ind w:left="1440" w:hanging="360"/>
      </w:pPr>
      <w:rPr>
        <w:rFonts w:ascii="Courier New" w:hAnsi="Courier New" w:hint="default"/>
      </w:rPr>
    </w:lvl>
    <w:lvl w:ilvl="2" w:tplc="141276BE">
      <w:start w:val="1"/>
      <w:numFmt w:val="bullet"/>
      <w:lvlText w:val=""/>
      <w:lvlJc w:val="left"/>
      <w:pPr>
        <w:ind w:left="2160" w:hanging="360"/>
      </w:pPr>
      <w:rPr>
        <w:rFonts w:ascii="Wingdings" w:hAnsi="Wingdings" w:hint="default"/>
      </w:rPr>
    </w:lvl>
    <w:lvl w:ilvl="3" w:tplc="FA16A82E">
      <w:start w:val="1"/>
      <w:numFmt w:val="bullet"/>
      <w:lvlText w:val=""/>
      <w:lvlJc w:val="left"/>
      <w:pPr>
        <w:ind w:left="2880" w:hanging="360"/>
      </w:pPr>
      <w:rPr>
        <w:rFonts w:ascii="Symbol" w:hAnsi="Symbol" w:hint="default"/>
      </w:rPr>
    </w:lvl>
    <w:lvl w:ilvl="4" w:tplc="670E0254">
      <w:start w:val="1"/>
      <w:numFmt w:val="bullet"/>
      <w:lvlText w:val="o"/>
      <w:lvlJc w:val="left"/>
      <w:pPr>
        <w:ind w:left="3600" w:hanging="360"/>
      </w:pPr>
      <w:rPr>
        <w:rFonts w:ascii="Courier New" w:hAnsi="Courier New" w:hint="default"/>
      </w:rPr>
    </w:lvl>
    <w:lvl w:ilvl="5" w:tplc="BA1439A0">
      <w:start w:val="1"/>
      <w:numFmt w:val="bullet"/>
      <w:lvlText w:val=""/>
      <w:lvlJc w:val="left"/>
      <w:pPr>
        <w:ind w:left="4320" w:hanging="360"/>
      </w:pPr>
      <w:rPr>
        <w:rFonts w:ascii="Wingdings" w:hAnsi="Wingdings" w:hint="default"/>
      </w:rPr>
    </w:lvl>
    <w:lvl w:ilvl="6" w:tplc="2B248910">
      <w:start w:val="1"/>
      <w:numFmt w:val="bullet"/>
      <w:lvlText w:val=""/>
      <w:lvlJc w:val="left"/>
      <w:pPr>
        <w:ind w:left="5040" w:hanging="360"/>
      </w:pPr>
      <w:rPr>
        <w:rFonts w:ascii="Symbol" w:hAnsi="Symbol" w:hint="default"/>
      </w:rPr>
    </w:lvl>
    <w:lvl w:ilvl="7" w:tplc="D660BE36">
      <w:start w:val="1"/>
      <w:numFmt w:val="bullet"/>
      <w:lvlText w:val="o"/>
      <w:lvlJc w:val="left"/>
      <w:pPr>
        <w:ind w:left="5760" w:hanging="360"/>
      </w:pPr>
      <w:rPr>
        <w:rFonts w:ascii="Courier New" w:hAnsi="Courier New" w:hint="default"/>
      </w:rPr>
    </w:lvl>
    <w:lvl w:ilvl="8" w:tplc="B96E5BE4">
      <w:start w:val="1"/>
      <w:numFmt w:val="bullet"/>
      <w:lvlText w:val=""/>
      <w:lvlJc w:val="left"/>
      <w:pPr>
        <w:ind w:left="6480" w:hanging="360"/>
      </w:pPr>
      <w:rPr>
        <w:rFonts w:ascii="Wingdings" w:hAnsi="Wingdings" w:hint="default"/>
      </w:rPr>
    </w:lvl>
  </w:abstractNum>
  <w:abstractNum w:abstractNumId="24" w15:restartNumberingAfterBreak="0">
    <w:nsid w:val="16FE3D34"/>
    <w:multiLevelType w:val="hybridMultilevel"/>
    <w:tmpl w:val="FFFFFFFF"/>
    <w:lvl w:ilvl="0" w:tplc="52644692">
      <w:start w:val="1"/>
      <w:numFmt w:val="bullet"/>
      <w:lvlText w:val=""/>
      <w:lvlJc w:val="left"/>
      <w:pPr>
        <w:ind w:left="720" w:hanging="360"/>
      </w:pPr>
      <w:rPr>
        <w:rFonts w:ascii="Wingdings" w:hAnsi="Wingdings" w:hint="default"/>
      </w:rPr>
    </w:lvl>
    <w:lvl w:ilvl="1" w:tplc="C1020EB8">
      <w:start w:val="1"/>
      <w:numFmt w:val="bullet"/>
      <w:lvlText w:val="o"/>
      <w:lvlJc w:val="left"/>
      <w:pPr>
        <w:ind w:left="1440" w:hanging="360"/>
      </w:pPr>
      <w:rPr>
        <w:rFonts w:ascii="Courier New" w:hAnsi="Courier New" w:hint="default"/>
      </w:rPr>
    </w:lvl>
    <w:lvl w:ilvl="2" w:tplc="1D8E5762">
      <w:start w:val="1"/>
      <w:numFmt w:val="bullet"/>
      <w:lvlText w:val=""/>
      <w:lvlJc w:val="left"/>
      <w:pPr>
        <w:ind w:left="2160" w:hanging="360"/>
      </w:pPr>
      <w:rPr>
        <w:rFonts w:ascii="Wingdings" w:hAnsi="Wingdings" w:hint="default"/>
      </w:rPr>
    </w:lvl>
    <w:lvl w:ilvl="3" w:tplc="A10022C6">
      <w:start w:val="1"/>
      <w:numFmt w:val="bullet"/>
      <w:lvlText w:val=""/>
      <w:lvlJc w:val="left"/>
      <w:pPr>
        <w:ind w:left="2880" w:hanging="360"/>
      </w:pPr>
      <w:rPr>
        <w:rFonts w:ascii="Symbol" w:hAnsi="Symbol" w:hint="default"/>
      </w:rPr>
    </w:lvl>
    <w:lvl w:ilvl="4" w:tplc="55D07E90">
      <w:start w:val="1"/>
      <w:numFmt w:val="bullet"/>
      <w:lvlText w:val="o"/>
      <w:lvlJc w:val="left"/>
      <w:pPr>
        <w:ind w:left="3600" w:hanging="360"/>
      </w:pPr>
      <w:rPr>
        <w:rFonts w:ascii="Courier New" w:hAnsi="Courier New" w:hint="default"/>
      </w:rPr>
    </w:lvl>
    <w:lvl w:ilvl="5" w:tplc="C87A74B6">
      <w:start w:val="1"/>
      <w:numFmt w:val="bullet"/>
      <w:lvlText w:val=""/>
      <w:lvlJc w:val="left"/>
      <w:pPr>
        <w:ind w:left="4320" w:hanging="360"/>
      </w:pPr>
      <w:rPr>
        <w:rFonts w:ascii="Wingdings" w:hAnsi="Wingdings" w:hint="default"/>
      </w:rPr>
    </w:lvl>
    <w:lvl w:ilvl="6" w:tplc="F5508A6E">
      <w:start w:val="1"/>
      <w:numFmt w:val="bullet"/>
      <w:lvlText w:val=""/>
      <w:lvlJc w:val="left"/>
      <w:pPr>
        <w:ind w:left="5040" w:hanging="360"/>
      </w:pPr>
      <w:rPr>
        <w:rFonts w:ascii="Symbol" w:hAnsi="Symbol" w:hint="default"/>
      </w:rPr>
    </w:lvl>
    <w:lvl w:ilvl="7" w:tplc="17AA59A0">
      <w:start w:val="1"/>
      <w:numFmt w:val="bullet"/>
      <w:lvlText w:val="o"/>
      <w:lvlJc w:val="left"/>
      <w:pPr>
        <w:ind w:left="5760" w:hanging="360"/>
      </w:pPr>
      <w:rPr>
        <w:rFonts w:ascii="Courier New" w:hAnsi="Courier New" w:hint="default"/>
      </w:rPr>
    </w:lvl>
    <w:lvl w:ilvl="8" w:tplc="E9388C70">
      <w:start w:val="1"/>
      <w:numFmt w:val="bullet"/>
      <w:lvlText w:val=""/>
      <w:lvlJc w:val="left"/>
      <w:pPr>
        <w:ind w:left="6480" w:hanging="360"/>
      </w:pPr>
      <w:rPr>
        <w:rFonts w:ascii="Wingdings" w:hAnsi="Wingdings" w:hint="default"/>
      </w:rPr>
    </w:lvl>
  </w:abstractNum>
  <w:abstractNum w:abstractNumId="25" w15:restartNumberingAfterBreak="0">
    <w:nsid w:val="171C4F66"/>
    <w:multiLevelType w:val="hybridMultilevel"/>
    <w:tmpl w:val="FFFFFFFF"/>
    <w:lvl w:ilvl="0" w:tplc="9BF216AC">
      <w:start w:val="1"/>
      <w:numFmt w:val="decimal"/>
      <w:lvlText w:val="%1."/>
      <w:lvlJc w:val="left"/>
      <w:pPr>
        <w:ind w:left="720" w:hanging="360"/>
      </w:pPr>
    </w:lvl>
    <w:lvl w:ilvl="1" w:tplc="23AE46E2">
      <w:start w:val="1"/>
      <w:numFmt w:val="lowerLetter"/>
      <w:lvlText w:val="%2."/>
      <w:lvlJc w:val="left"/>
      <w:pPr>
        <w:ind w:left="1440" w:hanging="360"/>
      </w:pPr>
    </w:lvl>
    <w:lvl w:ilvl="2" w:tplc="D1FAFBEC">
      <w:start w:val="1"/>
      <w:numFmt w:val="lowerRoman"/>
      <w:lvlText w:val="%3."/>
      <w:lvlJc w:val="right"/>
      <w:pPr>
        <w:ind w:left="2160" w:hanging="180"/>
      </w:pPr>
    </w:lvl>
    <w:lvl w:ilvl="3" w:tplc="4AA04F70">
      <w:start w:val="1"/>
      <w:numFmt w:val="decimal"/>
      <w:lvlText w:val="%4."/>
      <w:lvlJc w:val="left"/>
      <w:pPr>
        <w:ind w:left="2880" w:hanging="360"/>
      </w:pPr>
    </w:lvl>
    <w:lvl w:ilvl="4" w:tplc="FB8CD55A">
      <w:start w:val="1"/>
      <w:numFmt w:val="lowerLetter"/>
      <w:lvlText w:val="%5."/>
      <w:lvlJc w:val="left"/>
      <w:pPr>
        <w:ind w:left="3600" w:hanging="360"/>
      </w:pPr>
    </w:lvl>
    <w:lvl w:ilvl="5" w:tplc="71CAE402">
      <w:start w:val="1"/>
      <w:numFmt w:val="lowerRoman"/>
      <w:lvlText w:val="%6."/>
      <w:lvlJc w:val="right"/>
      <w:pPr>
        <w:ind w:left="4320" w:hanging="180"/>
      </w:pPr>
    </w:lvl>
    <w:lvl w:ilvl="6" w:tplc="AB8A66BC">
      <w:start w:val="1"/>
      <w:numFmt w:val="decimal"/>
      <w:lvlText w:val="%7."/>
      <w:lvlJc w:val="left"/>
      <w:pPr>
        <w:ind w:left="5040" w:hanging="360"/>
      </w:pPr>
    </w:lvl>
    <w:lvl w:ilvl="7" w:tplc="C9323328">
      <w:start w:val="1"/>
      <w:numFmt w:val="lowerLetter"/>
      <w:lvlText w:val="%8."/>
      <w:lvlJc w:val="left"/>
      <w:pPr>
        <w:ind w:left="5760" w:hanging="360"/>
      </w:pPr>
    </w:lvl>
    <w:lvl w:ilvl="8" w:tplc="0EB8199E">
      <w:start w:val="1"/>
      <w:numFmt w:val="lowerRoman"/>
      <w:lvlText w:val="%9."/>
      <w:lvlJc w:val="right"/>
      <w:pPr>
        <w:ind w:left="6480" w:hanging="180"/>
      </w:pPr>
    </w:lvl>
  </w:abstractNum>
  <w:abstractNum w:abstractNumId="26" w15:restartNumberingAfterBreak="0">
    <w:nsid w:val="19F75CF5"/>
    <w:multiLevelType w:val="hybridMultilevel"/>
    <w:tmpl w:val="FFFFFFFF"/>
    <w:lvl w:ilvl="0" w:tplc="BC349634">
      <w:start w:val="1"/>
      <w:numFmt w:val="bullet"/>
      <w:lvlText w:val=""/>
      <w:lvlJc w:val="left"/>
      <w:pPr>
        <w:ind w:left="720" w:hanging="360"/>
      </w:pPr>
      <w:rPr>
        <w:rFonts w:ascii="Symbol" w:hAnsi="Symbol" w:hint="default"/>
      </w:rPr>
    </w:lvl>
    <w:lvl w:ilvl="1" w:tplc="CDA4CC1C">
      <w:start w:val="1"/>
      <w:numFmt w:val="bullet"/>
      <w:lvlText w:val="o"/>
      <w:lvlJc w:val="left"/>
      <w:pPr>
        <w:ind w:left="1440" w:hanging="360"/>
      </w:pPr>
      <w:rPr>
        <w:rFonts w:ascii="Courier New" w:hAnsi="Courier New" w:hint="default"/>
      </w:rPr>
    </w:lvl>
    <w:lvl w:ilvl="2" w:tplc="C1C07874">
      <w:start w:val="1"/>
      <w:numFmt w:val="bullet"/>
      <w:lvlText w:val=""/>
      <w:lvlJc w:val="left"/>
      <w:pPr>
        <w:ind w:left="2160" w:hanging="360"/>
      </w:pPr>
      <w:rPr>
        <w:rFonts w:ascii="Wingdings" w:hAnsi="Wingdings" w:hint="default"/>
      </w:rPr>
    </w:lvl>
    <w:lvl w:ilvl="3" w:tplc="8E9A3ED4">
      <w:start w:val="1"/>
      <w:numFmt w:val="bullet"/>
      <w:lvlText w:val=""/>
      <w:lvlJc w:val="left"/>
      <w:pPr>
        <w:ind w:left="2880" w:hanging="360"/>
      </w:pPr>
      <w:rPr>
        <w:rFonts w:ascii="Symbol" w:hAnsi="Symbol" w:hint="default"/>
      </w:rPr>
    </w:lvl>
    <w:lvl w:ilvl="4" w:tplc="96EC52D2">
      <w:start w:val="1"/>
      <w:numFmt w:val="bullet"/>
      <w:lvlText w:val="o"/>
      <w:lvlJc w:val="left"/>
      <w:pPr>
        <w:ind w:left="3600" w:hanging="360"/>
      </w:pPr>
      <w:rPr>
        <w:rFonts w:ascii="Courier New" w:hAnsi="Courier New" w:hint="default"/>
      </w:rPr>
    </w:lvl>
    <w:lvl w:ilvl="5" w:tplc="C6DECA0C">
      <w:start w:val="1"/>
      <w:numFmt w:val="bullet"/>
      <w:lvlText w:val=""/>
      <w:lvlJc w:val="left"/>
      <w:pPr>
        <w:ind w:left="4320" w:hanging="360"/>
      </w:pPr>
      <w:rPr>
        <w:rFonts w:ascii="Wingdings" w:hAnsi="Wingdings" w:hint="default"/>
      </w:rPr>
    </w:lvl>
    <w:lvl w:ilvl="6" w:tplc="E50A40DA">
      <w:start w:val="1"/>
      <w:numFmt w:val="bullet"/>
      <w:lvlText w:val=""/>
      <w:lvlJc w:val="left"/>
      <w:pPr>
        <w:ind w:left="5040" w:hanging="360"/>
      </w:pPr>
      <w:rPr>
        <w:rFonts w:ascii="Symbol" w:hAnsi="Symbol" w:hint="default"/>
      </w:rPr>
    </w:lvl>
    <w:lvl w:ilvl="7" w:tplc="5D1C6408">
      <w:start w:val="1"/>
      <w:numFmt w:val="bullet"/>
      <w:lvlText w:val="o"/>
      <w:lvlJc w:val="left"/>
      <w:pPr>
        <w:ind w:left="5760" w:hanging="360"/>
      </w:pPr>
      <w:rPr>
        <w:rFonts w:ascii="Courier New" w:hAnsi="Courier New" w:hint="default"/>
      </w:rPr>
    </w:lvl>
    <w:lvl w:ilvl="8" w:tplc="E36C68E2">
      <w:start w:val="1"/>
      <w:numFmt w:val="bullet"/>
      <w:lvlText w:val=""/>
      <w:lvlJc w:val="left"/>
      <w:pPr>
        <w:ind w:left="6480" w:hanging="360"/>
      </w:pPr>
      <w:rPr>
        <w:rFonts w:ascii="Wingdings" w:hAnsi="Wingdings" w:hint="default"/>
      </w:rPr>
    </w:lvl>
  </w:abstractNum>
  <w:abstractNum w:abstractNumId="27" w15:restartNumberingAfterBreak="0">
    <w:nsid w:val="1BF656E7"/>
    <w:multiLevelType w:val="hybridMultilevel"/>
    <w:tmpl w:val="FFFFFFFF"/>
    <w:lvl w:ilvl="0" w:tplc="4E962A84">
      <w:start w:val="1"/>
      <w:numFmt w:val="bullet"/>
      <w:lvlText w:val=""/>
      <w:lvlJc w:val="left"/>
      <w:pPr>
        <w:ind w:left="720" w:hanging="360"/>
      </w:pPr>
      <w:rPr>
        <w:rFonts w:ascii="Wingdings" w:hAnsi="Wingdings" w:hint="default"/>
      </w:rPr>
    </w:lvl>
    <w:lvl w:ilvl="1" w:tplc="67B05E9C">
      <w:start w:val="1"/>
      <w:numFmt w:val="bullet"/>
      <w:lvlText w:val="o"/>
      <w:lvlJc w:val="left"/>
      <w:pPr>
        <w:ind w:left="1440" w:hanging="360"/>
      </w:pPr>
      <w:rPr>
        <w:rFonts w:ascii="Courier New" w:hAnsi="Courier New" w:hint="default"/>
      </w:rPr>
    </w:lvl>
    <w:lvl w:ilvl="2" w:tplc="1F4038C0">
      <w:start w:val="1"/>
      <w:numFmt w:val="bullet"/>
      <w:lvlText w:val=""/>
      <w:lvlJc w:val="left"/>
      <w:pPr>
        <w:ind w:left="2160" w:hanging="360"/>
      </w:pPr>
      <w:rPr>
        <w:rFonts w:ascii="Wingdings" w:hAnsi="Wingdings" w:hint="default"/>
      </w:rPr>
    </w:lvl>
    <w:lvl w:ilvl="3" w:tplc="A31A9278">
      <w:start w:val="1"/>
      <w:numFmt w:val="bullet"/>
      <w:lvlText w:val=""/>
      <w:lvlJc w:val="left"/>
      <w:pPr>
        <w:ind w:left="2880" w:hanging="360"/>
      </w:pPr>
      <w:rPr>
        <w:rFonts w:ascii="Symbol" w:hAnsi="Symbol" w:hint="default"/>
      </w:rPr>
    </w:lvl>
    <w:lvl w:ilvl="4" w:tplc="82EABDDE">
      <w:start w:val="1"/>
      <w:numFmt w:val="bullet"/>
      <w:lvlText w:val="o"/>
      <w:lvlJc w:val="left"/>
      <w:pPr>
        <w:ind w:left="3600" w:hanging="360"/>
      </w:pPr>
      <w:rPr>
        <w:rFonts w:ascii="Courier New" w:hAnsi="Courier New" w:hint="default"/>
      </w:rPr>
    </w:lvl>
    <w:lvl w:ilvl="5" w:tplc="760AF914">
      <w:start w:val="1"/>
      <w:numFmt w:val="bullet"/>
      <w:lvlText w:val=""/>
      <w:lvlJc w:val="left"/>
      <w:pPr>
        <w:ind w:left="4320" w:hanging="360"/>
      </w:pPr>
      <w:rPr>
        <w:rFonts w:ascii="Wingdings" w:hAnsi="Wingdings" w:hint="default"/>
      </w:rPr>
    </w:lvl>
    <w:lvl w:ilvl="6" w:tplc="047673CE">
      <w:start w:val="1"/>
      <w:numFmt w:val="bullet"/>
      <w:lvlText w:val=""/>
      <w:lvlJc w:val="left"/>
      <w:pPr>
        <w:ind w:left="5040" w:hanging="360"/>
      </w:pPr>
      <w:rPr>
        <w:rFonts w:ascii="Symbol" w:hAnsi="Symbol" w:hint="default"/>
      </w:rPr>
    </w:lvl>
    <w:lvl w:ilvl="7" w:tplc="4214575A">
      <w:start w:val="1"/>
      <w:numFmt w:val="bullet"/>
      <w:lvlText w:val="o"/>
      <w:lvlJc w:val="left"/>
      <w:pPr>
        <w:ind w:left="5760" w:hanging="360"/>
      </w:pPr>
      <w:rPr>
        <w:rFonts w:ascii="Courier New" w:hAnsi="Courier New" w:hint="default"/>
      </w:rPr>
    </w:lvl>
    <w:lvl w:ilvl="8" w:tplc="8884B486">
      <w:start w:val="1"/>
      <w:numFmt w:val="bullet"/>
      <w:lvlText w:val=""/>
      <w:lvlJc w:val="left"/>
      <w:pPr>
        <w:ind w:left="6480" w:hanging="360"/>
      </w:pPr>
      <w:rPr>
        <w:rFonts w:ascii="Wingdings" w:hAnsi="Wingdings" w:hint="default"/>
      </w:rPr>
    </w:lvl>
  </w:abstractNum>
  <w:abstractNum w:abstractNumId="28" w15:restartNumberingAfterBreak="0">
    <w:nsid w:val="21723EC1"/>
    <w:multiLevelType w:val="hybridMultilevel"/>
    <w:tmpl w:val="6B169368"/>
    <w:lvl w:ilvl="0" w:tplc="A96AB9F2">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AD141F"/>
    <w:multiLevelType w:val="hybridMultilevel"/>
    <w:tmpl w:val="FFFFFFFF"/>
    <w:lvl w:ilvl="0" w:tplc="486CC4DE">
      <w:start w:val="1"/>
      <w:numFmt w:val="bullet"/>
      <w:lvlText w:val=""/>
      <w:lvlJc w:val="left"/>
      <w:pPr>
        <w:ind w:left="720" w:hanging="360"/>
      </w:pPr>
      <w:rPr>
        <w:rFonts w:ascii="Symbol" w:hAnsi="Symbol" w:hint="default"/>
      </w:rPr>
    </w:lvl>
    <w:lvl w:ilvl="1" w:tplc="0F7A1C8E">
      <w:start w:val="1"/>
      <w:numFmt w:val="bullet"/>
      <w:lvlText w:val=""/>
      <w:lvlJc w:val="left"/>
      <w:pPr>
        <w:ind w:left="1440" w:hanging="360"/>
      </w:pPr>
      <w:rPr>
        <w:rFonts w:ascii="Wingdings" w:hAnsi="Wingdings" w:hint="default"/>
      </w:rPr>
    </w:lvl>
    <w:lvl w:ilvl="2" w:tplc="BA863DBE">
      <w:start w:val="1"/>
      <w:numFmt w:val="bullet"/>
      <w:lvlText w:val=""/>
      <w:lvlJc w:val="left"/>
      <w:pPr>
        <w:ind w:left="2160" w:hanging="360"/>
      </w:pPr>
      <w:rPr>
        <w:rFonts w:ascii="Wingdings" w:hAnsi="Wingdings" w:hint="default"/>
      </w:rPr>
    </w:lvl>
    <w:lvl w:ilvl="3" w:tplc="147A0990">
      <w:start w:val="1"/>
      <w:numFmt w:val="bullet"/>
      <w:lvlText w:val=""/>
      <w:lvlJc w:val="left"/>
      <w:pPr>
        <w:ind w:left="2880" w:hanging="360"/>
      </w:pPr>
      <w:rPr>
        <w:rFonts w:ascii="Symbol" w:hAnsi="Symbol" w:hint="default"/>
      </w:rPr>
    </w:lvl>
    <w:lvl w:ilvl="4" w:tplc="283E4CF8">
      <w:start w:val="1"/>
      <w:numFmt w:val="bullet"/>
      <w:lvlText w:val="o"/>
      <w:lvlJc w:val="left"/>
      <w:pPr>
        <w:ind w:left="3600" w:hanging="360"/>
      </w:pPr>
      <w:rPr>
        <w:rFonts w:ascii="Courier New" w:hAnsi="Courier New" w:hint="default"/>
      </w:rPr>
    </w:lvl>
    <w:lvl w:ilvl="5" w:tplc="5B1CC1BC">
      <w:start w:val="1"/>
      <w:numFmt w:val="bullet"/>
      <w:lvlText w:val=""/>
      <w:lvlJc w:val="left"/>
      <w:pPr>
        <w:ind w:left="4320" w:hanging="360"/>
      </w:pPr>
      <w:rPr>
        <w:rFonts w:ascii="Wingdings" w:hAnsi="Wingdings" w:hint="default"/>
      </w:rPr>
    </w:lvl>
    <w:lvl w:ilvl="6" w:tplc="C7F0000C">
      <w:start w:val="1"/>
      <w:numFmt w:val="bullet"/>
      <w:lvlText w:val=""/>
      <w:lvlJc w:val="left"/>
      <w:pPr>
        <w:ind w:left="5040" w:hanging="360"/>
      </w:pPr>
      <w:rPr>
        <w:rFonts w:ascii="Symbol" w:hAnsi="Symbol" w:hint="default"/>
      </w:rPr>
    </w:lvl>
    <w:lvl w:ilvl="7" w:tplc="2DFCA05E">
      <w:start w:val="1"/>
      <w:numFmt w:val="bullet"/>
      <w:lvlText w:val="o"/>
      <w:lvlJc w:val="left"/>
      <w:pPr>
        <w:ind w:left="5760" w:hanging="360"/>
      </w:pPr>
      <w:rPr>
        <w:rFonts w:ascii="Courier New" w:hAnsi="Courier New" w:hint="default"/>
      </w:rPr>
    </w:lvl>
    <w:lvl w:ilvl="8" w:tplc="B6A0C47E">
      <w:start w:val="1"/>
      <w:numFmt w:val="bullet"/>
      <w:lvlText w:val=""/>
      <w:lvlJc w:val="left"/>
      <w:pPr>
        <w:ind w:left="6480" w:hanging="360"/>
      </w:pPr>
      <w:rPr>
        <w:rFonts w:ascii="Wingdings" w:hAnsi="Wingdings" w:hint="default"/>
      </w:rPr>
    </w:lvl>
  </w:abstractNum>
  <w:abstractNum w:abstractNumId="30" w15:restartNumberingAfterBreak="0">
    <w:nsid w:val="21B54F63"/>
    <w:multiLevelType w:val="hybridMultilevel"/>
    <w:tmpl w:val="A580897E"/>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734EFC"/>
    <w:multiLevelType w:val="hybridMultilevel"/>
    <w:tmpl w:val="FFFFFFFF"/>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2264D9DC">
      <w:start w:val="1"/>
      <w:numFmt w:val="bullet"/>
      <w:lvlText w:val=""/>
      <w:lvlJc w:val="left"/>
      <w:pPr>
        <w:ind w:left="2160" w:hanging="360"/>
      </w:pPr>
      <w:rPr>
        <w:rFonts w:ascii="Wingdings" w:hAnsi="Wingdings" w:hint="default"/>
      </w:rPr>
    </w:lvl>
    <w:lvl w:ilvl="3" w:tplc="4ADEBF1A">
      <w:start w:val="1"/>
      <w:numFmt w:val="bullet"/>
      <w:lvlText w:val=""/>
      <w:lvlJc w:val="left"/>
      <w:pPr>
        <w:ind w:left="2880" w:hanging="360"/>
      </w:pPr>
      <w:rPr>
        <w:rFonts w:ascii="Symbol" w:hAnsi="Symbol" w:hint="default"/>
      </w:rPr>
    </w:lvl>
    <w:lvl w:ilvl="4" w:tplc="C36829CE">
      <w:start w:val="1"/>
      <w:numFmt w:val="bullet"/>
      <w:lvlText w:val="o"/>
      <w:lvlJc w:val="left"/>
      <w:pPr>
        <w:ind w:left="3600" w:hanging="360"/>
      </w:pPr>
      <w:rPr>
        <w:rFonts w:ascii="Courier New" w:hAnsi="Courier New" w:hint="default"/>
      </w:rPr>
    </w:lvl>
    <w:lvl w:ilvl="5" w:tplc="2298918E">
      <w:start w:val="1"/>
      <w:numFmt w:val="bullet"/>
      <w:lvlText w:val=""/>
      <w:lvlJc w:val="left"/>
      <w:pPr>
        <w:ind w:left="4320" w:hanging="360"/>
      </w:pPr>
      <w:rPr>
        <w:rFonts w:ascii="Wingdings" w:hAnsi="Wingdings" w:hint="default"/>
      </w:rPr>
    </w:lvl>
    <w:lvl w:ilvl="6" w:tplc="6BC040E4">
      <w:start w:val="1"/>
      <w:numFmt w:val="bullet"/>
      <w:lvlText w:val=""/>
      <w:lvlJc w:val="left"/>
      <w:pPr>
        <w:ind w:left="5040" w:hanging="360"/>
      </w:pPr>
      <w:rPr>
        <w:rFonts w:ascii="Symbol" w:hAnsi="Symbol" w:hint="default"/>
      </w:rPr>
    </w:lvl>
    <w:lvl w:ilvl="7" w:tplc="CF380E66">
      <w:start w:val="1"/>
      <w:numFmt w:val="bullet"/>
      <w:lvlText w:val="o"/>
      <w:lvlJc w:val="left"/>
      <w:pPr>
        <w:ind w:left="5760" w:hanging="360"/>
      </w:pPr>
      <w:rPr>
        <w:rFonts w:ascii="Courier New" w:hAnsi="Courier New" w:hint="default"/>
      </w:rPr>
    </w:lvl>
    <w:lvl w:ilvl="8" w:tplc="CF06CCC8">
      <w:start w:val="1"/>
      <w:numFmt w:val="bullet"/>
      <w:lvlText w:val=""/>
      <w:lvlJc w:val="left"/>
      <w:pPr>
        <w:ind w:left="6480" w:hanging="360"/>
      </w:pPr>
      <w:rPr>
        <w:rFonts w:ascii="Wingdings" w:hAnsi="Wingdings" w:hint="default"/>
      </w:rPr>
    </w:lvl>
  </w:abstractNum>
  <w:abstractNum w:abstractNumId="32" w15:restartNumberingAfterBreak="0">
    <w:nsid w:val="22D74D4E"/>
    <w:multiLevelType w:val="hybridMultilevel"/>
    <w:tmpl w:val="C96494D8"/>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DE678D"/>
    <w:multiLevelType w:val="hybridMultilevel"/>
    <w:tmpl w:val="FFFFFFFF"/>
    <w:lvl w:ilvl="0" w:tplc="9460AE36">
      <w:start w:val="1"/>
      <w:numFmt w:val="bullet"/>
      <w:lvlText w:val=""/>
      <w:lvlJc w:val="left"/>
      <w:pPr>
        <w:ind w:left="720" w:hanging="360"/>
      </w:pPr>
      <w:rPr>
        <w:rFonts w:ascii="Symbol" w:hAnsi="Symbol" w:hint="default"/>
      </w:rPr>
    </w:lvl>
    <w:lvl w:ilvl="1" w:tplc="E0DE3086">
      <w:start w:val="1"/>
      <w:numFmt w:val="bullet"/>
      <w:lvlText w:val="o"/>
      <w:lvlJc w:val="left"/>
      <w:pPr>
        <w:ind w:left="1440" w:hanging="360"/>
      </w:pPr>
      <w:rPr>
        <w:rFonts w:ascii="Courier New" w:hAnsi="Courier New" w:hint="default"/>
      </w:rPr>
    </w:lvl>
    <w:lvl w:ilvl="2" w:tplc="F58CBF00">
      <w:start w:val="1"/>
      <w:numFmt w:val="bullet"/>
      <w:lvlText w:val=""/>
      <w:lvlJc w:val="left"/>
      <w:pPr>
        <w:ind w:left="2160" w:hanging="360"/>
      </w:pPr>
      <w:rPr>
        <w:rFonts w:ascii="Wingdings" w:hAnsi="Wingdings" w:hint="default"/>
      </w:rPr>
    </w:lvl>
    <w:lvl w:ilvl="3" w:tplc="F93E6374">
      <w:start w:val="1"/>
      <w:numFmt w:val="bullet"/>
      <w:lvlText w:val=""/>
      <w:lvlJc w:val="left"/>
      <w:pPr>
        <w:ind w:left="2880" w:hanging="360"/>
      </w:pPr>
      <w:rPr>
        <w:rFonts w:ascii="Symbol" w:hAnsi="Symbol" w:hint="default"/>
      </w:rPr>
    </w:lvl>
    <w:lvl w:ilvl="4" w:tplc="B8F6259A">
      <w:start w:val="1"/>
      <w:numFmt w:val="bullet"/>
      <w:lvlText w:val="o"/>
      <w:lvlJc w:val="left"/>
      <w:pPr>
        <w:ind w:left="3600" w:hanging="360"/>
      </w:pPr>
      <w:rPr>
        <w:rFonts w:ascii="Courier New" w:hAnsi="Courier New" w:hint="default"/>
      </w:rPr>
    </w:lvl>
    <w:lvl w:ilvl="5" w:tplc="E0A48A6A">
      <w:start w:val="1"/>
      <w:numFmt w:val="bullet"/>
      <w:lvlText w:val=""/>
      <w:lvlJc w:val="left"/>
      <w:pPr>
        <w:ind w:left="4320" w:hanging="360"/>
      </w:pPr>
      <w:rPr>
        <w:rFonts w:ascii="Wingdings" w:hAnsi="Wingdings" w:hint="default"/>
      </w:rPr>
    </w:lvl>
    <w:lvl w:ilvl="6" w:tplc="701AF2B4">
      <w:start w:val="1"/>
      <w:numFmt w:val="bullet"/>
      <w:lvlText w:val=""/>
      <w:lvlJc w:val="left"/>
      <w:pPr>
        <w:ind w:left="5040" w:hanging="360"/>
      </w:pPr>
      <w:rPr>
        <w:rFonts w:ascii="Symbol" w:hAnsi="Symbol" w:hint="default"/>
      </w:rPr>
    </w:lvl>
    <w:lvl w:ilvl="7" w:tplc="807203C6">
      <w:start w:val="1"/>
      <w:numFmt w:val="bullet"/>
      <w:lvlText w:val="o"/>
      <w:lvlJc w:val="left"/>
      <w:pPr>
        <w:ind w:left="5760" w:hanging="360"/>
      </w:pPr>
      <w:rPr>
        <w:rFonts w:ascii="Courier New" w:hAnsi="Courier New" w:hint="default"/>
      </w:rPr>
    </w:lvl>
    <w:lvl w:ilvl="8" w:tplc="1A1E5EB6">
      <w:start w:val="1"/>
      <w:numFmt w:val="bullet"/>
      <w:lvlText w:val=""/>
      <w:lvlJc w:val="left"/>
      <w:pPr>
        <w:ind w:left="6480" w:hanging="360"/>
      </w:pPr>
      <w:rPr>
        <w:rFonts w:ascii="Wingdings" w:hAnsi="Wingdings" w:hint="default"/>
      </w:rPr>
    </w:lvl>
  </w:abstractNum>
  <w:abstractNum w:abstractNumId="34" w15:restartNumberingAfterBreak="0">
    <w:nsid w:val="26B05934"/>
    <w:multiLevelType w:val="hybridMultilevel"/>
    <w:tmpl w:val="C61A78E8"/>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72D1A40"/>
    <w:multiLevelType w:val="hybridMultilevel"/>
    <w:tmpl w:val="FFFFFFFF"/>
    <w:lvl w:ilvl="0" w:tplc="74F4392A">
      <w:start w:val="1"/>
      <w:numFmt w:val="bullet"/>
      <w:lvlText w:val=""/>
      <w:lvlJc w:val="left"/>
      <w:pPr>
        <w:ind w:left="720" w:hanging="360"/>
      </w:pPr>
      <w:rPr>
        <w:rFonts w:ascii="Wingdings" w:hAnsi="Wingdings" w:hint="default"/>
      </w:rPr>
    </w:lvl>
    <w:lvl w:ilvl="1" w:tplc="8C869A80">
      <w:start w:val="1"/>
      <w:numFmt w:val="bullet"/>
      <w:lvlText w:val="o"/>
      <w:lvlJc w:val="left"/>
      <w:pPr>
        <w:ind w:left="1440" w:hanging="360"/>
      </w:pPr>
      <w:rPr>
        <w:rFonts w:ascii="Courier New" w:hAnsi="Courier New" w:hint="default"/>
      </w:rPr>
    </w:lvl>
    <w:lvl w:ilvl="2" w:tplc="CA3ACB22">
      <w:start w:val="1"/>
      <w:numFmt w:val="bullet"/>
      <w:lvlText w:val=""/>
      <w:lvlJc w:val="left"/>
      <w:pPr>
        <w:ind w:left="2160" w:hanging="360"/>
      </w:pPr>
      <w:rPr>
        <w:rFonts w:ascii="Wingdings" w:hAnsi="Wingdings" w:hint="default"/>
      </w:rPr>
    </w:lvl>
    <w:lvl w:ilvl="3" w:tplc="6A2C7424">
      <w:start w:val="1"/>
      <w:numFmt w:val="bullet"/>
      <w:lvlText w:val=""/>
      <w:lvlJc w:val="left"/>
      <w:pPr>
        <w:ind w:left="2880" w:hanging="360"/>
      </w:pPr>
      <w:rPr>
        <w:rFonts w:ascii="Symbol" w:hAnsi="Symbol" w:hint="default"/>
      </w:rPr>
    </w:lvl>
    <w:lvl w:ilvl="4" w:tplc="F40E6C64">
      <w:start w:val="1"/>
      <w:numFmt w:val="bullet"/>
      <w:lvlText w:val="o"/>
      <w:lvlJc w:val="left"/>
      <w:pPr>
        <w:ind w:left="3600" w:hanging="360"/>
      </w:pPr>
      <w:rPr>
        <w:rFonts w:ascii="Courier New" w:hAnsi="Courier New" w:hint="default"/>
      </w:rPr>
    </w:lvl>
    <w:lvl w:ilvl="5" w:tplc="C2D0283E">
      <w:start w:val="1"/>
      <w:numFmt w:val="bullet"/>
      <w:lvlText w:val=""/>
      <w:lvlJc w:val="left"/>
      <w:pPr>
        <w:ind w:left="4320" w:hanging="360"/>
      </w:pPr>
      <w:rPr>
        <w:rFonts w:ascii="Wingdings" w:hAnsi="Wingdings" w:hint="default"/>
      </w:rPr>
    </w:lvl>
    <w:lvl w:ilvl="6" w:tplc="4ECC6754">
      <w:start w:val="1"/>
      <w:numFmt w:val="bullet"/>
      <w:lvlText w:val=""/>
      <w:lvlJc w:val="left"/>
      <w:pPr>
        <w:ind w:left="5040" w:hanging="360"/>
      </w:pPr>
      <w:rPr>
        <w:rFonts w:ascii="Symbol" w:hAnsi="Symbol" w:hint="default"/>
      </w:rPr>
    </w:lvl>
    <w:lvl w:ilvl="7" w:tplc="9D7E9C12">
      <w:start w:val="1"/>
      <w:numFmt w:val="bullet"/>
      <w:lvlText w:val="o"/>
      <w:lvlJc w:val="left"/>
      <w:pPr>
        <w:ind w:left="5760" w:hanging="360"/>
      </w:pPr>
      <w:rPr>
        <w:rFonts w:ascii="Courier New" w:hAnsi="Courier New" w:hint="default"/>
      </w:rPr>
    </w:lvl>
    <w:lvl w:ilvl="8" w:tplc="D6CE4840">
      <w:start w:val="1"/>
      <w:numFmt w:val="bullet"/>
      <w:lvlText w:val=""/>
      <w:lvlJc w:val="left"/>
      <w:pPr>
        <w:ind w:left="6480" w:hanging="360"/>
      </w:pPr>
      <w:rPr>
        <w:rFonts w:ascii="Wingdings" w:hAnsi="Wingdings" w:hint="default"/>
      </w:rPr>
    </w:lvl>
  </w:abstractNum>
  <w:abstractNum w:abstractNumId="36" w15:restartNumberingAfterBreak="0">
    <w:nsid w:val="278F64E6"/>
    <w:multiLevelType w:val="hybridMultilevel"/>
    <w:tmpl w:val="FFFFFFFF"/>
    <w:lvl w:ilvl="0" w:tplc="FFFFFFFF">
      <w:start w:val="1"/>
      <w:numFmt w:val="bullet"/>
      <w:lvlText w:val=""/>
      <w:lvlJc w:val="left"/>
      <w:pPr>
        <w:ind w:left="720" w:hanging="360"/>
      </w:pPr>
      <w:rPr>
        <w:rFonts w:ascii="Symbol" w:hAnsi="Symbol" w:hint="default"/>
      </w:rPr>
    </w:lvl>
    <w:lvl w:ilvl="1" w:tplc="70169732">
      <w:start w:val="1"/>
      <w:numFmt w:val="bullet"/>
      <w:lvlText w:val="o"/>
      <w:lvlJc w:val="left"/>
      <w:pPr>
        <w:ind w:left="1440" w:hanging="360"/>
      </w:pPr>
      <w:rPr>
        <w:rFonts w:ascii="Courier New" w:hAnsi="Courier New" w:hint="default"/>
      </w:rPr>
    </w:lvl>
    <w:lvl w:ilvl="2" w:tplc="D196EB7E">
      <w:start w:val="1"/>
      <w:numFmt w:val="bullet"/>
      <w:lvlText w:val=""/>
      <w:lvlJc w:val="left"/>
      <w:pPr>
        <w:ind w:left="2160" w:hanging="360"/>
      </w:pPr>
      <w:rPr>
        <w:rFonts w:ascii="Wingdings" w:hAnsi="Wingdings" w:hint="default"/>
      </w:rPr>
    </w:lvl>
    <w:lvl w:ilvl="3" w:tplc="EACC5894">
      <w:start w:val="1"/>
      <w:numFmt w:val="bullet"/>
      <w:lvlText w:val=""/>
      <w:lvlJc w:val="left"/>
      <w:pPr>
        <w:ind w:left="2880" w:hanging="360"/>
      </w:pPr>
      <w:rPr>
        <w:rFonts w:ascii="Symbol" w:hAnsi="Symbol" w:hint="default"/>
      </w:rPr>
    </w:lvl>
    <w:lvl w:ilvl="4" w:tplc="7FAA4590">
      <w:start w:val="1"/>
      <w:numFmt w:val="bullet"/>
      <w:lvlText w:val="o"/>
      <w:lvlJc w:val="left"/>
      <w:pPr>
        <w:ind w:left="3600" w:hanging="360"/>
      </w:pPr>
      <w:rPr>
        <w:rFonts w:ascii="Courier New" w:hAnsi="Courier New" w:hint="default"/>
      </w:rPr>
    </w:lvl>
    <w:lvl w:ilvl="5" w:tplc="037610F8">
      <w:start w:val="1"/>
      <w:numFmt w:val="bullet"/>
      <w:lvlText w:val=""/>
      <w:lvlJc w:val="left"/>
      <w:pPr>
        <w:ind w:left="4320" w:hanging="360"/>
      </w:pPr>
      <w:rPr>
        <w:rFonts w:ascii="Wingdings" w:hAnsi="Wingdings" w:hint="default"/>
      </w:rPr>
    </w:lvl>
    <w:lvl w:ilvl="6" w:tplc="51D4A218">
      <w:start w:val="1"/>
      <w:numFmt w:val="bullet"/>
      <w:lvlText w:val=""/>
      <w:lvlJc w:val="left"/>
      <w:pPr>
        <w:ind w:left="5040" w:hanging="360"/>
      </w:pPr>
      <w:rPr>
        <w:rFonts w:ascii="Symbol" w:hAnsi="Symbol" w:hint="default"/>
      </w:rPr>
    </w:lvl>
    <w:lvl w:ilvl="7" w:tplc="1B04DDB6">
      <w:start w:val="1"/>
      <w:numFmt w:val="bullet"/>
      <w:lvlText w:val="o"/>
      <w:lvlJc w:val="left"/>
      <w:pPr>
        <w:ind w:left="5760" w:hanging="360"/>
      </w:pPr>
      <w:rPr>
        <w:rFonts w:ascii="Courier New" w:hAnsi="Courier New" w:hint="default"/>
      </w:rPr>
    </w:lvl>
    <w:lvl w:ilvl="8" w:tplc="425AF7B8">
      <w:start w:val="1"/>
      <w:numFmt w:val="bullet"/>
      <w:lvlText w:val=""/>
      <w:lvlJc w:val="left"/>
      <w:pPr>
        <w:ind w:left="6480" w:hanging="360"/>
      </w:pPr>
      <w:rPr>
        <w:rFonts w:ascii="Wingdings" w:hAnsi="Wingdings" w:hint="default"/>
      </w:rPr>
    </w:lvl>
  </w:abstractNum>
  <w:abstractNum w:abstractNumId="37" w15:restartNumberingAfterBreak="0">
    <w:nsid w:val="296E1CA0"/>
    <w:multiLevelType w:val="hybridMultilevel"/>
    <w:tmpl w:val="C14E438A"/>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CF16F9"/>
    <w:multiLevelType w:val="hybridMultilevel"/>
    <w:tmpl w:val="F3F2367C"/>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29EA3EB2"/>
    <w:multiLevelType w:val="hybridMultilevel"/>
    <w:tmpl w:val="D94E31C8"/>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954056"/>
    <w:multiLevelType w:val="hybridMultilevel"/>
    <w:tmpl w:val="D8CA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DB45EE"/>
    <w:multiLevelType w:val="hybridMultilevel"/>
    <w:tmpl w:val="E7961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2F4AA4"/>
    <w:multiLevelType w:val="hybridMultilevel"/>
    <w:tmpl w:val="686EC54C"/>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832D31"/>
    <w:multiLevelType w:val="hybridMultilevel"/>
    <w:tmpl w:val="FFFFFFFF"/>
    <w:lvl w:ilvl="0" w:tplc="F0B02BE4">
      <w:start w:val="1"/>
      <w:numFmt w:val="bullet"/>
      <w:lvlText w:val=""/>
      <w:lvlJc w:val="left"/>
      <w:pPr>
        <w:ind w:left="720" w:hanging="360"/>
      </w:pPr>
      <w:rPr>
        <w:rFonts w:ascii="Wingdings" w:hAnsi="Wingdings" w:hint="default"/>
      </w:rPr>
    </w:lvl>
    <w:lvl w:ilvl="1" w:tplc="41E69D5E">
      <w:start w:val="1"/>
      <w:numFmt w:val="bullet"/>
      <w:lvlText w:val="o"/>
      <w:lvlJc w:val="left"/>
      <w:pPr>
        <w:ind w:left="1440" w:hanging="360"/>
      </w:pPr>
      <w:rPr>
        <w:rFonts w:ascii="Courier New" w:hAnsi="Courier New" w:hint="default"/>
      </w:rPr>
    </w:lvl>
    <w:lvl w:ilvl="2" w:tplc="8AC65DE4">
      <w:start w:val="1"/>
      <w:numFmt w:val="bullet"/>
      <w:lvlText w:val=""/>
      <w:lvlJc w:val="left"/>
      <w:pPr>
        <w:ind w:left="2160" w:hanging="360"/>
      </w:pPr>
      <w:rPr>
        <w:rFonts w:ascii="Wingdings" w:hAnsi="Wingdings" w:hint="default"/>
      </w:rPr>
    </w:lvl>
    <w:lvl w:ilvl="3" w:tplc="671CF6D2">
      <w:start w:val="1"/>
      <w:numFmt w:val="bullet"/>
      <w:lvlText w:val=""/>
      <w:lvlJc w:val="left"/>
      <w:pPr>
        <w:ind w:left="2880" w:hanging="360"/>
      </w:pPr>
      <w:rPr>
        <w:rFonts w:ascii="Symbol" w:hAnsi="Symbol" w:hint="default"/>
      </w:rPr>
    </w:lvl>
    <w:lvl w:ilvl="4" w:tplc="6FA68DF0">
      <w:start w:val="1"/>
      <w:numFmt w:val="bullet"/>
      <w:lvlText w:val="o"/>
      <w:lvlJc w:val="left"/>
      <w:pPr>
        <w:ind w:left="3600" w:hanging="360"/>
      </w:pPr>
      <w:rPr>
        <w:rFonts w:ascii="Courier New" w:hAnsi="Courier New" w:hint="default"/>
      </w:rPr>
    </w:lvl>
    <w:lvl w:ilvl="5" w:tplc="DAF4576E">
      <w:start w:val="1"/>
      <w:numFmt w:val="bullet"/>
      <w:lvlText w:val=""/>
      <w:lvlJc w:val="left"/>
      <w:pPr>
        <w:ind w:left="4320" w:hanging="360"/>
      </w:pPr>
      <w:rPr>
        <w:rFonts w:ascii="Wingdings" w:hAnsi="Wingdings" w:hint="default"/>
      </w:rPr>
    </w:lvl>
    <w:lvl w:ilvl="6" w:tplc="8BF23CEE">
      <w:start w:val="1"/>
      <w:numFmt w:val="bullet"/>
      <w:lvlText w:val=""/>
      <w:lvlJc w:val="left"/>
      <w:pPr>
        <w:ind w:left="5040" w:hanging="360"/>
      </w:pPr>
      <w:rPr>
        <w:rFonts w:ascii="Symbol" w:hAnsi="Symbol" w:hint="default"/>
      </w:rPr>
    </w:lvl>
    <w:lvl w:ilvl="7" w:tplc="E9D63C06">
      <w:start w:val="1"/>
      <w:numFmt w:val="bullet"/>
      <w:lvlText w:val="o"/>
      <w:lvlJc w:val="left"/>
      <w:pPr>
        <w:ind w:left="5760" w:hanging="360"/>
      </w:pPr>
      <w:rPr>
        <w:rFonts w:ascii="Courier New" w:hAnsi="Courier New" w:hint="default"/>
      </w:rPr>
    </w:lvl>
    <w:lvl w:ilvl="8" w:tplc="29842112">
      <w:start w:val="1"/>
      <w:numFmt w:val="bullet"/>
      <w:lvlText w:val=""/>
      <w:lvlJc w:val="left"/>
      <w:pPr>
        <w:ind w:left="6480" w:hanging="360"/>
      </w:pPr>
      <w:rPr>
        <w:rFonts w:ascii="Wingdings" w:hAnsi="Wingdings" w:hint="default"/>
      </w:rPr>
    </w:lvl>
  </w:abstractNum>
  <w:abstractNum w:abstractNumId="44" w15:restartNumberingAfterBreak="0">
    <w:nsid w:val="33C3091D"/>
    <w:multiLevelType w:val="hybridMultilevel"/>
    <w:tmpl w:val="FFFFFFFF"/>
    <w:lvl w:ilvl="0" w:tplc="B470C45E">
      <w:start w:val="1"/>
      <w:numFmt w:val="decimal"/>
      <w:lvlText w:val="%1."/>
      <w:lvlJc w:val="left"/>
      <w:pPr>
        <w:ind w:left="720" w:hanging="360"/>
      </w:pPr>
    </w:lvl>
    <w:lvl w:ilvl="1" w:tplc="FAD6A3D4">
      <w:start w:val="1"/>
      <w:numFmt w:val="lowerLetter"/>
      <w:lvlText w:val="%2."/>
      <w:lvlJc w:val="left"/>
      <w:pPr>
        <w:ind w:left="1440" w:hanging="360"/>
      </w:pPr>
    </w:lvl>
    <w:lvl w:ilvl="2" w:tplc="653AFC92">
      <w:start w:val="1"/>
      <w:numFmt w:val="lowerRoman"/>
      <w:lvlText w:val="%3."/>
      <w:lvlJc w:val="right"/>
      <w:pPr>
        <w:ind w:left="2160" w:hanging="180"/>
      </w:pPr>
    </w:lvl>
    <w:lvl w:ilvl="3" w:tplc="0E0077B0">
      <w:start w:val="1"/>
      <w:numFmt w:val="decimal"/>
      <w:lvlText w:val="%4."/>
      <w:lvlJc w:val="left"/>
      <w:pPr>
        <w:ind w:left="2880" w:hanging="360"/>
      </w:pPr>
    </w:lvl>
    <w:lvl w:ilvl="4" w:tplc="082CF30C">
      <w:start w:val="1"/>
      <w:numFmt w:val="lowerLetter"/>
      <w:lvlText w:val="%5."/>
      <w:lvlJc w:val="left"/>
      <w:pPr>
        <w:ind w:left="3600" w:hanging="360"/>
      </w:pPr>
    </w:lvl>
    <w:lvl w:ilvl="5" w:tplc="AAB2F040">
      <w:start w:val="1"/>
      <w:numFmt w:val="lowerRoman"/>
      <w:lvlText w:val="%6."/>
      <w:lvlJc w:val="right"/>
      <w:pPr>
        <w:ind w:left="4320" w:hanging="180"/>
      </w:pPr>
    </w:lvl>
    <w:lvl w:ilvl="6" w:tplc="61487A7C">
      <w:start w:val="1"/>
      <w:numFmt w:val="decimal"/>
      <w:lvlText w:val="%7."/>
      <w:lvlJc w:val="left"/>
      <w:pPr>
        <w:ind w:left="5040" w:hanging="360"/>
      </w:pPr>
    </w:lvl>
    <w:lvl w:ilvl="7" w:tplc="4F664D8E">
      <w:start w:val="1"/>
      <w:numFmt w:val="lowerLetter"/>
      <w:lvlText w:val="%8."/>
      <w:lvlJc w:val="left"/>
      <w:pPr>
        <w:ind w:left="5760" w:hanging="360"/>
      </w:pPr>
    </w:lvl>
    <w:lvl w:ilvl="8" w:tplc="9E8CDC0C">
      <w:start w:val="1"/>
      <w:numFmt w:val="lowerRoman"/>
      <w:lvlText w:val="%9."/>
      <w:lvlJc w:val="right"/>
      <w:pPr>
        <w:ind w:left="6480" w:hanging="180"/>
      </w:pPr>
    </w:lvl>
  </w:abstractNum>
  <w:abstractNum w:abstractNumId="45" w15:restartNumberingAfterBreak="0">
    <w:nsid w:val="33C82D44"/>
    <w:multiLevelType w:val="hybridMultilevel"/>
    <w:tmpl w:val="A10CC78E"/>
    <w:lvl w:ilvl="0" w:tplc="2F5EB132">
      <w:start w:val="1"/>
      <w:numFmt w:val="lowerLetter"/>
      <w:lvlText w:val="%1)"/>
      <w:lvlJc w:val="left"/>
      <w:pPr>
        <w:ind w:left="720" w:hanging="360"/>
      </w:pPr>
    </w:lvl>
    <w:lvl w:ilvl="1" w:tplc="45624C4A">
      <w:start w:val="1"/>
      <w:numFmt w:val="lowerLetter"/>
      <w:lvlText w:val="%2."/>
      <w:lvlJc w:val="left"/>
      <w:pPr>
        <w:ind w:left="1440" w:hanging="360"/>
      </w:pPr>
    </w:lvl>
    <w:lvl w:ilvl="2" w:tplc="048E1548">
      <w:start w:val="1"/>
      <w:numFmt w:val="lowerRoman"/>
      <w:lvlText w:val="%3."/>
      <w:lvlJc w:val="right"/>
      <w:pPr>
        <w:ind w:left="2160" w:hanging="180"/>
      </w:pPr>
    </w:lvl>
    <w:lvl w:ilvl="3" w:tplc="ACBC3BFE">
      <w:start w:val="1"/>
      <w:numFmt w:val="decimal"/>
      <w:lvlText w:val="%4."/>
      <w:lvlJc w:val="left"/>
      <w:pPr>
        <w:ind w:left="2880" w:hanging="360"/>
      </w:pPr>
    </w:lvl>
    <w:lvl w:ilvl="4" w:tplc="C7687A84">
      <w:start w:val="1"/>
      <w:numFmt w:val="lowerLetter"/>
      <w:lvlText w:val="%5."/>
      <w:lvlJc w:val="left"/>
      <w:pPr>
        <w:ind w:left="3600" w:hanging="360"/>
      </w:pPr>
    </w:lvl>
    <w:lvl w:ilvl="5" w:tplc="B1D0F544">
      <w:start w:val="1"/>
      <w:numFmt w:val="lowerRoman"/>
      <w:lvlText w:val="%6."/>
      <w:lvlJc w:val="right"/>
      <w:pPr>
        <w:ind w:left="4320" w:hanging="180"/>
      </w:pPr>
    </w:lvl>
    <w:lvl w:ilvl="6" w:tplc="F93047C2">
      <w:start w:val="1"/>
      <w:numFmt w:val="decimal"/>
      <w:lvlText w:val="%7."/>
      <w:lvlJc w:val="left"/>
      <w:pPr>
        <w:ind w:left="5040" w:hanging="360"/>
      </w:pPr>
    </w:lvl>
    <w:lvl w:ilvl="7" w:tplc="6C22B582">
      <w:start w:val="1"/>
      <w:numFmt w:val="lowerLetter"/>
      <w:lvlText w:val="%8."/>
      <w:lvlJc w:val="left"/>
      <w:pPr>
        <w:ind w:left="5760" w:hanging="360"/>
      </w:pPr>
    </w:lvl>
    <w:lvl w:ilvl="8" w:tplc="E46CBC98">
      <w:start w:val="1"/>
      <w:numFmt w:val="lowerRoman"/>
      <w:lvlText w:val="%9."/>
      <w:lvlJc w:val="right"/>
      <w:pPr>
        <w:ind w:left="6480" w:hanging="180"/>
      </w:pPr>
    </w:lvl>
  </w:abstractNum>
  <w:abstractNum w:abstractNumId="46" w15:restartNumberingAfterBreak="0">
    <w:nsid w:val="34D16342"/>
    <w:multiLevelType w:val="hybridMultilevel"/>
    <w:tmpl w:val="2A1A7540"/>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F5663A"/>
    <w:multiLevelType w:val="hybridMultilevel"/>
    <w:tmpl w:val="14B82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D00490"/>
    <w:multiLevelType w:val="hybridMultilevel"/>
    <w:tmpl w:val="626C21CA"/>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2C5A83"/>
    <w:multiLevelType w:val="hybridMultilevel"/>
    <w:tmpl w:val="43A2340E"/>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351C67"/>
    <w:multiLevelType w:val="hybridMultilevel"/>
    <w:tmpl w:val="BEF8B61C"/>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660C31"/>
    <w:multiLevelType w:val="hybridMultilevel"/>
    <w:tmpl w:val="FFFFFFFF"/>
    <w:lvl w:ilvl="0" w:tplc="D160D65C">
      <w:start w:val="1"/>
      <w:numFmt w:val="bullet"/>
      <w:lvlText w:val=""/>
      <w:lvlJc w:val="left"/>
      <w:pPr>
        <w:ind w:left="720" w:hanging="360"/>
      </w:pPr>
      <w:rPr>
        <w:rFonts w:ascii="Wingdings" w:hAnsi="Wingdings" w:hint="default"/>
      </w:rPr>
    </w:lvl>
    <w:lvl w:ilvl="1" w:tplc="36163408">
      <w:start w:val="1"/>
      <w:numFmt w:val="bullet"/>
      <w:lvlText w:val="o"/>
      <w:lvlJc w:val="left"/>
      <w:pPr>
        <w:ind w:left="1440" w:hanging="360"/>
      </w:pPr>
      <w:rPr>
        <w:rFonts w:ascii="Courier New" w:hAnsi="Courier New" w:hint="default"/>
      </w:rPr>
    </w:lvl>
    <w:lvl w:ilvl="2" w:tplc="8E969EA0">
      <w:start w:val="1"/>
      <w:numFmt w:val="bullet"/>
      <w:lvlText w:val=""/>
      <w:lvlJc w:val="left"/>
      <w:pPr>
        <w:ind w:left="2160" w:hanging="360"/>
      </w:pPr>
      <w:rPr>
        <w:rFonts w:ascii="Wingdings" w:hAnsi="Wingdings" w:hint="default"/>
      </w:rPr>
    </w:lvl>
    <w:lvl w:ilvl="3" w:tplc="E326EE24">
      <w:start w:val="1"/>
      <w:numFmt w:val="bullet"/>
      <w:lvlText w:val=""/>
      <w:lvlJc w:val="left"/>
      <w:pPr>
        <w:ind w:left="2880" w:hanging="360"/>
      </w:pPr>
      <w:rPr>
        <w:rFonts w:ascii="Symbol" w:hAnsi="Symbol" w:hint="default"/>
      </w:rPr>
    </w:lvl>
    <w:lvl w:ilvl="4" w:tplc="79F410C0">
      <w:start w:val="1"/>
      <w:numFmt w:val="bullet"/>
      <w:lvlText w:val="o"/>
      <w:lvlJc w:val="left"/>
      <w:pPr>
        <w:ind w:left="3600" w:hanging="360"/>
      </w:pPr>
      <w:rPr>
        <w:rFonts w:ascii="Courier New" w:hAnsi="Courier New" w:hint="default"/>
      </w:rPr>
    </w:lvl>
    <w:lvl w:ilvl="5" w:tplc="D5A47E1C">
      <w:start w:val="1"/>
      <w:numFmt w:val="bullet"/>
      <w:lvlText w:val=""/>
      <w:lvlJc w:val="left"/>
      <w:pPr>
        <w:ind w:left="4320" w:hanging="360"/>
      </w:pPr>
      <w:rPr>
        <w:rFonts w:ascii="Wingdings" w:hAnsi="Wingdings" w:hint="default"/>
      </w:rPr>
    </w:lvl>
    <w:lvl w:ilvl="6" w:tplc="764CCB3E">
      <w:start w:val="1"/>
      <w:numFmt w:val="bullet"/>
      <w:lvlText w:val=""/>
      <w:lvlJc w:val="left"/>
      <w:pPr>
        <w:ind w:left="5040" w:hanging="360"/>
      </w:pPr>
      <w:rPr>
        <w:rFonts w:ascii="Symbol" w:hAnsi="Symbol" w:hint="default"/>
      </w:rPr>
    </w:lvl>
    <w:lvl w:ilvl="7" w:tplc="A20AEA68">
      <w:start w:val="1"/>
      <w:numFmt w:val="bullet"/>
      <w:lvlText w:val="o"/>
      <w:lvlJc w:val="left"/>
      <w:pPr>
        <w:ind w:left="5760" w:hanging="360"/>
      </w:pPr>
      <w:rPr>
        <w:rFonts w:ascii="Courier New" w:hAnsi="Courier New" w:hint="default"/>
      </w:rPr>
    </w:lvl>
    <w:lvl w:ilvl="8" w:tplc="3DE4DBBE">
      <w:start w:val="1"/>
      <w:numFmt w:val="bullet"/>
      <w:lvlText w:val=""/>
      <w:lvlJc w:val="left"/>
      <w:pPr>
        <w:ind w:left="6480" w:hanging="360"/>
      </w:pPr>
      <w:rPr>
        <w:rFonts w:ascii="Wingdings" w:hAnsi="Wingdings" w:hint="default"/>
      </w:rPr>
    </w:lvl>
  </w:abstractNum>
  <w:abstractNum w:abstractNumId="52" w15:restartNumberingAfterBreak="0">
    <w:nsid w:val="3BEF04E2"/>
    <w:multiLevelType w:val="hybridMultilevel"/>
    <w:tmpl w:val="FFFFFFFF"/>
    <w:lvl w:ilvl="0" w:tplc="EE282282">
      <w:start w:val="1"/>
      <w:numFmt w:val="bullet"/>
      <w:lvlText w:val=""/>
      <w:lvlJc w:val="left"/>
      <w:pPr>
        <w:ind w:left="720" w:hanging="360"/>
      </w:pPr>
      <w:rPr>
        <w:rFonts w:ascii="Symbol" w:hAnsi="Symbol" w:hint="default"/>
      </w:rPr>
    </w:lvl>
    <w:lvl w:ilvl="1" w:tplc="3488A2F2">
      <w:start w:val="1"/>
      <w:numFmt w:val="bullet"/>
      <w:lvlText w:val="o"/>
      <w:lvlJc w:val="left"/>
      <w:pPr>
        <w:ind w:left="1440" w:hanging="360"/>
      </w:pPr>
      <w:rPr>
        <w:rFonts w:ascii="Courier New" w:hAnsi="Courier New" w:hint="default"/>
      </w:rPr>
    </w:lvl>
    <w:lvl w:ilvl="2" w:tplc="93687EA2">
      <w:start w:val="1"/>
      <w:numFmt w:val="bullet"/>
      <w:lvlText w:val=""/>
      <w:lvlJc w:val="left"/>
      <w:pPr>
        <w:ind w:left="2160" w:hanging="360"/>
      </w:pPr>
      <w:rPr>
        <w:rFonts w:ascii="Wingdings" w:hAnsi="Wingdings" w:hint="default"/>
      </w:rPr>
    </w:lvl>
    <w:lvl w:ilvl="3" w:tplc="8A8229D4">
      <w:start w:val="1"/>
      <w:numFmt w:val="bullet"/>
      <w:lvlText w:val=""/>
      <w:lvlJc w:val="left"/>
      <w:pPr>
        <w:ind w:left="2880" w:hanging="360"/>
      </w:pPr>
      <w:rPr>
        <w:rFonts w:ascii="Symbol" w:hAnsi="Symbol" w:hint="default"/>
      </w:rPr>
    </w:lvl>
    <w:lvl w:ilvl="4" w:tplc="1BA4A662">
      <w:start w:val="1"/>
      <w:numFmt w:val="bullet"/>
      <w:lvlText w:val="o"/>
      <w:lvlJc w:val="left"/>
      <w:pPr>
        <w:ind w:left="3600" w:hanging="360"/>
      </w:pPr>
      <w:rPr>
        <w:rFonts w:ascii="Courier New" w:hAnsi="Courier New" w:hint="default"/>
      </w:rPr>
    </w:lvl>
    <w:lvl w:ilvl="5" w:tplc="8F787388">
      <w:start w:val="1"/>
      <w:numFmt w:val="bullet"/>
      <w:lvlText w:val=""/>
      <w:lvlJc w:val="left"/>
      <w:pPr>
        <w:ind w:left="4320" w:hanging="360"/>
      </w:pPr>
      <w:rPr>
        <w:rFonts w:ascii="Wingdings" w:hAnsi="Wingdings" w:hint="default"/>
      </w:rPr>
    </w:lvl>
    <w:lvl w:ilvl="6" w:tplc="C21C2D56">
      <w:start w:val="1"/>
      <w:numFmt w:val="bullet"/>
      <w:lvlText w:val=""/>
      <w:lvlJc w:val="left"/>
      <w:pPr>
        <w:ind w:left="5040" w:hanging="360"/>
      </w:pPr>
      <w:rPr>
        <w:rFonts w:ascii="Symbol" w:hAnsi="Symbol" w:hint="default"/>
      </w:rPr>
    </w:lvl>
    <w:lvl w:ilvl="7" w:tplc="BBFC32EE">
      <w:start w:val="1"/>
      <w:numFmt w:val="bullet"/>
      <w:lvlText w:val="o"/>
      <w:lvlJc w:val="left"/>
      <w:pPr>
        <w:ind w:left="5760" w:hanging="360"/>
      </w:pPr>
      <w:rPr>
        <w:rFonts w:ascii="Courier New" w:hAnsi="Courier New" w:hint="default"/>
      </w:rPr>
    </w:lvl>
    <w:lvl w:ilvl="8" w:tplc="1AAC9D88">
      <w:start w:val="1"/>
      <w:numFmt w:val="bullet"/>
      <w:lvlText w:val=""/>
      <w:lvlJc w:val="left"/>
      <w:pPr>
        <w:ind w:left="6480" w:hanging="360"/>
      </w:pPr>
      <w:rPr>
        <w:rFonts w:ascii="Wingdings" w:hAnsi="Wingdings" w:hint="default"/>
      </w:rPr>
    </w:lvl>
  </w:abstractNum>
  <w:abstractNum w:abstractNumId="53" w15:restartNumberingAfterBreak="0">
    <w:nsid w:val="3CB10083"/>
    <w:multiLevelType w:val="hybridMultilevel"/>
    <w:tmpl w:val="7BD620E8"/>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5D6C7C"/>
    <w:multiLevelType w:val="hybridMultilevel"/>
    <w:tmpl w:val="5E1015B6"/>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B9131B"/>
    <w:multiLevelType w:val="hybridMultilevel"/>
    <w:tmpl w:val="FFFFFFFF"/>
    <w:lvl w:ilvl="0" w:tplc="4CC2FF68">
      <w:start w:val="1"/>
      <w:numFmt w:val="bullet"/>
      <w:lvlText w:val=""/>
      <w:lvlJc w:val="left"/>
      <w:pPr>
        <w:ind w:left="720" w:hanging="360"/>
      </w:pPr>
      <w:rPr>
        <w:rFonts w:ascii="Wingdings" w:hAnsi="Wingdings" w:hint="default"/>
      </w:rPr>
    </w:lvl>
    <w:lvl w:ilvl="1" w:tplc="F9DC0FD8">
      <w:start w:val="1"/>
      <w:numFmt w:val="bullet"/>
      <w:lvlText w:val="o"/>
      <w:lvlJc w:val="left"/>
      <w:pPr>
        <w:ind w:left="1440" w:hanging="360"/>
      </w:pPr>
      <w:rPr>
        <w:rFonts w:ascii="Courier New" w:hAnsi="Courier New" w:hint="default"/>
      </w:rPr>
    </w:lvl>
    <w:lvl w:ilvl="2" w:tplc="58DEB772">
      <w:start w:val="1"/>
      <w:numFmt w:val="bullet"/>
      <w:lvlText w:val=""/>
      <w:lvlJc w:val="left"/>
      <w:pPr>
        <w:ind w:left="2160" w:hanging="360"/>
      </w:pPr>
      <w:rPr>
        <w:rFonts w:ascii="Wingdings" w:hAnsi="Wingdings" w:hint="default"/>
      </w:rPr>
    </w:lvl>
    <w:lvl w:ilvl="3" w:tplc="2EDE4122">
      <w:start w:val="1"/>
      <w:numFmt w:val="bullet"/>
      <w:lvlText w:val=""/>
      <w:lvlJc w:val="left"/>
      <w:pPr>
        <w:ind w:left="2880" w:hanging="360"/>
      </w:pPr>
      <w:rPr>
        <w:rFonts w:ascii="Symbol" w:hAnsi="Symbol" w:hint="default"/>
      </w:rPr>
    </w:lvl>
    <w:lvl w:ilvl="4" w:tplc="2E90D230">
      <w:start w:val="1"/>
      <w:numFmt w:val="bullet"/>
      <w:lvlText w:val="o"/>
      <w:lvlJc w:val="left"/>
      <w:pPr>
        <w:ind w:left="3600" w:hanging="360"/>
      </w:pPr>
      <w:rPr>
        <w:rFonts w:ascii="Courier New" w:hAnsi="Courier New" w:hint="default"/>
      </w:rPr>
    </w:lvl>
    <w:lvl w:ilvl="5" w:tplc="FC387822">
      <w:start w:val="1"/>
      <w:numFmt w:val="bullet"/>
      <w:lvlText w:val=""/>
      <w:lvlJc w:val="left"/>
      <w:pPr>
        <w:ind w:left="4320" w:hanging="360"/>
      </w:pPr>
      <w:rPr>
        <w:rFonts w:ascii="Wingdings" w:hAnsi="Wingdings" w:hint="default"/>
      </w:rPr>
    </w:lvl>
    <w:lvl w:ilvl="6" w:tplc="4546DF34">
      <w:start w:val="1"/>
      <w:numFmt w:val="bullet"/>
      <w:lvlText w:val=""/>
      <w:lvlJc w:val="left"/>
      <w:pPr>
        <w:ind w:left="5040" w:hanging="360"/>
      </w:pPr>
      <w:rPr>
        <w:rFonts w:ascii="Symbol" w:hAnsi="Symbol" w:hint="default"/>
      </w:rPr>
    </w:lvl>
    <w:lvl w:ilvl="7" w:tplc="7F52E91E">
      <w:start w:val="1"/>
      <w:numFmt w:val="bullet"/>
      <w:lvlText w:val="o"/>
      <w:lvlJc w:val="left"/>
      <w:pPr>
        <w:ind w:left="5760" w:hanging="360"/>
      </w:pPr>
      <w:rPr>
        <w:rFonts w:ascii="Courier New" w:hAnsi="Courier New" w:hint="default"/>
      </w:rPr>
    </w:lvl>
    <w:lvl w:ilvl="8" w:tplc="B7B04D22">
      <w:start w:val="1"/>
      <w:numFmt w:val="bullet"/>
      <w:lvlText w:val=""/>
      <w:lvlJc w:val="left"/>
      <w:pPr>
        <w:ind w:left="6480" w:hanging="360"/>
      </w:pPr>
      <w:rPr>
        <w:rFonts w:ascii="Wingdings" w:hAnsi="Wingdings" w:hint="default"/>
      </w:rPr>
    </w:lvl>
  </w:abstractNum>
  <w:abstractNum w:abstractNumId="56" w15:restartNumberingAfterBreak="0">
    <w:nsid w:val="3F1C6714"/>
    <w:multiLevelType w:val="hybridMultilevel"/>
    <w:tmpl w:val="894EF714"/>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A43735"/>
    <w:multiLevelType w:val="hybridMultilevel"/>
    <w:tmpl w:val="7074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FE86052"/>
    <w:multiLevelType w:val="hybridMultilevel"/>
    <w:tmpl w:val="F1922562"/>
    <w:lvl w:ilvl="0" w:tplc="323EDA12">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0A12D13"/>
    <w:multiLevelType w:val="hybridMultilevel"/>
    <w:tmpl w:val="CEEE2F44"/>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953943"/>
    <w:multiLevelType w:val="hybridMultilevel"/>
    <w:tmpl w:val="16F056D8"/>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D9626D"/>
    <w:multiLevelType w:val="hybridMultilevel"/>
    <w:tmpl w:val="6DC46484"/>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3222B04"/>
    <w:multiLevelType w:val="hybridMultilevel"/>
    <w:tmpl w:val="FFFFFFFF"/>
    <w:lvl w:ilvl="0" w:tplc="01568936">
      <w:start w:val="1"/>
      <w:numFmt w:val="bullet"/>
      <w:lvlText w:val=""/>
      <w:lvlJc w:val="left"/>
      <w:pPr>
        <w:ind w:left="720" w:hanging="360"/>
      </w:pPr>
      <w:rPr>
        <w:rFonts w:ascii="Wingdings" w:hAnsi="Wingdings" w:hint="default"/>
      </w:rPr>
    </w:lvl>
    <w:lvl w:ilvl="1" w:tplc="545A656A">
      <w:start w:val="1"/>
      <w:numFmt w:val="bullet"/>
      <w:lvlText w:val="o"/>
      <w:lvlJc w:val="left"/>
      <w:pPr>
        <w:ind w:left="1440" w:hanging="360"/>
      </w:pPr>
      <w:rPr>
        <w:rFonts w:ascii="Courier New" w:hAnsi="Courier New" w:hint="default"/>
      </w:rPr>
    </w:lvl>
    <w:lvl w:ilvl="2" w:tplc="0E728224">
      <w:start w:val="1"/>
      <w:numFmt w:val="bullet"/>
      <w:lvlText w:val=""/>
      <w:lvlJc w:val="left"/>
      <w:pPr>
        <w:ind w:left="2160" w:hanging="360"/>
      </w:pPr>
      <w:rPr>
        <w:rFonts w:ascii="Wingdings" w:hAnsi="Wingdings" w:hint="default"/>
      </w:rPr>
    </w:lvl>
    <w:lvl w:ilvl="3" w:tplc="05D4102A">
      <w:start w:val="1"/>
      <w:numFmt w:val="bullet"/>
      <w:lvlText w:val=""/>
      <w:lvlJc w:val="left"/>
      <w:pPr>
        <w:ind w:left="2880" w:hanging="360"/>
      </w:pPr>
      <w:rPr>
        <w:rFonts w:ascii="Symbol" w:hAnsi="Symbol" w:hint="default"/>
      </w:rPr>
    </w:lvl>
    <w:lvl w:ilvl="4" w:tplc="7C427ABC">
      <w:start w:val="1"/>
      <w:numFmt w:val="bullet"/>
      <w:lvlText w:val="o"/>
      <w:lvlJc w:val="left"/>
      <w:pPr>
        <w:ind w:left="3600" w:hanging="360"/>
      </w:pPr>
      <w:rPr>
        <w:rFonts w:ascii="Courier New" w:hAnsi="Courier New" w:hint="default"/>
      </w:rPr>
    </w:lvl>
    <w:lvl w:ilvl="5" w:tplc="1C94A4EC">
      <w:start w:val="1"/>
      <w:numFmt w:val="bullet"/>
      <w:lvlText w:val=""/>
      <w:lvlJc w:val="left"/>
      <w:pPr>
        <w:ind w:left="4320" w:hanging="360"/>
      </w:pPr>
      <w:rPr>
        <w:rFonts w:ascii="Wingdings" w:hAnsi="Wingdings" w:hint="default"/>
      </w:rPr>
    </w:lvl>
    <w:lvl w:ilvl="6" w:tplc="90ACA86A">
      <w:start w:val="1"/>
      <w:numFmt w:val="bullet"/>
      <w:lvlText w:val=""/>
      <w:lvlJc w:val="left"/>
      <w:pPr>
        <w:ind w:left="5040" w:hanging="360"/>
      </w:pPr>
      <w:rPr>
        <w:rFonts w:ascii="Symbol" w:hAnsi="Symbol" w:hint="default"/>
      </w:rPr>
    </w:lvl>
    <w:lvl w:ilvl="7" w:tplc="96D26DF4">
      <w:start w:val="1"/>
      <w:numFmt w:val="bullet"/>
      <w:lvlText w:val="o"/>
      <w:lvlJc w:val="left"/>
      <w:pPr>
        <w:ind w:left="5760" w:hanging="360"/>
      </w:pPr>
      <w:rPr>
        <w:rFonts w:ascii="Courier New" w:hAnsi="Courier New" w:hint="default"/>
      </w:rPr>
    </w:lvl>
    <w:lvl w:ilvl="8" w:tplc="AAC0272A">
      <w:start w:val="1"/>
      <w:numFmt w:val="bullet"/>
      <w:lvlText w:val=""/>
      <w:lvlJc w:val="left"/>
      <w:pPr>
        <w:ind w:left="6480" w:hanging="360"/>
      </w:pPr>
      <w:rPr>
        <w:rFonts w:ascii="Wingdings" w:hAnsi="Wingdings" w:hint="default"/>
      </w:rPr>
    </w:lvl>
  </w:abstractNum>
  <w:abstractNum w:abstractNumId="63" w15:restartNumberingAfterBreak="0">
    <w:nsid w:val="440B164D"/>
    <w:multiLevelType w:val="hybridMultilevel"/>
    <w:tmpl w:val="FFFFFFFF"/>
    <w:lvl w:ilvl="0" w:tplc="74E27E18">
      <w:start w:val="1"/>
      <w:numFmt w:val="bullet"/>
      <w:lvlText w:val=""/>
      <w:lvlJc w:val="left"/>
      <w:pPr>
        <w:ind w:left="720" w:hanging="360"/>
      </w:pPr>
      <w:rPr>
        <w:rFonts w:ascii="Symbol" w:hAnsi="Symbol" w:hint="default"/>
      </w:rPr>
    </w:lvl>
    <w:lvl w:ilvl="1" w:tplc="E72E7958">
      <w:start w:val="1"/>
      <w:numFmt w:val="bullet"/>
      <w:lvlText w:val=""/>
      <w:lvlJc w:val="left"/>
      <w:pPr>
        <w:ind w:left="1440" w:hanging="360"/>
      </w:pPr>
      <w:rPr>
        <w:rFonts w:ascii="Wingdings" w:hAnsi="Wingdings" w:hint="default"/>
      </w:rPr>
    </w:lvl>
    <w:lvl w:ilvl="2" w:tplc="907C4C76">
      <w:start w:val="1"/>
      <w:numFmt w:val="bullet"/>
      <w:lvlText w:val=""/>
      <w:lvlJc w:val="left"/>
      <w:pPr>
        <w:ind w:left="2160" w:hanging="360"/>
      </w:pPr>
      <w:rPr>
        <w:rFonts w:ascii="Wingdings" w:hAnsi="Wingdings" w:hint="default"/>
      </w:rPr>
    </w:lvl>
    <w:lvl w:ilvl="3" w:tplc="B0CC25DE">
      <w:start w:val="1"/>
      <w:numFmt w:val="bullet"/>
      <w:lvlText w:val=""/>
      <w:lvlJc w:val="left"/>
      <w:pPr>
        <w:ind w:left="2880" w:hanging="360"/>
      </w:pPr>
      <w:rPr>
        <w:rFonts w:ascii="Symbol" w:hAnsi="Symbol" w:hint="default"/>
      </w:rPr>
    </w:lvl>
    <w:lvl w:ilvl="4" w:tplc="4058E0B8">
      <w:start w:val="1"/>
      <w:numFmt w:val="bullet"/>
      <w:lvlText w:val="o"/>
      <w:lvlJc w:val="left"/>
      <w:pPr>
        <w:ind w:left="3600" w:hanging="360"/>
      </w:pPr>
      <w:rPr>
        <w:rFonts w:ascii="Courier New" w:hAnsi="Courier New" w:hint="default"/>
      </w:rPr>
    </w:lvl>
    <w:lvl w:ilvl="5" w:tplc="996C4034">
      <w:start w:val="1"/>
      <w:numFmt w:val="bullet"/>
      <w:lvlText w:val=""/>
      <w:lvlJc w:val="left"/>
      <w:pPr>
        <w:ind w:left="4320" w:hanging="360"/>
      </w:pPr>
      <w:rPr>
        <w:rFonts w:ascii="Wingdings" w:hAnsi="Wingdings" w:hint="default"/>
      </w:rPr>
    </w:lvl>
    <w:lvl w:ilvl="6" w:tplc="8506BA7A">
      <w:start w:val="1"/>
      <w:numFmt w:val="bullet"/>
      <w:lvlText w:val=""/>
      <w:lvlJc w:val="left"/>
      <w:pPr>
        <w:ind w:left="5040" w:hanging="360"/>
      </w:pPr>
      <w:rPr>
        <w:rFonts w:ascii="Symbol" w:hAnsi="Symbol" w:hint="default"/>
      </w:rPr>
    </w:lvl>
    <w:lvl w:ilvl="7" w:tplc="5FC0A6A2">
      <w:start w:val="1"/>
      <w:numFmt w:val="bullet"/>
      <w:lvlText w:val="o"/>
      <w:lvlJc w:val="left"/>
      <w:pPr>
        <w:ind w:left="5760" w:hanging="360"/>
      </w:pPr>
      <w:rPr>
        <w:rFonts w:ascii="Courier New" w:hAnsi="Courier New" w:hint="default"/>
      </w:rPr>
    </w:lvl>
    <w:lvl w:ilvl="8" w:tplc="0B201F80">
      <w:start w:val="1"/>
      <w:numFmt w:val="bullet"/>
      <w:lvlText w:val=""/>
      <w:lvlJc w:val="left"/>
      <w:pPr>
        <w:ind w:left="6480" w:hanging="360"/>
      </w:pPr>
      <w:rPr>
        <w:rFonts w:ascii="Wingdings" w:hAnsi="Wingdings" w:hint="default"/>
      </w:rPr>
    </w:lvl>
  </w:abstractNum>
  <w:abstractNum w:abstractNumId="64" w15:restartNumberingAfterBreak="0">
    <w:nsid w:val="44F1053C"/>
    <w:multiLevelType w:val="hybridMultilevel"/>
    <w:tmpl w:val="F45CF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3C61E6"/>
    <w:multiLevelType w:val="hybridMultilevel"/>
    <w:tmpl w:val="14CC3EE8"/>
    <w:lvl w:ilvl="0" w:tplc="D7FA33FE">
      <w:start w:val="1"/>
      <w:numFmt w:val="bullet"/>
      <w:lvlText w:val=""/>
      <w:lvlJc w:val="left"/>
      <w:pPr>
        <w:ind w:left="720" w:hanging="360"/>
      </w:pPr>
      <w:rPr>
        <w:rFonts w:ascii="Symbol" w:hAnsi="Symbol" w:hint="default"/>
      </w:rPr>
    </w:lvl>
    <w:lvl w:ilvl="1" w:tplc="02DE455E">
      <w:start w:val="1"/>
      <w:numFmt w:val="bullet"/>
      <w:lvlText w:val="o"/>
      <w:lvlJc w:val="left"/>
      <w:pPr>
        <w:ind w:left="1440" w:hanging="360"/>
      </w:pPr>
      <w:rPr>
        <w:rFonts w:ascii="Courier New" w:hAnsi="Courier New" w:hint="default"/>
      </w:rPr>
    </w:lvl>
    <w:lvl w:ilvl="2" w:tplc="78062304">
      <w:start w:val="1"/>
      <w:numFmt w:val="bullet"/>
      <w:lvlText w:val=""/>
      <w:lvlJc w:val="left"/>
      <w:pPr>
        <w:ind w:left="2160" w:hanging="360"/>
      </w:pPr>
      <w:rPr>
        <w:rFonts w:ascii="Wingdings" w:hAnsi="Wingdings" w:hint="default"/>
      </w:rPr>
    </w:lvl>
    <w:lvl w:ilvl="3" w:tplc="CDF4ADEE">
      <w:start w:val="1"/>
      <w:numFmt w:val="bullet"/>
      <w:lvlText w:val=""/>
      <w:lvlJc w:val="left"/>
      <w:pPr>
        <w:ind w:left="2880" w:hanging="360"/>
      </w:pPr>
      <w:rPr>
        <w:rFonts w:ascii="Symbol" w:hAnsi="Symbol" w:hint="default"/>
      </w:rPr>
    </w:lvl>
    <w:lvl w:ilvl="4" w:tplc="2408CC02">
      <w:start w:val="1"/>
      <w:numFmt w:val="bullet"/>
      <w:lvlText w:val="o"/>
      <w:lvlJc w:val="left"/>
      <w:pPr>
        <w:ind w:left="3600" w:hanging="360"/>
      </w:pPr>
      <w:rPr>
        <w:rFonts w:ascii="Courier New" w:hAnsi="Courier New" w:hint="default"/>
      </w:rPr>
    </w:lvl>
    <w:lvl w:ilvl="5" w:tplc="DFC4DC60">
      <w:start w:val="1"/>
      <w:numFmt w:val="bullet"/>
      <w:lvlText w:val=""/>
      <w:lvlJc w:val="left"/>
      <w:pPr>
        <w:ind w:left="4320" w:hanging="360"/>
      </w:pPr>
      <w:rPr>
        <w:rFonts w:ascii="Wingdings" w:hAnsi="Wingdings" w:hint="default"/>
      </w:rPr>
    </w:lvl>
    <w:lvl w:ilvl="6" w:tplc="E398F1EE">
      <w:start w:val="1"/>
      <w:numFmt w:val="bullet"/>
      <w:lvlText w:val=""/>
      <w:lvlJc w:val="left"/>
      <w:pPr>
        <w:ind w:left="5040" w:hanging="360"/>
      </w:pPr>
      <w:rPr>
        <w:rFonts w:ascii="Symbol" w:hAnsi="Symbol" w:hint="default"/>
      </w:rPr>
    </w:lvl>
    <w:lvl w:ilvl="7" w:tplc="E14233BC">
      <w:start w:val="1"/>
      <w:numFmt w:val="bullet"/>
      <w:lvlText w:val="o"/>
      <w:lvlJc w:val="left"/>
      <w:pPr>
        <w:ind w:left="5760" w:hanging="360"/>
      </w:pPr>
      <w:rPr>
        <w:rFonts w:ascii="Courier New" w:hAnsi="Courier New" w:hint="default"/>
      </w:rPr>
    </w:lvl>
    <w:lvl w:ilvl="8" w:tplc="10D871B6">
      <w:start w:val="1"/>
      <w:numFmt w:val="bullet"/>
      <w:lvlText w:val=""/>
      <w:lvlJc w:val="left"/>
      <w:pPr>
        <w:ind w:left="6480" w:hanging="360"/>
      </w:pPr>
      <w:rPr>
        <w:rFonts w:ascii="Wingdings" w:hAnsi="Wingdings" w:hint="default"/>
      </w:rPr>
    </w:lvl>
  </w:abstractNum>
  <w:abstractNum w:abstractNumId="66" w15:restartNumberingAfterBreak="0">
    <w:nsid w:val="456A332C"/>
    <w:multiLevelType w:val="hybridMultilevel"/>
    <w:tmpl w:val="FFFFFFFF"/>
    <w:lvl w:ilvl="0" w:tplc="B8C01BDE">
      <w:start w:val="1"/>
      <w:numFmt w:val="bullet"/>
      <w:lvlText w:val=""/>
      <w:lvlJc w:val="left"/>
      <w:pPr>
        <w:ind w:left="720" w:hanging="360"/>
      </w:pPr>
      <w:rPr>
        <w:rFonts w:ascii="Symbol" w:hAnsi="Symbol" w:hint="default"/>
      </w:rPr>
    </w:lvl>
    <w:lvl w:ilvl="1" w:tplc="717C1AD4">
      <w:start w:val="1"/>
      <w:numFmt w:val="bullet"/>
      <w:lvlText w:val=""/>
      <w:lvlJc w:val="left"/>
      <w:pPr>
        <w:ind w:left="1440" w:hanging="360"/>
      </w:pPr>
      <w:rPr>
        <w:rFonts w:ascii="Wingdings" w:hAnsi="Wingdings" w:hint="default"/>
      </w:rPr>
    </w:lvl>
    <w:lvl w:ilvl="2" w:tplc="7C820BB2">
      <w:start w:val="1"/>
      <w:numFmt w:val="bullet"/>
      <w:lvlText w:val=""/>
      <w:lvlJc w:val="left"/>
      <w:pPr>
        <w:ind w:left="2160" w:hanging="360"/>
      </w:pPr>
      <w:rPr>
        <w:rFonts w:ascii="Wingdings" w:hAnsi="Wingdings" w:hint="default"/>
      </w:rPr>
    </w:lvl>
    <w:lvl w:ilvl="3" w:tplc="25FA43D8">
      <w:start w:val="1"/>
      <w:numFmt w:val="bullet"/>
      <w:lvlText w:val=""/>
      <w:lvlJc w:val="left"/>
      <w:pPr>
        <w:ind w:left="2880" w:hanging="360"/>
      </w:pPr>
      <w:rPr>
        <w:rFonts w:ascii="Symbol" w:hAnsi="Symbol" w:hint="default"/>
      </w:rPr>
    </w:lvl>
    <w:lvl w:ilvl="4" w:tplc="3F8C3026">
      <w:start w:val="1"/>
      <w:numFmt w:val="bullet"/>
      <w:lvlText w:val="o"/>
      <w:lvlJc w:val="left"/>
      <w:pPr>
        <w:ind w:left="3600" w:hanging="360"/>
      </w:pPr>
      <w:rPr>
        <w:rFonts w:ascii="Courier New" w:hAnsi="Courier New" w:hint="default"/>
      </w:rPr>
    </w:lvl>
    <w:lvl w:ilvl="5" w:tplc="A502B5FA">
      <w:start w:val="1"/>
      <w:numFmt w:val="bullet"/>
      <w:lvlText w:val=""/>
      <w:lvlJc w:val="left"/>
      <w:pPr>
        <w:ind w:left="4320" w:hanging="360"/>
      </w:pPr>
      <w:rPr>
        <w:rFonts w:ascii="Wingdings" w:hAnsi="Wingdings" w:hint="default"/>
      </w:rPr>
    </w:lvl>
    <w:lvl w:ilvl="6" w:tplc="A9861AC6">
      <w:start w:val="1"/>
      <w:numFmt w:val="bullet"/>
      <w:lvlText w:val=""/>
      <w:lvlJc w:val="left"/>
      <w:pPr>
        <w:ind w:left="5040" w:hanging="360"/>
      </w:pPr>
      <w:rPr>
        <w:rFonts w:ascii="Symbol" w:hAnsi="Symbol" w:hint="default"/>
      </w:rPr>
    </w:lvl>
    <w:lvl w:ilvl="7" w:tplc="944A86DA">
      <w:start w:val="1"/>
      <w:numFmt w:val="bullet"/>
      <w:lvlText w:val="o"/>
      <w:lvlJc w:val="left"/>
      <w:pPr>
        <w:ind w:left="5760" w:hanging="360"/>
      </w:pPr>
      <w:rPr>
        <w:rFonts w:ascii="Courier New" w:hAnsi="Courier New" w:hint="default"/>
      </w:rPr>
    </w:lvl>
    <w:lvl w:ilvl="8" w:tplc="C126538A">
      <w:start w:val="1"/>
      <w:numFmt w:val="bullet"/>
      <w:lvlText w:val=""/>
      <w:lvlJc w:val="left"/>
      <w:pPr>
        <w:ind w:left="6480" w:hanging="360"/>
      </w:pPr>
      <w:rPr>
        <w:rFonts w:ascii="Wingdings" w:hAnsi="Wingdings" w:hint="default"/>
      </w:rPr>
    </w:lvl>
  </w:abstractNum>
  <w:abstractNum w:abstractNumId="67" w15:restartNumberingAfterBreak="0">
    <w:nsid w:val="464628F4"/>
    <w:multiLevelType w:val="hybridMultilevel"/>
    <w:tmpl w:val="C71E808A"/>
    <w:lvl w:ilvl="0" w:tplc="D8747212">
      <w:start w:val="1965"/>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10569B"/>
    <w:multiLevelType w:val="hybridMultilevel"/>
    <w:tmpl w:val="A43C287E"/>
    <w:lvl w:ilvl="0" w:tplc="0F7A1C8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A5D1C68"/>
    <w:multiLevelType w:val="hybridMultilevel"/>
    <w:tmpl w:val="ED5CAA94"/>
    <w:lvl w:ilvl="0" w:tplc="2488D0DA">
      <w:start w:val="1"/>
      <w:numFmt w:val="bullet"/>
      <w:lvlText w:val=""/>
      <w:lvlJc w:val="left"/>
      <w:pPr>
        <w:tabs>
          <w:tab w:val="num" w:pos="720"/>
        </w:tabs>
        <w:ind w:left="720" w:hanging="360"/>
      </w:pPr>
      <w:rPr>
        <w:rFonts w:ascii="Symbol" w:hAnsi="Symbol" w:hint="default"/>
        <w:sz w:val="20"/>
      </w:rPr>
    </w:lvl>
    <w:lvl w:ilvl="1" w:tplc="BF2A68F6" w:tentative="1">
      <w:start w:val="1"/>
      <w:numFmt w:val="bullet"/>
      <w:lvlText w:val="o"/>
      <w:lvlJc w:val="left"/>
      <w:pPr>
        <w:tabs>
          <w:tab w:val="num" w:pos="1440"/>
        </w:tabs>
        <w:ind w:left="1440" w:hanging="360"/>
      </w:pPr>
      <w:rPr>
        <w:rFonts w:ascii="Courier New" w:hAnsi="Courier New" w:hint="default"/>
        <w:sz w:val="20"/>
      </w:rPr>
    </w:lvl>
    <w:lvl w:ilvl="2" w:tplc="1F5440EE" w:tentative="1">
      <w:start w:val="1"/>
      <w:numFmt w:val="bullet"/>
      <w:lvlText w:val=""/>
      <w:lvlJc w:val="left"/>
      <w:pPr>
        <w:tabs>
          <w:tab w:val="num" w:pos="2160"/>
        </w:tabs>
        <w:ind w:left="2160" w:hanging="360"/>
      </w:pPr>
      <w:rPr>
        <w:rFonts w:ascii="Wingdings" w:hAnsi="Wingdings" w:hint="default"/>
        <w:sz w:val="20"/>
      </w:rPr>
    </w:lvl>
    <w:lvl w:ilvl="3" w:tplc="478C3F58" w:tentative="1">
      <w:start w:val="1"/>
      <w:numFmt w:val="bullet"/>
      <w:lvlText w:val=""/>
      <w:lvlJc w:val="left"/>
      <w:pPr>
        <w:tabs>
          <w:tab w:val="num" w:pos="2880"/>
        </w:tabs>
        <w:ind w:left="2880" w:hanging="360"/>
      </w:pPr>
      <w:rPr>
        <w:rFonts w:ascii="Wingdings" w:hAnsi="Wingdings" w:hint="default"/>
        <w:sz w:val="20"/>
      </w:rPr>
    </w:lvl>
    <w:lvl w:ilvl="4" w:tplc="9FC8579A" w:tentative="1">
      <w:start w:val="1"/>
      <w:numFmt w:val="bullet"/>
      <w:lvlText w:val=""/>
      <w:lvlJc w:val="left"/>
      <w:pPr>
        <w:tabs>
          <w:tab w:val="num" w:pos="3600"/>
        </w:tabs>
        <w:ind w:left="3600" w:hanging="360"/>
      </w:pPr>
      <w:rPr>
        <w:rFonts w:ascii="Wingdings" w:hAnsi="Wingdings" w:hint="default"/>
        <w:sz w:val="20"/>
      </w:rPr>
    </w:lvl>
    <w:lvl w:ilvl="5" w:tplc="31BEC40C" w:tentative="1">
      <w:start w:val="1"/>
      <w:numFmt w:val="bullet"/>
      <w:lvlText w:val=""/>
      <w:lvlJc w:val="left"/>
      <w:pPr>
        <w:tabs>
          <w:tab w:val="num" w:pos="4320"/>
        </w:tabs>
        <w:ind w:left="4320" w:hanging="360"/>
      </w:pPr>
      <w:rPr>
        <w:rFonts w:ascii="Wingdings" w:hAnsi="Wingdings" w:hint="default"/>
        <w:sz w:val="20"/>
      </w:rPr>
    </w:lvl>
    <w:lvl w:ilvl="6" w:tplc="8E98DF72" w:tentative="1">
      <w:start w:val="1"/>
      <w:numFmt w:val="bullet"/>
      <w:lvlText w:val=""/>
      <w:lvlJc w:val="left"/>
      <w:pPr>
        <w:tabs>
          <w:tab w:val="num" w:pos="5040"/>
        </w:tabs>
        <w:ind w:left="5040" w:hanging="360"/>
      </w:pPr>
      <w:rPr>
        <w:rFonts w:ascii="Wingdings" w:hAnsi="Wingdings" w:hint="default"/>
        <w:sz w:val="20"/>
      </w:rPr>
    </w:lvl>
    <w:lvl w:ilvl="7" w:tplc="972C1C8A" w:tentative="1">
      <w:start w:val="1"/>
      <w:numFmt w:val="bullet"/>
      <w:lvlText w:val=""/>
      <w:lvlJc w:val="left"/>
      <w:pPr>
        <w:tabs>
          <w:tab w:val="num" w:pos="5760"/>
        </w:tabs>
        <w:ind w:left="5760" w:hanging="360"/>
      </w:pPr>
      <w:rPr>
        <w:rFonts w:ascii="Wingdings" w:hAnsi="Wingdings" w:hint="default"/>
        <w:sz w:val="20"/>
      </w:rPr>
    </w:lvl>
    <w:lvl w:ilvl="8" w:tplc="5DAC2E12"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2F0562"/>
    <w:multiLevelType w:val="hybridMultilevel"/>
    <w:tmpl w:val="6A802544"/>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3A259F"/>
    <w:multiLevelType w:val="hybridMultilevel"/>
    <w:tmpl w:val="FFFFFFFF"/>
    <w:lvl w:ilvl="0" w:tplc="1F043DE0">
      <w:start w:val="1"/>
      <w:numFmt w:val="bullet"/>
      <w:lvlText w:val=""/>
      <w:lvlJc w:val="left"/>
      <w:pPr>
        <w:ind w:left="1080" w:hanging="360"/>
      </w:pPr>
      <w:rPr>
        <w:rFonts w:ascii="Wingdings" w:hAnsi="Wingdings" w:hint="default"/>
      </w:rPr>
    </w:lvl>
    <w:lvl w:ilvl="1" w:tplc="45AA119A">
      <w:start w:val="1"/>
      <w:numFmt w:val="bullet"/>
      <w:lvlText w:val="o"/>
      <w:lvlJc w:val="left"/>
      <w:pPr>
        <w:ind w:left="1800" w:hanging="360"/>
      </w:pPr>
      <w:rPr>
        <w:rFonts w:ascii="Courier New" w:hAnsi="Courier New" w:hint="default"/>
      </w:rPr>
    </w:lvl>
    <w:lvl w:ilvl="2" w:tplc="83FA89C2">
      <w:start w:val="1"/>
      <w:numFmt w:val="bullet"/>
      <w:lvlText w:val=""/>
      <w:lvlJc w:val="left"/>
      <w:pPr>
        <w:ind w:left="2520" w:hanging="360"/>
      </w:pPr>
      <w:rPr>
        <w:rFonts w:ascii="Wingdings" w:hAnsi="Wingdings" w:hint="default"/>
      </w:rPr>
    </w:lvl>
    <w:lvl w:ilvl="3" w:tplc="52340FCC">
      <w:start w:val="1"/>
      <w:numFmt w:val="bullet"/>
      <w:lvlText w:val=""/>
      <w:lvlJc w:val="left"/>
      <w:pPr>
        <w:ind w:left="3240" w:hanging="360"/>
      </w:pPr>
      <w:rPr>
        <w:rFonts w:ascii="Symbol" w:hAnsi="Symbol" w:hint="default"/>
      </w:rPr>
    </w:lvl>
    <w:lvl w:ilvl="4" w:tplc="8B8AC070">
      <w:start w:val="1"/>
      <w:numFmt w:val="bullet"/>
      <w:lvlText w:val="o"/>
      <w:lvlJc w:val="left"/>
      <w:pPr>
        <w:ind w:left="3960" w:hanging="360"/>
      </w:pPr>
      <w:rPr>
        <w:rFonts w:ascii="Courier New" w:hAnsi="Courier New" w:hint="default"/>
      </w:rPr>
    </w:lvl>
    <w:lvl w:ilvl="5" w:tplc="41C45BE8">
      <w:start w:val="1"/>
      <w:numFmt w:val="bullet"/>
      <w:lvlText w:val=""/>
      <w:lvlJc w:val="left"/>
      <w:pPr>
        <w:ind w:left="4680" w:hanging="360"/>
      </w:pPr>
      <w:rPr>
        <w:rFonts w:ascii="Wingdings" w:hAnsi="Wingdings" w:hint="default"/>
      </w:rPr>
    </w:lvl>
    <w:lvl w:ilvl="6" w:tplc="555E6522">
      <w:start w:val="1"/>
      <w:numFmt w:val="bullet"/>
      <w:lvlText w:val=""/>
      <w:lvlJc w:val="left"/>
      <w:pPr>
        <w:ind w:left="5400" w:hanging="360"/>
      </w:pPr>
      <w:rPr>
        <w:rFonts w:ascii="Symbol" w:hAnsi="Symbol" w:hint="default"/>
      </w:rPr>
    </w:lvl>
    <w:lvl w:ilvl="7" w:tplc="352C510C">
      <w:start w:val="1"/>
      <w:numFmt w:val="bullet"/>
      <w:lvlText w:val="o"/>
      <w:lvlJc w:val="left"/>
      <w:pPr>
        <w:ind w:left="6120" w:hanging="360"/>
      </w:pPr>
      <w:rPr>
        <w:rFonts w:ascii="Courier New" w:hAnsi="Courier New" w:hint="default"/>
      </w:rPr>
    </w:lvl>
    <w:lvl w:ilvl="8" w:tplc="D3F855B4">
      <w:start w:val="1"/>
      <w:numFmt w:val="bullet"/>
      <w:lvlText w:val=""/>
      <w:lvlJc w:val="left"/>
      <w:pPr>
        <w:ind w:left="6840" w:hanging="360"/>
      </w:pPr>
      <w:rPr>
        <w:rFonts w:ascii="Wingdings" w:hAnsi="Wingdings" w:hint="default"/>
      </w:rPr>
    </w:lvl>
  </w:abstractNum>
  <w:abstractNum w:abstractNumId="72" w15:restartNumberingAfterBreak="0">
    <w:nsid w:val="4C2C7C88"/>
    <w:multiLevelType w:val="hybridMultilevel"/>
    <w:tmpl w:val="0EB2121A"/>
    <w:lvl w:ilvl="0" w:tplc="0C7439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C435B50"/>
    <w:multiLevelType w:val="hybridMultilevel"/>
    <w:tmpl w:val="DDEAE5FA"/>
    <w:lvl w:ilvl="0" w:tplc="D8747212">
      <w:start w:val="1965"/>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D876D64"/>
    <w:multiLevelType w:val="hybridMultilevel"/>
    <w:tmpl w:val="CE80BCF8"/>
    <w:lvl w:ilvl="0" w:tplc="D8747212">
      <w:start w:val="1965"/>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50493F31"/>
    <w:multiLevelType w:val="hybridMultilevel"/>
    <w:tmpl w:val="FFFFFFFF"/>
    <w:lvl w:ilvl="0" w:tplc="04BE53BA">
      <w:start w:val="1"/>
      <w:numFmt w:val="bullet"/>
      <w:lvlText w:val=""/>
      <w:lvlJc w:val="left"/>
      <w:pPr>
        <w:ind w:left="720" w:hanging="360"/>
      </w:pPr>
      <w:rPr>
        <w:rFonts w:ascii="Wingdings" w:hAnsi="Wingdings" w:hint="default"/>
      </w:rPr>
    </w:lvl>
    <w:lvl w:ilvl="1" w:tplc="7DF2246C">
      <w:start w:val="1"/>
      <w:numFmt w:val="bullet"/>
      <w:lvlText w:val="o"/>
      <w:lvlJc w:val="left"/>
      <w:pPr>
        <w:ind w:left="1440" w:hanging="360"/>
      </w:pPr>
      <w:rPr>
        <w:rFonts w:ascii="Courier New" w:hAnsi="Courier New" w:hint="default"/>
      </w:rPr>
    </w:lvl>
    <w:lvl w:ilvl="2" w:tplc="B5FAA4D6">
      <w:start w:val="1"/>
      <w:numFmt w:val="bullet"/>
      <w:lvlText w:val=""/>
      <w:lvlJc w:val="left"/>
      <w:pPr>
        <w:ind w:left="2160" w:hanging="360"/>
      </w:pPr>
      <w:rPr>
        <w:rFonts w:ascii="Wingdings" w:hAnsi="Wingdings" w:hint="default"/>
      </w:rPr>
    </w:lvl>
    <w:lvl w:ilvl="3" w:tplc="41A2444C">
      <w:start w:val="1"/>
      <w:numFmt w:val="bullet"/>
      <w:lvlText w:val=""/>
      <w:lvlJc w:val="left"/>
      <w:pPr>
        <w:ind w:left="2880" w:hanging="360"/>
      </w:pPr>
      <w:rPr>
        <w:rFonts w:ascii="Symbol" w:hAnsi="Symbol" w:hint="default"/>
      </w:rPr>
    </w:lvl>
    <w:lvl w:ilvl="4" w:tplc="7750AA2E">
      <w:start w:val="1"/>
      <w:numFmt w:val="bullet"/>
      <w:lvlText w:val="o"/>
      <w:lvlJc w:val="left"/>
      <w:pPr>
        <w:ind w:left="3600" w:hanging="360"/>
      </w:pPr>
      <w:rPr>
        <w:rFonts w:ascii="Courier New" w:hAnsi="Courier New" w:hint="default"/>
      </w:rPr>
    </w:lvl>
    <w:lvl w:ilvl="5" w:tplc="26AAAC4E">
      <w:start w:val="1"/>
      <w:numFmt w:val="bullet"/>
      <w:lvlText w:val=""/>
      <w:lvlJc w:val="left"/>
      <w:pPr>
        <w:ind w:left="4320" w:hanging="360"/>
      </w:pPr>
      <w:rPr>
        <w:rFonts w:ascii="Wingdings" w:hAnsi="Wingdings" w:hint="default"/>
      </w:rPr>
    </w:lvl>
    <w:lvl w:ilvl="6" w:tplc="B7886B38">
      <w:start w:val="1"/>
      <w:numFmt w:val="bullet"/>
      <w:lvlText w:val=""/>
      <w:lvlJc w:val="left"/>
      <w:pPr>
        <w:ind w:left="5040" w:hanging="360"/>
      </w:pPr>
      <w:rPr>
        <w:rFonts w:ascii="Symbol" w:hAnsi="Symbol" w:hint="default"/>
      </w:rPr>
    </w:lvl>
    <w:lvl w:ilvl="7" w:tplc="D598B3B4">
      <w:start w:val="1"/>
      <w:numFmt w:val="bullet"/>
      <w:lvlText w:val="o"/>
      <w:lvlJc w:val="left"/>
      <w:pPr>
        <w:ind w:left="5760" w:hanging="360"/>
      </w:pPr>
      <w:rPr>
        <w:rFonts w:ascii="Courier New" w:hAnsi="Courier New" w:hint="default"/>
      </w:rPr>
    </w:lvl>
    <w:lvl w:ilvl="8" w:tplc="A5E82164">
      <w:start w:val="1"/>
      <w:numFmt w:val="bullet"/>
      <w:lvlText w:val=""/>
      <w:lvlJc w:val="left"/>
      <w:pPr>
        <w:ind w:left="6480" w:hanging="360"/>
      </w:pPr>
      <w:rPr>
        <w:rFonts w:ascii="Wingdings" w:hAnsi="Wingdings" w:hint="default"/>
      </w:rPr>
    </w:lvl>
  </w:abstractNum>
  <w:abstractNum w:abstractNumId="76" w15:restartNumberingAfterBreak="0">
    <w:nsid w:val="50952CD7"/>
    <w:multiLevelType w:val="hybridMultilevel"/>
    <w:tmpl w:val="FFFFFFFF"/>
    <w:lvl w:ilvl="0" w:tplc="D18ECBC8">
      <w:start w:val="1"/>
      <w:numFmt w:val="bullet"/>
      <w:lvlText w:val=""/>
      <w:lvlJc w:val="left"/>
      <w:pPr>
        <w:ind w:left="720" w:hanging="360"/>
      </w:pPr>
      <w:rPr>
        <w:rFonts w:ascii="Wingdings" w:hAnsi="Wingdings" w:hint="default"/>
      </w:rPr>
    </w:lvl>
    <w:lvl w:ilvl="1" w:tplc="4DAE6B5E">
      <w:start w:val="1"/>
      <w:numFmt w:val="bullet"/>
      <w:lvlText w:val="o"/>
      <w:lvlJc w:val="left"/>
      <w:pPr>
        <w:ind w:left="1440" w:hanging="360"/>
      </w:pPr>
      <w:rPr>
        <w:rFonts w:ascii="Courier New" w:hAnsi="Courier New" w:hint="default"/>
      </w:rPr>
    </w:lvl>
    <w:lvl w:ilvl="2" w:tplc="8E80360A">
      <w:start w:val="1"/>
      <w:numFmt w:val="bullet"/>
      <w:lvlText w:val=""/>
      <w:lvlJc w:val="left"/>
      <w:pPr>
        <w:ind w:left="2160" w:hanging="360"/>
      </w:pPr>
      <w:rPr>
        <w:rFonts w:ascii="Wingdings" w:hAnsi="Wingdings" w:hint="default"/>
      </w:rPr>
    </w:lvl>
    <w:lvl w:ilvl="3" w:tplc="6F103218">
      <w:start w:val="1"/>
      <w:numFmt w:val="bullet"/>
      <w:lvlText w:val=""/>
      <w:lvlJc w:val="left"/>
      <w:pPr>
        <w:ind w:left="2880" w:hanging="360"/>
      </w:pPr>
      <w:rPr>
        <w:rFonts w:ascii="Symbol" w:hAnsi="Symbol" w:hint="default"/>
      </w:rPr>
    </w:lvl>
    <w:lvl w:ilvl="4" w:tplc="1AF48652">
      <w:start w:val="1"/>
      <w:numFmt w:val="bullet"/>
      <w:lvlText w:val="o"/>
      <w:lvlJc w:val="left"/>
      <w:pPr>
        <w:ind w:left="3600" w:hanging="360"/>
      </w:pPr>
      <w:rPr>
        <w:rFonts w:ascii="Courier New" w:hAnsi="Courier New" w:hint="default"/>
      </w:rPr>
    </w:lvl>
    <w:lvl w:ilvl="5" w:tplc="5D6207C4">
      <w:start w:val="1"/>
      <w:numFmt w:val="bullet"/>
      <w:lvlText w:val=""/>
      <w:lvlJc w:val="left"/>
      <w:pPr>
        <w:ind w:left="4320" w:hanging="360"/>
      </w:pPr>
      <w:rPr>
        <w:rFonts w:ascii="Wingdings" w:hAnsi="Wingdings" w:hint="default"/>
      </w:rPr>
    </w:lvl>
    <w:lvl w:ilvl="6" w:tplc="52D88ED8">
      <w:start w:val="1"/>
      <w:numFmt w:val="bullet"/>
      <w:lvlText w:val=""/>
      <w:lvlJc w:val="left"/>
      <w:pPr>
        <w:ind w:left="5040" w:hanging="360"/>
      </w:pPr>
      <w:rPr>
        <w:rFonts w:ascii="Symbol" w:hAnsi="Symbol" w:hint="default"/>
      </w:rPr>
    </w:lvl>
    <w:lvl w:ilvl="7" w:tplc="85B85E04">
      <w:start w:val="1"/>
      <w:numFmt w:val="bullet"/>
      <w:lvlText w:val="o"/>
      <w:lvlJc w:val="left"/>
      <w:pPr>
        <w:ind w:left="5760" w:hanging="360"/>
      </w:pPr>
      <w:rPr>
        <w:rFonts w:ascii="Courier New" w:hAnsi="Courier New" w:hint="default"/>
      </w:rPr>
    </w:lvl>
    <w:lvl w:ilvl="8" w:tplc="30906F36">
      <w:start w:val="1"/>
      <w:numFmt w:val="bullet"/>
      <w:lvlText w:val=""/>
      <w:lvlJc w:val="left"/>
      <w:pPr>
        <w:ind w:left="6480" w:hanging="360"/>
      </w:pPr>
      <w:rPr>
        <w:rFonts w:ascii="Wingdings" w:hAnsi="Wingdings" w:hint="default"/>
      </w:rPr>
    </w:lvl>
  </w:abstractNum>
  <w:abstractNum w:abstractNumId="77" w15:restartNumberingAfterBreak="0">
    <w:nsid w:val="50B87698"/>
    <w:multiLevelType w:val="hybridMultilevel"/>
    <w:tmpl w:val="EE0AB7EE"/>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C14B23"/>
    <w:multiLevelType w:val="hybridMultilevel"/>
    <w:tmpl w:val="A9BC2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1A27820"/>
    <w:multiLevelType w:val="hybridMultilevel"/>
    <w:tmpl w:val="635AD148"/>
    <w:lvl w:ilvl="0" w:tplc="0F7A1C8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E72636"/>
    <w:multiLevelType w:val="hybridMultilevel"/>
    <w:tmpl w:val="5A947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535B1B2A"/>
    <w:multiLevelType w:val="hybridMultilevel"/>
    <w:tmpl w:val="9B1879CE"/>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5B275B"/>
    <w:multiLevelType w:val="hybridMultilevel"/>
    <w:tmpl w:val="3552FB86"/>
    <w:lvl w:ilvl="0" w:tplc="323EDA12">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57A64154"/>
    <w:multiLevelType w:val="hybridMultilevel"/>
    <w:tmpl w:val="EB98B654"/>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9E60A33"/>
    <w:multiLevelType w:val="hybridMultilevel"/>
    <w:tmpl w:val="5EE03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A2F094D"/>
    <w:multiLevelType w:val="hybridMultilevel"/>
    <w:tmpl w:val="F93E7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942ECB"/>
    <w:multiLevelType w:val="hybridMultilevel"/>
    <w:tmpl w:val="A6269716"/>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3C2F98"/>
    <w:multiLevelType w:val="hybridMultilevel"/>
    <w:tmpl w:val="394A5094"/>
    <w:lvl w:ilvl="0" w:tplc="D8747212">
      <w:start w:val="1965"/>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5C3D5C99"/>
    <w:multiLevelType w:val="hybridMultilevel"/>
    <w:tmpl w:val="FFFFFFFF"/>
    <w:lvl w:ilvl="0" w:tplc="653C1044">
      <w:start w:val="1"/>
      <w:numFmt w:val="bullet"/>
      <w:lvlText w:val=""/>
      <w:lvlJc w:val="left"/>
      <w:pPr>
        <w:ind w:left="720" w:hanging="360"/>
      </w:pPr>
      <w:rPr>
        <w:rFonts w:ascii="Symbol" w:hAnsi="Symbol" w:hint="default"/>
      </w:rPr>
    </w:lvl>
    <w:lvl w:ilvl="1" w:tplc="6A188736">
      <w:start w:val="1"/>
      <w:numFmt w:val="bullet"/>
      <w:lvlText w:val=""/>
      <w:lvlJc w:val="left"/>
      <w:pPr>
        <w:ind w:left="1440" w:hanging="360"/>
      </w:pPr>
      <w:rPr>
        <w:rFonts w:ascii="Wingdings" w:hAnsi="Wingdings" w:hint="default"/>
      </w:rPr>
    </w:lvl>
    <w:lvl w:ilvl="2" w:tplc="AD7C09EA">
      <w:start w:val="1"/>
      <w:numFmt w:val="bullet"/>
      <w:lvlText w:val=""/>
      <w:lvlJc w:val="left"/>
      <w:pPr>
        <w:ind w:left="2160" w:hanging="360"/>
      </w:pPr>
      <w:rPr>
        <w:rFonts w:ascii="Wingdings" w:hAnsi="Wingdings" w:hint="default"/>
      </w:rPr>
    </w:lvl>
    <w:lvl w:ilvl="3" w:tplc="D11A54F0">
      <w:start w:val="1"/>
      <w:numFmt w:val="bullet"/>
      <w:lvlText w:val=""/>
      <w:lvlJc w:val="left"/>
      <w:pPr>
        <w:ind w:left="2880" w:hanging="360"/>
      </w:pPr>
      <w:rPr>
        <w:rFonts w:ascii="Symbol" w:hAnsi="Symbol" w:hint="default"/>
      </w:rPr>
    </w:lvl>
    <w:lvl w:ilvl="4" w:tplc="FE5CC006">
      <w:start w:val="1"/>
      <w:numFmt w:val="bullet"/>
      <w:lvlText w:val="o"/>
      <w:lvlJc w:val="left"/>
      <w:pPr>
        <w:ind w:left="3600" w:hanging="360"/>
      </w:pPr>
      <w:rPr>
        <w:rFonts w:ascii="Courier New" w:hAnsi="Courier New" w:hint="default"/>
      </w:rPr>
    </w:lvl>
    <w:lvl w:ilvl="5" w:tplc="2BF0EFEE">
      <w:start w:val="1"/>
      <w:numFmt w:val="bullet"/>
      <w:lvlText w:val=""/>
      <w:lvlJc w:val="left"/>
      <w:pPr>
        <w:ind w:left="4320" w:hanging="360"/>
      </w:pPr>
      <w:rPr>
        <w:rFonts w:ascii="Wingdings" w:hAnsi="Wingdings" w:hint="default"/>
      </w:rPr>
    </w:lvl>
    <w:lvl w:ilvl="6" w:tplc="1846A3A8">
      <w:start w:val="1"/>
      <w:numFmt w:val="bullet"/>
      <w:lvlText w:val=""/>
      <w:lvlJc w:val="left"/>
      <w:pPr>
        <w:ind w:left="5040" w:hanging="360"/>
      </w:pPr>
      <w:rPr>
        <w:rFonts w:ascii="Symbol" w:hAnsi="Symbol" w:hint="default"/>
      </w:rPr>
    </w:lvl>
    <w:lvl w:ilvl="7" w:tplc="EA4AAF96">
      <w:start w:val="1"/>
      <w:numFmt w:val="bullet"/>
      <w:lvlText w:val="o"/>
      <w:lvlJc w:val="left"/>
      <w:pPr>
        <w:ind w:left="5760" w:hanging="360"/>
      </w:pPr>
      <w:rPr>
        <w:rFonts w:ascii="Courier New" w:hAnsi="Courier New" w:hint="default"/>
      </w:rPr>
    </w:lvl>
    <w:lvl w:ilvl="8" w:tplc="AB5EBF5E">
      <w:start w:val="1"/>
      <w:numFmt w:val="bullet"/>
      <w:lvlText w:val=""/>
      <w:lvlJc w:val="left"/>
      <w:pPr>
        <w:ind w:left="6480" w:hanging="360"/>
      </w:pPr>
      <w:rPr>
        <w:rFonts w:ascii="Wingdings" w:hAnsi="Wingdings" w:hint="default"/>
      </w:rPr>
    </w:lvl>
  </w:abstractNum>
  <w:abstractNum w:abstractNumId="89" w15:restartNumberingAfterBreak="0">
    <w:nsid w:val="5C6D7C8A"/>
    <w:multiLevelType w:val="hybridMultilevel"/>
    <w:tmpl w:val="FFFFFFFF"/>
    <w:lvl w:ilvl="0" w:tplc="27A2FFB8">
      <w:start w:val="1"/>
      <w:numFmt w:val="bullet"/>
      <w:lvlText w:val=""/>
      <w:lvlJc w:val="left"/>
      <w:pPr>
        <w:ind w:left="720" w:hanging="360"/>
      </w:pPr>
      <w:rPr>
        <w:rFonts w:ascii="Wingdings" w:hAnsi="Wingdings" w:hint="default"/>
      </w:rPr>
    </w:lvl>
    <w:lvl w:ilvl="1" w:tplc="E14EFAFE">
      <w:start w:val="1"/>
      <w:numFmt w:val="bullet"/>
      <w:lvlText w:val="o"/>
      <w:lvlJc w:val="left"/>
      <w:pPr>
        <w:ind w:left="1440" w:hanging="360"/>
      </w:pPr>
      <w:rPr>
        <w:rFonts w:ascii="Courier New" w:hAnsi="Courier New" w:hint="default"/>
      </w:rPr>
    </w:lvl>
    <w:lvl w:ilvl="2" w:tplc="81421F4C">
      <w:start w:val="1"/>
      <w:numFmt w:val="bullet"/>
      <w:lvlText w:val=""/>
      <w:lvlJc w:val="left"/>
      <w:pPr>
        <w:ind w:left="2160" w:hanging="360"/>
      </w:pPr>
      <w:rPr>
        <w:rFonts w:ascii="Wingdings" w:hAnsi="Wingdings" w:hint="default"/>
      </w:rPr>
    </w:lvl>
    <w:lvl w:ilvl="3" w:tplc="EDAEC696">
      <w:start w:val="1"/>
      <w:numFmt w:val="bullet"/>
      <w:lvlText w:val=""/>
      <w:lvlJc w:val="left"/>
      <w:pPr>
        <w:ind w:left="2880" w:hanging="360"/>
      </w:pPr>
      <w:rPr>
        <w:rFonts w:ascii="Symbol" w:hAnsi="Symbol" w:hint="default"/>
      </w:rPr>
    </w:lvl>
    <w:lvl w:ilvl="4" w:tplc="1AE4194A">
      <w:start w:val="1"/>
      <w:numFmt w:val="bullet"/>
      <w:lvlText w:val="o"/>
      <w:lvlJc w:val="left"/>
      <w:pPr>
        <w:ind w:left="3600" w:hanging="360"/>
      </w:pPr>
      <w:rPr>
        <w:rFonts w:ascii="Courier New" w:hAnsi="Courier New" w:hint="default"/>
      </w:rPr>
    </w:lvl>
    <w:lvl w:ilvl="5" w:tplc="70E8110E">
      <w:start w:val="1"/>
      <w:numFmt w:val="bullet"/>
      <w:lvlText w:val=""/>
      <w:lvlJc w:val="left"/>
      <w:pPr>
        <w:ind w:left="4320" w:hanging="360"/>
      </w:pPr>
      <w:rPr>
        <w:rFonts w:ascii="Wingdings" w:hAnsi="Wingdings" w:hint="default"/>
      </w:rPr>
    </w:lvl>
    <w:lvl w:ilvl="6" w:tplc="87DA5B26">
      <w:start w:val="1"/>
      <w:numFmt w:val="bullet"/>
      <w:lvlText w:val=""/>
      <w:lvlJc w:val="left"/>
      <w:pPr>
        <w:ind w:left="5040" w:hanging="360"/>
      </w:pPr>
      <w:rPr>
        <w:rFonts w:ascii="Symbol" w:hAnsi="Symbol" w:hint="default"/>
      </w:rPr>
    </w:lvl>
    <w:lvl w:ilvl="7" w:tplc="1A0EEB58">
      <w:start w:val="1"/>
      <w:numFmt w:val="bullet"/>
      <w:lvlText w:val="o"/>
      <w:lvlJc w:val="left"/>
      <w:pPr>
        <w:ind w:left="5760" w:hanging="360"/>
      </w:pPr>
      <w:rPr>
        <w:rFonts w:ascii="Courier New" w:hAnsi="Courier New" w:hint="default"/>
      </w:rPr>
    </w:lvl>
    <w:lvl w:ilvl="8" w:tplc="315CE5EA">
      <w:start w:val="1"/>
      <w:numFmt w:val="bullet"/>
      <w:lvlText w:val=""/>
      <w:lvlJc w:val="left"/>
      <w:pPr>
        <w:ind w:left="6480" w:hanging="360"/>
      </w:pPr>
      <w:rPr>
        <w:rFonts w:ascii="Wingdings" w:hAnsi="Wingdings" w:hint="default"/>
      </w:rPr>
    </w:lvl>
  </w:abstractNum>
  <w:abstractNum w:abstractNumId="90" w15:restartNumberingAfterBreak="0">
    <w:nsid w:val="5DB53ABD"/>
    <w:multiLevelType w:val="hybridMultilevel"/>
    <w:tmpl w:val="5BEAA1AC"/>
    <w:lvl w:ilvl="0" w:tplc="323EDA1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232D14"/>
    <w:multiLevelType w:val="hybridMultilevel"/>
    <w:tmpl w:val="FFFFFFFF"/>
    <w:lvl w:ilvl="0" w:tplc="38F2127E">
      <w:start w:val="1"/>
      <w:numFmt w:val="bullet"/>
      <w:lvlText w:val=""/>
      <w:lvlJc w:val="left"/>
      <w:pPr>
        <w:ind w:left="720" w:hanging="360"/>
      </w:pPr>
      <w:rPr>
        <w:rFonts w:ascii="Symbol" w:hAnsi="Symbol" w:hint="default"/>
      </w:rPr>
    </w:lvl>
    <w:lvl w:ilvl="1" w:tplc="E1389E4A">
      <w:start w:val="1"/>
      <w:numFmt w:val="bullet"/>
      <w:lvlText w:val=""/>
      <w:lvlJc w:val="left"/>
      <w:pPr>
        <w:ind w:left="1440" w:hanging="360"/>
      </w:pPr>
      <w:rPr>
        <w:rFonts w:ascii="Symbol" w:hAnsi="Symbol" w:hint="default"/>
      </w:rPr>
    </w:lvl>
    <w:lvl w:ilvl="2" w:tplc="0B24BB26">
      <w:start w:val="1"/>
      <w:numFmt w:val="bullet"/>
      <w:lvlText w:val=""/>
      <w:lvlJc w:val="left"/>
      <w:pPr>
        <w:ind w:left="2160" w:hanging="360"/>
      </w:pPr>
      <w:rPr>
        <w:rFonts w:ascii="Wingdings" w:hAnsi="Wingdings" w:hint="default"/>
      </w:rPr>
    </w:lvl>
    <w:lvl w:ilvl="3" w:tplc="0FAED04A">
      <w:start w:val="1"/>
      <w:numFmt w:val="bullet"/>
      <w:lvlText w:val=""/>
      <w:lvlJc w:val="left"/>
      <w:pPr>
        <w:ind w:left="2880" w:hanging="360"/>
      </w:pPr>
      <w:rPr>
        <w:rFonts w:ascii="Symbol" w:hAnsi="Symbol" w:hint="default"/>
      </w:rPr>
    </w:lvl>
    <w:lvl w:ilvl="4" w:tplc="31CA7EF4">
      <w:start w:val="1"/>
      <w:numFmt w:val="bullet"/>
      <w:lvlText w:val="o"/>
      <w:lvlJc w:val="left"/>
      <w:pPr>
        <w:ind w:left="3600" w:hanging="360"/>
      </w:pPr>
      <w:rPr>
        <w:rFonts w:ascii="Courier New" w:hAnsi="Courier New" w:hint="default"/>
      </w:rPr>
    </w:lvl>
    <w:lvl w:ilvl="5" w:tplc="E970F184">
      <w:start w:val="1"/>
      <w:numFmt w:val="bullet"/>
      <w:lvlText w:val=""/>
      <w:lvlJc w:val="left"/>
      <w:pPr>
        <w:ind w:left="4320" w:hanging="360"/>
      </w:pPr>
      <w:rPr>
        <w:rFonts w:ascii="Wingdings" w:hAnsi="Wingdings" w:hint="default"/>
      </w:rPr>
    </w:lvl>
    <w:lvl w:ilvl="6" w:tplc="E590705A">
      <w:start w:val="1"/>
      <w:numFmt w:val="bullet"/>
      <w:lvlText w:val=""/>
      <w:lvlJc w:val="left"/>
      <w:pPr>
        <w:ind w:left="5040" w:hanging="360"/>
      </w:pPr>
      <w:rPr>
        <w:rFonts w:ascii="Symbol" w:hAnsi="Symbol" w:hint="default"/>
      </w:rPr>
    </w:lvl>
    <w:lvl w:ilvl="7" w:tplc="C8946238">
      <w:start w:val="1"/>
      <w:numFmt w:val="bullet"/>
      <w:lvlText w:val="o"/>
      <w:lvlJc w:val="left"/>
      <w:pPr>
        <w:ind w:left="5760" w:hanging="360"/>
      </w:pPr>
      <w:rPr>
        <w:rFonts w:ascii="Courier New" w:hAnsi="Courier New" w:hint="default"/>
      </w:rPr>
    </w:lvl>
    <w:lvl w:ilvl="8" w:tplc="5362624A">
      <w:start w:val="1"/>
      <w:numFmt w:val="bullet"/>
      <w:lvlText w:val=""/>
      <w:lvlJc w:val="left"/>
      <w:pPr>
        <w:ind w:left="6480" w:hanging="360"/>
      </w:pPr>
      <w:rPr>
        <w:rFonts w:ascii="Wingdings" w:hAnsi="Wingdings" w:hint="default"/>
      </w:rPr>
    </w:lvl>
  </w:abstractNum>
  <w:abstractNum w:abstractNumId="92" w15:restartNumberingAfterBreak="0">
    <w:nsid w:val="5E3E3C55"/>
    <w:multiLevelType w:val="hybridMultilevel"/>
    <w:tmpl w:val="6D967126"/>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F405362"/>
    <w:multiLevelType w:val="hybridMultilevel"/>
    <w:tmpl w:val="29B0B5B0"/>
    <w:lvl w:ilvl="0" w:tplc="323EDA12">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08D39C1"/>
    <w:multiLevelType w:val="hybridMultilevel"/>
    <w:tmpl w:val="A0567C8E"/>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443AF9"/>
    <w:multiLevelType w:val="hybridMultilevel"/>
    <w:tmpl w:val="FFFFFFFF"/>
    <w:lvl w:ilvl="0" w:tplc="456CBCC6">
      <w:start w:val="1"/>
      <w:numFmt w:val="bullet"/>
      <w:lvlText w:val=""/>
      <w:lvlJc w:val="left"/>
      <w:pPr>
        <w:ind w:left="720" w:hanging="360"/>
      </w:pPr>
      <w:rPr>
        <w:rFonts w:ascii="Wingdings" w:hAnsi="Wingdings" w:hint="default"/>
      </w:rPr>
    </w:lvl>
    <w:lvl w:ilvl="1" w:tplc="862A89FE">
      <w:start w:val="1"/>
      <w:numFmt w:val="bullet"/>
      <w:lvlText w:val="o"/>
      <w:lvlJc w:val="left"/>
      <w:pPr>
        <w:ind w:left="1440" w:hanging="360"/>
      </w:pPr>
      <w:rPr>
        <w:rFonts w:ascii="Courier New" w:hAnsi="Courier New" w:hint="default"/>
      </w:rPr>
    </w:lvl>
    <w:lvl w:ilvl="2" w:tplc="4E2EA788">
      <w:start w:val="1"/>
      <w:numFmt w:val="bullet"/>
      <w:lvlText w:val=""/>
      <w:lvlJc w:val="left"/>
      <w:pPr>
        <w:ind w:left="2160" w:hanging="360"/>
      </w:pPr>
      <w:rPr>
        <w:rFonts w:ascii="Wingdings" w:hAnsi="Wingdings" w:hint="default"/>
      </w:rPr>
    </w:lvl>
    <w:lvl w:ilvl="3" w:tplc="AD981FCA">
      <w:start w:val="1"/>
      <w:numFmt w:val="bullet"/>
      <w:lvlText w:val=""/>
      <w:lvlJc w:val="left"/>
      <w:pPr>
        <w:ind w:left="2880" w:hanging="360"/>
      </w:pPr>
      <w:rPr>
        <w:rFonts w:ascii="Symbol" w:hAnsi="Symbol" w:hint="default"/>
      </w:rPr>
    </w:lvl>
    <w:lvl w:ilvl="4" w:tplc="E43EE4BA">
      <w:start w:val="1"/>
      <w:numFmt w:val="bullet"/>
      <w:lvlText w:val="o"/>
      <w:lvlJc w:val="left"/>
      <w:pPr>
        <w:ind w:left="3600" w:hanging="360"/>
      </w:pPr>
      <w:rPr>
        <w:rFonts w:ascii="Courier New" w:hAnsi="Courier New" w:hint="default"/>
      </w:rPr>
    </w:lvl>
    <w:lvl w:ilvl="5" w:tplc="40CE91E6">
      <w:start w:val="1"/>
      <w:numFmt w:val="bullet"/>
      <w:lvlText w:val=""/>
      <w:lvlJc w:val="left"/>
      <w:pPr>
        <w:ind w:left="4320" w:hanging="360"/>
      </w:pPr>
      <w:rPr>
        <w:rFonts w:ascii="Wingdings" w:hAnsi="Wingdings" w:hint="default"/>
      </w:rPr>
    </w:lvl>
    <w:lvl w:ilvl="6" w:tplc="B7F0FA98">
      <w:start w:val="1"/>
      <w:numFmt w:val="bullet"/>
      <w:lvlText w:val=""/>
      <w:lvlJc w:val="left"/>
      <w:pPr>
        <w:ind w:left="5040" w:hanging="360"/>
      </w:pPr>
      <w:rPr>
        <w:rFonts w:ascii="Symbol" w:hAnsi="Symbol" w:hint="default"/>
      </w:rPr>
    </w:lvl>
    <w:lvl w:ilvl="7" w:tplc="42900A34">
      <w:start w:val="1"/>
      <w:numFmt w:val="bullet"/>
      <w:lvlText w:val="o"/>
      <w:lvlJc w:val="left"/>
      <w:pPr>
        <w:ind w:left="5760" w:hanging="360"/>
      </w:pPr>
      <w:rPr>
        <w:rFonts w:ascii="Courier New" w:hAnsi="Courier New" w:hint="default"/>
      </w:rPr>
    </w:lvl>
    <w:lvl w:ilvl="8" w:tplc="DD5EE0B2">
      <w:start w:val="1"/>
      <w:numFmt w:val="bullet"/>
      <w:lvlText w:val=""/>
      <w:lvlJc w:val="left"/>
      <w:pPr>
        <w:ind w:left="6480" w:hanging="360"/>
      </w:pPr>
      <w:rPr>
        <w:rFonts w:ascii="Wingdings" w:hAnsi="Wingdings" w:hint="default"/>
      </w:rPr>
    </w:lvl>
  </w:abstractNum>
  <w:abstractNum w:abstractNumId="96" w15:restartNumberingAfterBreak="0">
    <w:nsid w:val="65C03660"/>
    <w:multiLevelType w:val="hybridMultilevel"/>
    <w:tmpl w:val="FFFFFFFF"/>
    <w:lvl w:ilvl="0" w:tplc="920666BC">
      <w:start w:val="1"/>
      <w:numFmt w:val="bullet"/>
      <w:lvlText w:val=""/>
      <w:lvlJc w:val="left"/>
      <w:pPr>
        <w:ind w:left="720" w:hanging="360"/>
      </w:pPr>
      <w:rPr>
        <w:rFonts w:ascii="Wingdings" w:hAnsi="Wingdings" w:hint="default"/>
      </w:rPr>
    </w:lvl>
    <w:lvl w:ilvl="1" w:tplc="C4C69C8A">
      <w:start w:val="1"/>
      <w:numFmt w:val="bullet"/>
      <w:lvlText w:val="o"/>
      <w:lvlJc w:val="left"/>
      <w:pPr>
        <w:ind w:left="1440" w:hanging="360"/>
      </w:pPr>
      <w:rPr>
        <w:rFonts w:ascii="Courier New" w:hAnsi="Courier New" w:hint="default"/>
      </w:rPr>
    </w:lvl>
    <w:lvl w:ilvl="2" w:tplc="DA12A028">
      <w:start w:val="1"/>
      <w:numFmt w:val="bullet"/>
      <w:lvlText w:val=""/>
      <w:lvlJc w:val="left"/>
      <w:pPr>
        <w:ind w:left="2160" w:hanging="360"/>
      </w:pPr>
      <w:rPr>
        <w:rFonts w:ascii="Wingdings" w:hAnsi="Wingdings" w:hint="default"/>
      </w:rPr>
    </w:lvl>
    <w:lvl w:ilvl="3" w:tplc="A93621FE">
      <w:start w:val="1"/>
      <w:numFmt w:val="bullet"/>
      <w:lvlText w:val=""/>
      <w:lvlJc w:val="left"/>
      <w:pPr>
        <w:ind w:left="2880" w:hanging="360"/>
      </w:pPr>
      <w:rPr>
        <w:rFonts w:ascii="Symbol" w:hAnsi="Symbol" w:hint="default"/>
      </w:rPr>
    </w:lvl>
    <w:lvl w:ilvl="4" w:tplc="8EE42BB2">
      <w:start w:val="1"/>
      <w:numFmt w:val="bullet"/>
      <w:lvlText w:val="o"/>
      <w:lvlJc w:val="left"/>
      <w:pPr>
        <w:ind w:left="3600" w:hanging="360"/>
      </w:pPr>
      <w:rPr>
        <w:rFonts w:ascii="Courier New" w:hAnsi="Courier New" w:hint="default"/>
      </w:rPr>
    </w:lvl>
    <w:lvl w:ilvl="5" w:tplc="91804C04">
      <w:start w:val="1"/>
      <w:numFmt w:val="bullet"/>
      <w:lvlText w:val=""/>
      <w:lvlJc w:val="left"/>
      <w:pPr>
        <w:ind w:left="4320" w:hanging="360"/>
      </w:pPr>
      <w:rPr>
        <w:rFonts w:ascii="Wingdings" w:hAnsi="Wingdings" w:hint="default"/>
      </w:rPr>
    </w:lvl>
    <w:lvl w:ilvl="6" w:tplc="C354F00C">
      <w:start w:val="1"/>
      <w:numFmt w:val="bullet"/>
      <w:lvlText w:val=""/>
      <w:lvlJc w:val="left"/>
      <w:pPr>
        <w:ind w:left="5040" w:hanging="360"/>
      </w:pPr>
      <w:rPr>
        <w:rFonts w:ascii="Symbol" w:hAnsi="Symbol" w:hint="default"/>
      </w:rPr>
    </w:lvl>
    <w:lvl w:ilvl="7" w:tplc="85C8B58E">
      <w:start w:val="1"/>
      <w:numFmt w:val="bullet"/>
      <w:lvlText w:val="o"/>
      <w:lvlJc w:val="left"/>
      <w:pPr>
        <w:ind w:left="5760" w:hanging="360"/>
      </w:pPr>
      <w:rPr>
        <w:rFonts w:ascii="Courier New" w:hAnsi="Courier New" w:hint="default"/>
      </w:rPr>
    </w:lvl>
    <w:lvl w:ilvl="8" w:tplc="97E4A782">
      <w:start w:val="1"/>
      <w:numFmt w:val="bullet"/>
      <w:lvlText w:val=""/>
      <w:lvlJc w:val="left"/>
      <w:pPr>
        <w:ind w:left="6480" w:hanging="360"/>
      </w:pPr>
      <w:rPr>
        <w:rFonts w:ascii="Wingdings" w:hAnsi="Wingdings" w:hint="default"/>
      </w:rPr>
    </w:lvl>
  </w:abstractNum>
  <w:abstractNum w:abstractNumId="97" w15:restartNumberingAfterBreak="0">
    <w:nsid w:val="67DB7B50"/>
    <w:multiLevelType w:val="hybridMultilevel"/>
    <w:tmpl w:val="ED567F06"/>
    <w:lvl w:ilvl="0" w:tplc="FE583E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A9E7708"/>
    <w:multiLevelType w:val="hybridMultilevel"/>
    <w:tmpl w:val="7F1817F8"/>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753AC4"/>
    <w:multiLevelType w:val="hybridMultilevel"/>
    <w:tmpl w:val="44722042"/>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717751"/>
    <w:multiLevelType w:val="hybridMultilevel"/>
    <w:tmpl w:val="0744FD00"/>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17B51A2"/>
    <w:multiLevelType w:val="hybridMultilevel"/>
    <w:tmpl w:val="1D7EEC10"/>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26F4C50"/>
    <w:multiLevelType w:val="hybridMultilevel"/>
    <w:tmpl w:val="3AF403C6"/>
    <w:lvl w:ilvl="0" w:tplc="323EDA1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2E50B34"/>
    <w:multiLevelType w:val="hybridMultilevel"/>
    <w:tmpl w:val="1550170C"/>
    <w:lvl w:ilvl="0" w:tplc="323EDA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5225A8B"/>
    <w:multiLevelType w:val="hybridMultilevel"/>
    <w:tmpl w:val="4F7256DC"/>
    <w:lvl w:ilvl="0" w:tplc="E23C991A">
      <w:numFmt w:val="bullet"/>
      <w:pStyle w:val="Prrafodelista"/>
      <w:lvlText w:val="-"/>
      <w:lvlJc w:val="left"/>
      <w:pPr>
        <w:ind w:left="720" w:hanging="360"/>
      </w:pPr>
      <w:rPr>
        <w:rFonts w:ascii="Georgia Pro" w:eastAsiaTheme="minorHAnsi" w:hAnsi="Georgia Pro" w:cs="Segoe UI 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761F60D2"/>
    <w:multiLevelType w:val="hybridMultilevel"/>
    <w:tmpl w:val="41908F7C"/>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99C2D87"/>
    <w:multiLevelType w:val="hybridMultilevel"/>
    <w:tmpl w:val="935A5904"/>
    <w:lvl w:ilvl="0" w:tplc="D8747212">
      <w:start w:val="196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376B78"/>
    <w:multiLevelType w:val="hybridMultilevel"/>
    <w:tmpl w:val="75CED760"/>
    <w:lvl w:ilvl="0" w:tplc="323EDA1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C262296"/>
    <w:multiLevelType w:val="hybridMultilevel"/>
    <w:tmpl w:val="FFFFFFFF"/>
    <w:lvl w:ilvl="0" w:tplc="046E54F8">
      <w:start w:val="1"/>
      <w:numFmt w:val="bullet"/>
      <w:lvlText w:val=""/>
      <w:lvlJc w:val="left"/>
      <w:pPr>
        <w:ind w:left="720" w:hanging="360"/>
      </w:pPr>
      <w:rPr>
        <w:rFonts w:ascii="Wingdings" w:hAnsi="Wingdings" w:hint="default"/>
      </w:rPr>
    </w:lvl>
    <w:lvl w:ilvl="1" w:tplc="21923910">
      <w:start w:val="1"/>
      <w:numFmt w:val="bullet"/>
      <w:lvlText w:val="o"/>
      <w:lvlJc w:val="left"/>
      <w:pPr>
        <w:ind w:left="1440" w:hanging="360"/>
      </w:pPr>
      <w:rPr>
        <w:rFonts w:ascii="Courier New" w:hAnsi="Courier New" w:hint="default"/>
      </w:rPr>
    </w:lvl>
    <w:lvl w:ilvl="2" w:tplc="86D636BE">
      <w:start w:val="1"/>
      <w:numFmt w:val="bullet"/>
      <w:lvlText w:val=""/>
      <w:lvlJc w:val="left"/>
      <w:pPr>
        <w:ind w:left="2160" w:hanging="360"/>
      </w:pPr>
      <w:rPr>
        <w:rFonts w:ascii="Wingdings" w:hAnsi="Wingdings" w:hint="default"/>
      </w:rPr>
    </w:lvl>
    <w:lvl w:ilvl="3" w:tplc="7046C1D0">
      <w:start w:val="1"/>
      <w:numFmt w:val="bullet"/>
      <w:lvlText w:val=""/>
      <w:lvlJc w:val="left"/>
      <w:pPr>
        <w:ind w:left="2880" w:hanging="360"/>
      </w:pPr>
      <w:rPr>
        <w:rFonts w:ascii="Symbol" w:hAnsi="Symbol" w:hint="default"/>
      </w:rPr>
    </w:lvl>
    <w:lvl w:ilvl="4" w:tplc="D41E22CA">
      <w:start w:val="1"/>
      <w:numFmt w:val="bullet"/>
      <w:lvlText w:val="o"/>
      <w:lvlJc w:val="left"/>
      <w:pPr>
        <w:ind w:left="3600" w:hanging="360"/>
      </w:pPr>
      <w:rPr>
        <w:rFonts w:ascii="Courier New" w:hAnsi="Courier New" w:hint="default"/>
      </w:rPr>
    </w:lvl>
    <w:lvl w:ilvl="5" w:tplc="1C28B2C0">
      <w:start w:val="1"/>
      <w:numFmt w:val="bullet"/>
      <w:lvlText w:val=""/>
      <w:lvlJc w:val="left"/>
      <w:pPr>
        <w:ind w:left="4320" w:hanging="360"/>
      </w:pPr>
      <w:rPr>
        <w:rFonts w:ascii="Wingdings" w:hAnsi="Wingdings" w:hint="default"/>
      </w:rPr>
    </w:lvl>
    <w:lvl w:ilvl="6" w:tplc="E236F332">
      <w:start w:val="1"/>
      <w:numFmt w:val="bullet"/>
      <w:lvlText w:val=""/>
      <w:lvlJc w:val="left"/>
      <w:pPr>
        <w:ind w:left="5040" w:hanging="360"/>
      </w:pPr>
      <w:rPr>
        <w:rFonts w:ascii="Symbol" w:hAnsi="Symbol" w:hint="default"/>
      </w:rPr>
    </w:lvl>
    <w:lvl w:ilvl="7" w:tplc="72F81510">
      <w:start w:val="1"/>
      <w:numFmt w:val="bullet"/>
      <w:lvlText w:val="o"/>
      <w:lvlJc w:val="left"/>
      <w:pPr>
        <w:ind w:left="5760" w:hanging="360"/>
      </w:pPr>
      <w:rPr>
        <w:rFonts w:ascii="Courier New" w:hAnsi="Courier New" w:hint="default"/>
      </w:rPr>
    </w:lvl>
    <w:lvl w:ilvl="8" w:tplc="87FE9B14">
      <w:start w:val="1"/>
      <w:numFmt w:val="bullet"/>
      <w:lvlText w:val=""/>
      <w:lvlJc w:val="left"/>
      <w:pPr>
        <w:ind w:left="6480" w:hanging="360"/>
      </w:pPr>
      <w:rPr>
        <w:rFonts w:ascii="Wingdings" w:hAnsi="Wingdings" w:hint="default"/>
      </w:rPr>
    </w:lvl>
  </w:abstractNum>
  <w:num w:numId="1">
    <w:abstractNumId w:val="10"/>
  </w:num>
  <w:num w:numId="2">
    <w:abstractNumId w:val="72"/>
  </w:num>
  <w:num w:numId="3">
    <w:abstractNumId w:val="40"/>
  </w:num>
  <w:num w:numId="4">
    <w:abstractNumId w:val="47"/>
  </w:num>
  <w:num w:numId="5">
    <w:abstractNumId w:val="85"/>
  </w:num>
  <w:num w:numId="6">
    <w:abstractNumId w:val="57"/>
  </w:num>
  <w:num w:numId="7">
    <w:abstractNumId w:val="19"/>
  </w:num>
  <w:num w:numId="8">
    <w:abstractNumId w:val="80"/>
  </w:num>
  <w:num w:numId="9">
    <w:abstractNumId w:val="78"/>
  </w:num>
  <w:num w:numId="10">
    <w:abstractNumId w:val="37"/>
  </w:num>
  <w:num w:numId="11">
    <w:abstractNumId w:val="8"/>
  </w:num>
  <w:num w:numId="12">
    <w:abstractNumId w:val="84"/>
  </w:num>
  <w:num w:numId="13">
    <w:abstractNumId w:val="104"/>
  </w:num>
  <w:num w:numId="14">
    <w:abstractNumId w:val="102"/>
  </w:num>
  <w:num w:numId="15">
    <w:abstractNumId w:val="97"/>
  </w:num>
  <w:num w:numId="16">
    <w:abstractNumId w:val="100"/>
  </w:num>
  <w:num w:numId="17">
    <w:abstractNumId w:val="28"/>
  </w:num>
  <w:num w:numId="18">
    <w:abstractNumId w:val="21"/>
  </w:num>
  <w:num w:numId="19">
    <w:abstractNumId w:val="81"/>
  </w:num>
  <w:num w:numId="20">
    <w:abstractNumId w:val="3"/>
  </w:num>
  <w:num w:numId="21">
    <w:abstractNumId w:val="82"/>
  </w:num>
  <w:num w:numId="22">
    <w:abstractNumId w:val="18"/>
  </w:num>
  <w:num w:numId="23">
    <w:abstractNumId w:val="87"/>
  </w:num>
  <w:num w:numId="24">
    <w:abstractNumId w:val="105"/>
  </w:num>
  <w:num w:numId="25">
    <w:abstractNumId w:val="4"/>
  </w:num>
  <w:num w:numId="26">
    <w:abstractNumId w:val="30"/>
  </w:num>
  <w:num w:numId="27">
    <w:abstractNumId w:val="39"/>
  </w:num>
  <w:num w:numId="28">
    <w:abstractNumId w:val="103"/>
  </w:num>
  <w:num w:numId="29">
    <w:abstractNumId w:val="9"/>
  </w:num>
  <w:num w:numId="30">
    <w:abstractNumId w:val="7"/>
  </w:num>
  <w:num w:numId="31">
    <w:abstractNumId w:val="61"/>
  </w:num>
  <w:num w:numId="32">
    <w:abstractNumId w:val="15"/>
  </w:num>
  <w:num w:numId="33">
    <w:abstractNumId w:val="69"/>
  </w:num>
  <w:num w:numId="34">
    <w:abstractNumId w:val="38"/>
  </w:num>
  <w:num w:numId="35">
    <w:abstractNumId w:val="90"/>
  </w:num>
  <w:num w:numId="36">
    <w:abstractNumId w:val="67"/>
  </w:num>
  <w:num w:numId="37">
    <w:abstractNumId w:val="6"/>
  </w:num>
  <w:num w:numId="38">
    <w:abstractNumId w:val="53"/>
  </w:num>
  <w:num w:numId="39">
    <w:abstractNumId w:val="92"/>
  </w:num>
  <w:num w:numId="40">
    <w:abstractNumId w:val="1"/>
  </w:num>
  <w:num w:numId="41">
    <w:abstractNumId w:val="59"/>
  </w:num>
  <w:num w:numId="42">
    <w:abstractNumId w:val="48"/>
  </w:num>
  <w:num w:numId="43">
    <w:abstractNumId w:val="83"/>
  </w:num>
  <w:num w:numId="44">
    <w:abstractNumId w:val="99"/>
  </w:num>
  <w:num w:numId="45">
    <w:abstractNumId w:val="14"/>
  </w:num>
  <w:num w:numId="46">
    <w:abstractNumId w:val="0"/>
  </w:num>
  <w:num w:numId="47">
    <w:abstractNumId w:val="13"/>
  </w:num>
  <w:num w:numId="48">
    <w:abstractNumId w:val="74"/>
  </w:num>
  <w:num w:numId="49">
    <w:abstractNumId w:val="20"/>
  </w:num>
  <w:num w:numId="50">
    <w:abstractNumId w:val="46"/>
  </w:num>
  <w:num w:numId="51">
    <w:abstractNumId w:val="34"/>
  </w:num>
  <w:num w:numId="52">
    <w:abstractNumId w:val="27"/>
  </w:num>
  <w:num w:numId="53">
    <w:abstractNumId w:val="96"/>
  </w:num>
  <w:num w:numId="54">
    <w:abstractNumId w:val="29"/>
  </w:num>
  <w:num w:numId="55">
    <w:abstractNumId w:val="66"/>
  </w:num>
  <w:num w:numId="56">
    <w:abstractNumId w:val="75"/>
  </w:num>
  <w:num w:numId="57">
    <w:abstractNumId w:val="95"/>
  </w:num>
  <w:num w:numId="58">
    <w:abstractNumId w:val="63"/>
  </w:num>
  <w:num w:numId="59">
    <w:abstractNumId w:val="88"/>
  </w:num>
  <w:num w:numId="60">
    <w:abstractNumId w:val="23"/>
  </w:num>
  <w:num w:numId="61">
    <w:abstractNumId w:val="79"/>
  </w:num>
  <w:num w:numId="62">
    <w:abstractNumId w:val="68"/>
  </w:num>
  <w:num w:numId="63">
    <w:abstractNumId w:val="60"/>
  </w:num>
  <w:num w:numId="64">
    <w:abstractNumId w:val="70"/>
  </w:num>
  <w:num w:numId="65">
    <w:abstractNumId w:val="49"/>
  </w:num>
  <w:num w:numId="66">
    <w:abstractNumId w:val="77"/>
  </w:num>
  <w:num w:numId="67">
    <w:abstractNumId w:val="11"/>
  </w:num>
  <w:num w:numId="68">
    <w:abstractNumId w:val="101"/>
  </w:num>
  <w:num w:numId="69">
    <w:abstractNumId w:val="25"/>
  </w:num>
  <w:num w:numId="70">
    <w:abstractNumId w:val="64"/>
  </w:num>
  <w:num w:numId="71">
    <w:abstractNumId w:val="52"/>
  </w:num>
  <w:num w:numId="72">
    <w:abstractNumId w:val="31"/>
  </w:num>
  <w:num w:numId="73">
    <w:abstractNumId w:val="65"/>
  </w:num>
  <w:num w:numId="74">
    <w:abstractNumId w:val="12"/>
  </w:num>
  <w:num w:numId="75">
    <w:abstractNumId w:val="44"/>
  </w:num>
  <w:num w:numId="76">
    <w:abstractNumId w:val="26"/>
  </w:num>
  <w:num w:numId="77">
    <w:abstractNumId w:val="71"/>
  </w:num>
  <w:num w:numId="78">
    <w:abstractNumId w:val="36"/>
  </w:num>
  <w:num w:numId="79">
    <w:abstractNumId w:val="58"/>
  </w:num>
  <w:num w:numId="80">
    <w:abstractNumId w:val="62"/>
  </w:num>
  <w:num w:numId="81">
    <w:abstractNumId w:val="91"/>
  </w:num>
  <w:num w:numId="82">
    <w:abstractNumId w:val="32"/>
  </w:num>
  <w:num w:numId="83">
    <w:abstractNumId w:val="43"/>
  </w:num>
  <w:num w:numId="84">
    <w:abstractNumId w:val="35"/>
  </w:num>
  <w:num w:numId="85">
    <w:abstractNumId w:val="93"/>
  </w:num>
  <w:num w:numId="86">
    <w:abstractNumId w:val="86"/>
  </w:num>
  <w:num w:numId="87">
    <w:abstractNumId w:val="33"/>
  </w:num>
  <w:num w:numId="88">
    <w:abstractNumId w:val="24"/>
  </w:num>
  <w:num w:numId="89">
    <w:abstractNumId w:val="55"/>
  </w:num>
  <w:num w:numId="90">
    <w:abstractNumId w:val="89"/>
  </w:num>
  <w:num w:numId="91">
    <w:abstractNumId w:val="107"/>
  </w:num>
  <w:num w:numId="92">
    <w:abstractNumId w:val="94"/>
  </w:num>
  <w:num w:numId="93">
    <w:abstractNumId w:val="73"/>
  </w:num>
  <w:num w:numId="94">
    <w:abstractNumId w:val="106"/>
  </w:num>
  <w:num w:numId="95">
    <w:abstractNumId w:val="22"/>
  </w:num>
  <w:num w:numId="96">
    <w:abstractNumId w:val="16"/>
  </w:num>
  <w:num w:numId="97">
    <w:abstractNumId w:val="51"/>
  </w:num>
  <w:num w:numId="98">
    <w:abstractNumId w:val="76"/>
  </w:num>
  <w:num w:numId="99">
    <w:abstractNumId w:val="45"/>
  </w:num>
  <w:num w:numId="100">
    <w:abstractNumId w:val="108"/>
  </w:num>
  <w:num w:numId="101">
    <w:abstractNumId w:val="50"/>
  </w:num>
  <w:num w:numId="102">
    <w:abstractNumId w:val="98"/>
  </w:num>
  <w:num w:numId="103">
    <w:abstractNumId w:val="56"/>
  </w:num>
  <w:num w:numId="104">
    <w:abstractNumId w:val="2"/>
  </w:num>
  <w:num w:numId="105">
    <w:abstractNumId w:val="41"/>
  </w:num>
  <w:num w:numId="106">
    <w:abstractNumId w:val="54"/>
  </w:num>
  <w:num w:numId="107">
    <w:abstractNumId w:val="42"/>
  </w:num>
  <w:num w:numId="108">
    <w:abstractNumId w:val="5"/>
  </w:num>
  <w:num w:numId="109">
    <w:abstractNumId w:val="17"/>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ía Jose OJEDA">
    <w15:presenceInfo w15:providerId="None" w15:userId="María Jose OJEDA"/>
  </w15:person>
  <w15:person w15:author="María Jose">
    <w15:presenceInfo w15:providerId="None" w15:userId="María Jose"/>
  </w15:person>
  <w15:person w15:author="Martín Exequiel GETZEL">
    <w15:presenceInfo w15:providerId="AD" w15:userId="S::martingetzel@ca.frre.utn.edu.ar::de06d515-6b53-4c17-b42c-309d314aa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199"/>
    <w:rsid w:val="0000143C"/>
    <w:rsid w:val="00001F38"/>
    <w:rsid w:val="0000269F"/>
    <w:rsid w:val="000036CA"/>
    <w:rsid w:val="00006D59"/>
    <w:rsid w:val="00006E22"/>
    <w:rsid w:val="00007955"/>
    <w:rsid w:val="00010722"/>
    <w:rsid w:val="00011E6B"/>
    <w:rsid w:val="000125D1"/>
    <w:rsid w:val="0001281C"/>
    <w:rsid w:val="0001355F"/>
    <w:rsid w:val="00013813"/>
    <w:rsid w:val="00013B1F"/>
    <w:rsid w:val="000142DC"/>
    <w:rsid w:val="00014625"/>
    <w:rsid w:val="00015C42"/>
    <w:rsid w:val="00016B96"/>
    <w:rsid w:val="00017185"/>
    <w:rsid w:val="00017CDA"/>
    <w:rsid w:val="0002224E"/>
    <w:rsid w:val="000234FB"/>
    <w:rsid w:val="000250B0"/>
    <w:rsid w:val="00025A99"/>
    <w:rsid w:val="00026FCC"/>
    <w:rsid w:val="00027447"/>
    <w:rsid w:val="00027BED"/>
    <w:rsid w:val="000305A7"/>
    <w:rsid w:val="00030DF5"/>
    <w:rsid w:val="00031275"/>
    <w:rsid w:val="00032283"/>
    <w:rsid w:val="000331DD"/>
    <w:rsid w:val="00033800"/>
    <w:rsid w:val="000361A1"/>
    <w:rsid w:val="00036D30"/>
    <w:rsid w:val="00040950"/>
    <w:rsid w:val="00040C06"/>
    <w:rsid w:val="00041131"/>
    <w:rsid w:val="00044517"/>
    <w:rsid w:val="00044CAD"/>
    <w:rsid w:val="00050404"/>
    <w:rsid w:val="00051AF6"/>
    <w:rsid w:val="00051DF1"/>
    <w:rsid w:val="000527BB"/>
    <w:rsid w:val="00053B6B"/>
    <w:rsid w:val="00054A16"/>
    <w:rsid w:val="00054B5E"/>
    <w:rsid w:val="00055269"/>
    <w:rsid w:val="000560E2"/>
    <w:rsid w:val="00057E43"/>
    <w:rsid w:val="00057F3C"/>
    <w:rsid w:val="0006277C"/>
    <w:rsid w:val="0006419F"/>
    <w:rsid w:val="000650E4"/>
    <w:rsid w:val="000677A8"/>
    <w:rsid w:val="000714C6"/>
    <w:rsid w:val="000735D8"/>
    <w:rsid w:val="000736AC"/>
    <w:rsid w:val="00075420"/>
    <w:rsid w:val="00080163"/>
    <w:rsid w:val="00081B54"/>
    <w:rsid w:val="00083DF6"/>
    <w:rsid w:val="00085784"/>
    <w:rsid w:val="00085B0F"/>
    <w:rsid w:val="00085BE5"/>
    <w:rsid w:val="00090250"/>
    <w:rsid w:val="0009063C"/>
    <w:rsid w:val="00090798"/>
    <w:rsid w:val="00090ED6"/>
    <w:rsid w:val="00091048"/>
    <w:rsid w:val="000929D2"/>
    <w:rsid w:val="0009326C"/>
    <w:rsid w:val="00093AD6"/>
    <w:rsid w:val="00093FBA"/>
    <w:rsid w:val="00094202"/>
    <w:rsid w:val="000943BC"/>
    <w:rsid w:val="000948C5"/>
    <w:rsid w:val="00095A64"/>
    <w:rsid w:val="000978CC"/>
    <w:rsid w:val="0009A1CA"/>
    <w:rsid w:val="000A09BC"/>
    <w:rsid w:val="000A09EA"/>
    <w:rsid w:val="000A1BE6"/>
    <w:rsid w:val="000A23BC"/>
    <w:rsid w:val="000A263D"/>
    <w:rsid w:val="000A2C44"/>
    <w:rsid w:val="000A35CD"/>
    <w:rsid w:val="000A6225"/>
    <w:rsid w:val="000A65B1"/>
    <w:rsid w:val="000A77B4"/>
    <w:rsid w:val="000B00B4"/>
    <w:rsid w:val="000B2DEC"/>
    <w:rsid w:val="000B627E"/>
    <w:rsid w:val="000B6789"/>
    <w:rsid w:val="000B71EC"/>
    <w:rsid w:val="000C1E91"/>
    <w:rsid w:val="000C2D75"/>
    <w:rsid w:val="000C44B5"/>
    <w:rsid w:val="000C4F67"/>
    <w:rsid w:val="000C50D7"/>
    <w:rsid w:val="000C5482"/>
    <w:rsid w:val="000D00E6"/>
    <w:rsid w:val="000D029D"/>
    <w:rsid w:val="000D0A47"/>
    <w:rsid w:val="000D31A6"/>
    <w:rsid w:val="000D527A"/>
    <w:rsid w:val="000D6710"/>
    <w:rsid w:val="000D6C5E"/>
    <w:rsid w:val="000D7563"/>
    <w:rsid w:val="000E13EB"/>
    <w:rsid w:val="000E18F8"/>
    <w:rsid w:val="000E2D2D"/>
    <w:rsid w:val="000E35E4"/>
    <w:rsid w:val="000E408A"/>
    <w:rsid w:val="000E615A"/>
    <w:rsid w:val="000E6577"/>
    <w:rsid w:val="000E68DD"/>
    <w:rsid w:val="000F19CB"/>
    <w:rsid w:val="000F1D3C"/>
    <w:rsid w:val="000F2454"/>
    <w:rsid w:val="000F5E1C"/>
    <w:rsid w:val="000F7B6F"/>
    <w:rsid w:val="001004CF"/>
    <w:rsid w:val="001018D3"/>
    <w:rsid w:val="00102E27"/>
    <w:rsid w:val="00103188"/>
    <w:rsid w:val="001037AD"/>
    <w:rsid w:val="00103FE8"/>
    <w:rsid w:val="001045F3"/>
    <w:rsid w:val="00104BA6"/>
    <w:rsid w:val="00104C22"/>
    <w:rsid w:val="00105168"/>
    <w:rsid w:val="00105C41"/>
    <w:rsid w:val="001065BD"/>
    <w:rsid w:val="001065FD"/>
    <w:rsid w:val="00110089"/>
    <w:rsid w:val="001128F6"/>
    <w:rsid w:val="00113FF7"/>
    <w:rsid w:val="00115FA7"/>
    <w:rsid w:val="001255DD"/>
    <w:rsid w:val="001256D7"/>
    <w:rsid w:val="0012632F"/>
    <w:rsid w:val="00127548"/>
    <w:rsid w:val="00130E3F"/>
    <w:rsid w:val="00130E58"/>
    <w:rsid w:val="00131735"/>
    <w:rsid w:val="0013186B"/>
    <w:rsid w:val="00133727"/>
    <w:rsid w:val="0013372B"/>
    <w:rsid w:val="00134D10"/>
    <w:rsid w:val="0013507F"/>
    <w:rsid w:val="00136BD2"/>
    <w:rsid w:val="00137FCC"/>
    <w:rsid w:val="0014065D"/>
    <w:rsid w:val="00140689"/>
    <w:rsid w:val="0014369E"/>
    <w:rsid w:val="001436CD"/>
    <w:rsid w:val="00143EB7"/>
    <w:rsid w:val="00144780"/>
    <w:rsid w:val="001450E7"/>
    <w:rsid w:val="00145293"/>
    <w:rsid w:val="00146E60"/>
    <w:rsid w:val="00147437"/>
    <w:rsid w:val="001479A7"/>
    <w:rsid w:val="0015141D"/>
    <w:rsid w:val="001533B7"/>
    <w:rsid w:val="0015420F"/>
    <w:rsid w:val="00154A39"/>
    <w:rsid w:val="00154C26"/>
    <w:rsid w:val="001560AF"/>
    <w:rsid w:val="00157BE5"/>
    <w:rsid w:val="001600D3"/>
    <w:rsid w:val="00160629"/>
    <w:rsid w:val="00160A52"/>
    <w:rsid w:val="00161100"/>
    <w:rsid w:val="001611F1"/>
    <w:rsid w:val="00161392"/>
    <w:rsid w:val="0016281D"/>
    <w:rsid w:val="00162994"/>
    <w:rsid w:val="0016357E"/>
    <w:rsid w:val="00164C0A"/>
    <w:rsid w:val="00165EEC"/>
    <w:rsid w:val="00167F1A"/>
    <w:rsid w:val="001704D8"/>
    <w:rsid w:val="00170AEB"/>
    <w:rsid w:val="00172C42"/>
    <w:rsid w:val="00175739"/>
    <w:rsid w:val="00175C34"/>
    <w:rsid w:val="00176E7A"/>
    <w:rsid w:val="0018247C"/>
    <w:rsid w:val="00182599"/>
    <w:rsid w:val="00182601"/>
    <w:rsid w:val="00182B4D"/>
    <w:rsid w:val="001837A2"/>
    <w:rsid w:val="00184DEB"/>
    <w:rsid w:val="001861BD"/>
    <w:rsid w:val="00186346"/>
    <w:rsid w:val="00187E33"/>
    <w:rsid w:val="0019075A"/>
    <w:rsid w:val="00190DF4"/>
    <w:rsid w:val="0019282C"/>
    <w:rsid w:val="00192DC2"/>
    <w:rsid w:val="00193179"/>
    <w:rsid w:val="00193E4A"/>
    <w:rsid w:val="00195BDE"/>
    <w:rsid w:val="00195D6D"/>
    <w:rsid w:val="00195F9E"/>
    <w:rsid w:val="001968F9"/>
    <w:rsid w:val="001A0583"/>
    <w:rsid w:val="001A1BDE"/>
    <w:rsid w:val="001A3294"/>
    <w:rsid w:val="001A3F69"/>
    <w:rsid w:val="001A46A7"/>
    <w:rsid w:val="001A6AC9"/>
    <w:rsid w:val="001A74BF"/>
    <w:rsid w:val="001B1B44"/>
    <w:rsid w:val="001B1E7A"/>
    <w:rsid w:val="001B259F"/>
    <w:rsid w:val="001B4190"/>
    <w:rsid w:val="001B5DED"/>
    <w:rsid w:val="001B6918"/>
    <w:rsid w:val="001B7BDE"/>
    <w:rsid w:val="001C0407"/>
    <w:rsid w:val="001C0BED"/>
    <w:rsid w:val="001C115A"/>
    <w:rsid w:val="001C2D2F"/>
    <w:rsid w:val="001C3242"/>
    <w:rsid w:val="001C3592"/>
    <w:rsid w:val="001C38D7"/>
    <w:rsid w:val="001C3C4D"/>
    <w:rsid w:val="001C46ED"/>
    <w:rsid w:val="001C5D50"/>
    <w:rsid w:val="001C69FC"/>
    <w:rsid w:val="001C7C7D"/>
    <w:rsid w:val="001D4FA2"/>
    <w:rsid w:val="001D5208"/>
    <w:rsid w:val="001D725E"/>
    <w:rsid w:val="001E0573"/>
    <w:rsid w:val="001E0F28"/>
    <w:rsid w:val="001E17C5"/>
    <w:rsid w:val="001E1A11"/>
    <w:rsid w:val="001E1E50"/>
    <w:rsid w:val="001E2F99"/>
    <w:rsid w:val="001E40FF"/>
    <w:rsid w:val="001E6493"/>
    <w:rsid w:val="001E649D"/>
    <w:rsid w:val="001E6573"/>
    <w:rsid w:val="001E6CF3"/>
    <w:rsid w:val="001E755D"/>
    <w:rsid w:val="001F238E"/>
    <w:rsid w:val="001F3465"/>
    <w:rsid w:val="001F3D8F"/>
    <w:rsid w:val="001F4010"/>
    <w:rsid w:val="001F421E"/>
    <w:rsid w:val="001F51FA"/>
    <w:rsid w:val="001F5706"/>
    <w:rsid w:val="00200BFF"/>
    <w:rsid w:val="0020126D"/>
    <w:rsid w:val="00202CA7"/>
    <w:rsid w:val="00202FCA"/>
    <w:rsid w:val="00203316"/>
    <w:rsid w:val="00203973"/>
    <w:rsid w:val="00203B9F"/>
    <w:rsid w:val="00204BD4"/>
    <w:rsid w:val="00204C0E"/>
    <w:rsid w:val="002070AD"/>
    <w:rsid w:val="002071B6"/>
    <w:rsid w:val="00210008"/>
    <w:rsid w:val="002109F2"/>
    <w:rsid w:val="00210BE9"/>
    <w:rsid w:val="00210E1A"/>
    <w:rsid w:val="00211CDA"/>
    <w:rsid w:val="00211CFE"/>
    <w:rsid w:val="00212BB8"/>
    <w:rsid w:val="002138C0"/>
    <w:rsid w:val="0021400E"/>
    <w:rsid w:val="002151D3"/>
    <w:rsid w:val="00215CB9"/>
    <w:rsid w:val="00217632"/>
    <w:rsid w:val="002218E4"/>
    <w:rsid w:val="002218F3"/>
    <w:rsid w:val="00222454"/>
    <w:rsid w:val="002224E7"/>
    <w:rsid w:val="002236AC"/>
    <w:rsid w:val="002237CD"/>
    <w:rsid w:val="002241C8"/>
    <w:rsid w:val="0022450E"/>
    <w:rsid w:val="00225141"/>
    <w:rsid w:val="00225ACE"/>
    <w:rsid w:val="0023264F"/>
    <w:rsid w:val="00233189"/>
    <w:rsid w:val="00233ED4"/>
    <w:rsid w:val="0023455A"/>
    <w:rsid w:val="00234C8B"/>
    <w:rsid w:val="0023732C"/>
    <w:rsid w:val="00240350"/>
    <w:rsid w:val="0024284F"/>
    <w:rsid w:val="00243DD6"/>
    <w:rsid w:val="00245E75"/>
    <w:rsid w:val="00245F5F"/>
    <w:rsid w:val="002462A5"/>
    <w:rsid w:val="00246A57"/>
    <w:rsid w:val="00250AE8"/>
    <w:rsid w:val="00251E46"/>
    <w:rsid w:val="00253464"/>
    <w:rsid w:val="00254049"/>
    <w:rsid w:val="0025554D"/>
    <w:rsid w:val="0025622B"/>
    <w:rsid w:val="0025771C"/>
    <w:rsid w:val="00259627"/>
    <w:rsid w:val="0026084A"/>
    <w:rsid w:val="0026093D"/>
    <w:rsid w:val="00261686"/>
    <w:rsid w:val="00261D68"/>
    <w:rsid w:val="00262FA0"/>
    <w:rsid w:val="002638F1"/>
    <w:rsid w:val="002644C8"/>
    <w:rsid w:val="00265D1F"/>
    <w:rsid w:val="002665A7"/>
    <w:rsid w:val="00267406"/>
    <w:rsid w:val="002675D2"/>
    <w:rsid w:val="00271475"/>
    <w:rsid w:val="00271E16"/>
    <w:rsid w:val="0027432D"/>
    <w:rsid w:val="00274D34"/>
    <w:rsid w:val="00275505"/>
    <w:rsid w:val="0027574B"/>
    <w:rsid w:val="00275F42"/>
    <w:rsid w:val="00276478"/>
    <w:rsid w:val="002772AA"/>
    <w:rsid w:val="00277907"/>
    <w:rsid w:val="00281DA4"/>
    <w:rsid w:val="00283645"/>
    <w:rsid w:val="00283DDC"/>
    <w:rsid w:val="00283F6C"/>
    <w:rsid w:val="00285699"/>
    <w:rsid w:val="00285F16"/>
    <w:rsid w:val="00286047"/>
    <w:rsid w:val="0028645B"/>
    <w:rsid w:val="00286C2E"/>
    <w:rsid w:val="0029210E"/>
    <w:rsid w:val="002924B5"/>
    <w:rsid w:val="002930C2"/>
    <w:rsid w:val="00294F97"/>
    <w:rsid w:val="0029524C"/>
    <w:rsid w:val="00296A9F"/>
    <w:rsid w:val="00297516"/>
    <w:rsid w:val="002A01AB"/>
    <w:rsid w:val="002A0685"/>
    <w:rsid w:val="002A324C"/>
    <w:rsid w:val="002A3460"/>
    <w:rsid w:val="002A446A"/>
    <w:rsid w:val="002A6B73"/>
    <w:rsid w:val="002A6E99"/>
    <w:rsid w:val="002B10B7"/>
    <w:rsid w:val="002B2199"/>
    <w:rsid w:val="002B271D"/>
    <w:rsid w:val="002B272E"/>
    <w:rsid w:val="002B5057"/>
    <w:rsid w:val="002B566D"/>
    <w:rsid w:val="002B5C63"/>
    <w:rsid w:val="002B60BD"/>
    <w:rsid w:val="002B66FB"/>
    <w:rsid w:val="002C0185"/>
    <w:rsid w:val="002C0B31"/>
    <w:rsid w:val="002C2456"/>
    <w:rsid w:val="002C33F3"/>
    <w:rsid w:val="002C3B16"/>
    <w:rsid w:val="002C42AB"/>
    <w:rsid w:val="002C5387"/>
    <w:rsid w:val="002D2488"/>
    <w:rsid w:val="002D2958"/>
    <w:rsid w:val="002D2F9D"/>
    <w:rsid w:val="002D48EE"/>
    <w:rsid w:val="002D4996"/>
    <w:rsid w:val="002D49DC"/>
    <w:rsid w:val="002D5564"/>
    <w:rsid w:val="002D61EE"/>
    <w:rsid w:val="002D7E1B"/>
    <w:rsid w:val="002E260B"/>
    <w:rsid w:val="002E407A"/>
    <w:rsid w:val="002E50BF"/>
    <w:rsid w:val="002E572C"/>
    <w:rsid w:val="002F11A1"/>
    <w:rsid w:val="002F11B5"/>
    <w:rsid w:val="002F35EF"/>
    <w:rsid w:val="002F4822"/>
    <w:rsid w:val="002F499E"/>
    <w:rsid w:val="00301370"/>
    <w:rsid w:val="00302517"/>
    <w:rsid w:val="00302594"/>
    <w:rsid w:val="003043A0"/>
    <w:rsid w:val="00306240"/>
    <w:rsid w:val="003067EE"/>
    <w:rsid w:val="00307A01"/>
    <w:rsid w:val="00307F7B"/>
    <w:rsid w:val="00310C89"/>
    <w:rsid w:val="00310E6B"/>
    <w:rsid w:val="00312008"/>
    <w:rsid w:val="00312627"/>
    <w:rsid w:val="0031343C"/>
    <w:rsid w:val="003135B4"/>
    <w:rsid w:val="003139C8"/>
    <w:rsid w:val="00314226"/>
    <w:rsid w:val="0031636C"/>
    <w:rsid w:val="00316C8E"/>
    <w:rsid w:val="00316EA3"/>
    <w:rsid w:val="003202A9"/>
    <w:rsid w:val="0032074D"/>
    <w:rsid w:val="00320770"/>
    <w:rsid w:val="00320838"/>
    <w:rsid w:val="00321A36"/>
    <w:rsid w:val="00322468"/>
    <w:rsid w:val="003244D9"/>
    <w:rsid w:val="00326ABE"/>
    <w:rsid w:val="00331398"/>
    <w:rsid w:val="00331558"/>
    <w:rsid w:val="0033323C"/>
    <w:rsid w:val="00333AFA"/>
    <w:rsid w:val="0033625C"/>
    <w:rsid w:val="003372AB"/>
    <w:rsid w:val="00337C59"/>
    <w:rsid w:val="00343561"/>
    <w:rsid w:val="00346938"/>
    <w:rsid w:val="00346DEA"/>
    <w:rsid w:val="0034706A"/>
    <w:rsid w:val="003477EA"/>
    <w:rsid w:val="00351543"/>
    <w:rsid w:val="0035452E"/>
    <w:rsid w:val="003557A9"/>
    <w:rsid w:val="0035646D"/>
    <w:rsid w:val="00357104"/>
    <w:rsid w:val="003607BE"/>
    <w:rsid w:val="0036417F"/>
    <w:rsid w:val="00364825"/>
    <w:rsid w:val="003649D6"/>
    <w:rsid w:val="00366B84"/>
    <w:rsid w:val="00366CD5"/>
    <w:rsid w:val="00370E38"/>
    <w:rsid w:val="00370EC3"/>
    <w:rsid w:val="0037136E"/>
    <w:rsid w:val="00371748"/>
    <w:rsid w:val="00371E96"/>
    <w:rsid w:val="003725ED"/>
    <w:rsid w:val="0037296C"/>
    <w:rsid w:val="00374950"/>
    <w:rsid w:val="003755EE"/>
    <w:rsid w:val="00376F15"/>
    <w:rsid w:val="00376FD9"/>
    <w:rsid w:val="003802AB"/>
    <w:rsid w:val="0038042E"/>
    <w:rsid w:val="00381539"/>
    <w:rsid w:val="003816D7"/>
    <w:rsid w:val="00381E72"/>
    <w:rsid w:val="00382133"/>
    <w:rsid w:val="0038406C"/>
    <w:rsid w:val="00384B0E"/>
    <w:rsid w:val="00384C18"/>
    <w:rsid w:val="003854D4"/>
    <w:rsid w:val="00385B38"/>
    <w:rsid w:val="00386323"/>
    <w:rsid w:val="00386575"/>
    <w:rsid w:val="00386E91"/>
    <w:rsid w:val="00386F87"/>
    <w:rsid w:val="00390365"/>
    <w:rsid w:val="00393DF2"/>
    <w:rsid w:val="00394241"/>
    <w:rsid w:val="00394DCB"/>
    <w:rsid w:val="003A13BB"/>
    <w:rsid w:val="003A1D52"/>
    <w:rsid w:val="003A36C2"/>
    <w:rsid w:val="003A491D"/>
    <w:rsid w:val="003A4F33"/>
    <w:rsid w:val="003A51E7"/>
    <w:rsid w:val="003A773F"/>
    <w:rsid w:val="003B1ED1"/>
    <w:rsid w:val="003B2EDA"/>
    <w:rsid w:val="003B2EEB"/>
    <w:rsid w:val="003B385A"/>
    <w:rsid w:val="003B3880"/>
    <w:rsid w:val="003B3FEA"/>
    <w:rsid w:val="003B457C"/>
    <w:rsid w:val="003B49A4"/>
    <w:rsid w:val="003B58E3"/>
    <w:rsid w:val="003B5A77"/>
    <w:rsid w:val="003B6197"/>
    <w:rsid w:val="003B6963"/>
    <w:rsid w:val="003B6BB3"/>
    <w:rsid w:val="003C0625"/>
    <w:rsid w:val="003C129C"/>
    <w:rsid w:val="003C12C0"/>
    <w:rsid w:val="003C3085"/>
    <w:rsid w:val="003C3C35"/>
    <w:rsid w:val="003D006A"/>
    <w:rsid w:val="003D024F"/>
    <w:rsid w:val="003D0BE5"/>
    <w:rsid w:val="003D1530"/>
    <w:rsid w:val="003D24F2"/>
    <w:rsid w:val="003D330F"/>
    <w:rsid w:val="003D3C76"/>
    <w:rsid w:val="003D4897"/>
    <w:rsid w:val="003D5414"/>
    <w:rsid w:val="003D559C"/>
    <w:rsid w:val="003D5B32"/>
    <w:rsid w:val="003D5EE2"/>
    <w:rsid w:val="003D78CF"/>
    <w:rsid w:val="003E06D9"/>
    <w:rsid w:val="003E0D40"/>
    <w:rsid w:val="003E265B"/>
    <w:rsid w:val="003E3306"/>
    <w:rsid w:val="003E3A35"/>
    <w:rsid w:val="003E3EA8"/>
    <w:rsid w:val="003E5C65"/>
    <w:rsid w:val="003E5DB3"/>
    <w:rsid w:val="003F0593"/>
    <w:rsid w:val="003F179B"/>
    <w:rsid w:val="003F1A57"/>
    <w:rsid w:val="003F32F2"/>
    <w:rsid w:val="003F378B"/>
    <w:rsid w:val="003F3D2C"/>
    <w:rsid w:val="003F3F37"/>
    <w:rsid w:val="003F61C8"/>
    <w:rsid w:val="00400A8A"/>
    <w:rsid w:val="0040166C"/>
    <w:rsid w:val="00403221"/>
    <w:rsid w:val="00403380"/>
    <w:rsid w:val="0040381A"/>
    <w:rsid w:val="00403CF4"/>
    <w:rsid w:val="00403E4C"/>
    <w:rsid w:val="00403F83"/>
    <w:rsid w:val="004042AA"/>
    <w:rsid w:val="00405006"/>
    <w:rsid w:val="004056D3"/>
    <w:rsid w:val="00405C51"/>
    <w:rsid w:val="00406260"/>
    <w:rsid w:val="004062B1"/>
    <w:rsid w:val="00406395"/>
    <w:rsid w:val="00406BE4"/>
    <w:rsid w:val="00406CF9"/>
    <w:rsid w:val="00411700"/>
    <w:rsid w:val="004119D1"/>
    <w:rsid w:val="00412B94"/>
    <w:rsid w:val="004136BD"/>
    <w:rsid w:val="00414255"/>
    <w:rsid w:val="0041440F"/>
    <w:rsid w:val="00414743"/>
    <w:rsid w:val="00416C2E"/>
    <w:rsid w:val="0041716E"/>
    <w:rsid w:val="00417568"/>
    <w:rsid w:val="00420B2B"/>
    <w:rsid w:val="00420B87"/>
    <w:rsid w:val="00420C8F"/>
    <w:rsid w:val="004213EE"/>
    <w:rsid w:val="004239ED"/>
    <w:rsid w:val="00423BE1"/>
    <w:rsid w:val="00424E25"/>
    <w:rsid w:val="00426323"/>
    <w:rsid w:val="00426B89"/>
    <w:rsid w:val="0043011A"/>
    <w:rsid w:val="00430839"/>
    <w:rsid w:val="0043259B"/>
    <w:rsid w:val="00432BD5"/>
    <w:rsid w:val="00433410"/>
    <w:rsid w:val="004344B9"/>
    <w:rsid w:val="004354EF"/>
    <w:rsid w:val="004354FE"/>
    <w:rsid w:val="00435FC7"/>
    <w:rsid w:val="00436F34"/>
    <w:rsid w:val="00437BAB"/>
    <w:rsid w:val="00440AA0"/>
    <w:rsid w:val="00440D51"/>
    <w:rsid w:val="004411EA"/>
    <w:rsid w:val="00441463"/>
    <w:rsid w:val="0044211B"/>
    <w:rsid w:val="0044330D"/>
    <w:rsid w:val="00444EF4"/>
    <w:rsid w:val="00446032"/>
    <w:rsid w:val="00450EE8"/>
    <w:rsid w:val="00450FCB"/>
    <w:rsid w:val="0045132F"/>
    <w:rsid w:val="0045149A"/>
    <w:rsid w:val="00453EF6"/>
    <w:rsid w:val="004542B7"/>
    <w:rsid w:val="0045464D"/>
    <w:rsid w:val="00454D1E"/>
    <w:rsid w:val="0045536B"/>
    <w:rsid w:val="00455908"/>
    <w:rsid w:val="0045684F"/>
    <w:rsid w:val="004606CF"/>
    <w:rsid w:val="004618DA"/>
    <w:rsid w:val="00461C0A"/>
    <w:rsid w:val="004633D3"/>
    <w:rsid w:val="004633F2"/>
    <w:rsid w:val="00463BFC"/>
    <w:rsid w:val="00464D4D"/>
    <w:rsid w:val="00464E00"/>
    <w:rsid w:val="00467A2F"/>
    <w:rsid w:val="00468D4C"/>
    <w:rsid w:val="00471430"/>
    <w:rsid w:val="00471751"/>
    <w:rsid w:val="00471E65"/>
    <w:rsid w:val="00474BBB"/>
    <w:rsid w:val="00475C63"/>
    <w:rsid w:val="00476636"/>
    <w:rsid w:val="00477813"/>
    <w:rsid w:val="00480389"/>
    <w:rsid w:val="0048177A"/>
    <w:rsid w:val="00482095"/>
    <w:rsid w:val="00482F5D"/>
    <w:rsid w:val="00483BF6"/>
    <w:rsid w:val="00483CED"/>
    <w:rsid w:val="004840D8"/>
    <w:rsid w:val="00484999"/>
    <w:rsid w:val="00484A0E"/>
    <w:rsid w:val="0048524F"/>
    <w:rsid w:val="00485749"/>
    <w:rsid w:val="00486ED2"/>
    <w:rsid w:val="00487045"/>
    <w:rsid w:val="00487D3F"/>
    <w:rsid w:val="00490D01"/>
    <w:rsid w:val="00490F20"/>
    <w:rsid w:val="00491498"/>
    <w:rsid w:val="0049429B"/>
    <w:rsid w:val="00494B10"/>
    <w:rsid w:val="00494E98"/>
    <w:rsid w:val="00495227"/>
    <w:rsid w:val="004957BC"/>
    <w:rsid w:val="0049630B"/>
    <w:rsid w:val="004964A8"/>
    <w:rsid w:val="00496C89"/>
    <w:rsid w:val="00497252"/>
    <w:rsid w:val="00497618"/>
    <w:rsid w:val="00497FB7"/>
    <w:rsid w:val="004A0488"/>
    <w:rsid w:val="004A40ED"/>
    <w:rsid w:val="004A525D"/>
    <w:rsid w:val="004A6555"/>
    <w:rsid w:val="004A692C"/>
    <w:rsid w:val="004A6B66"/>
    <w:rsid w:val="004A6C1E"/>
    <w:rsid w:val="004B05D6"/>
    <w:rsid w:val="004B0BD5"/>
    <w:rsid w:val="004B0FD6"/>
    <w:rsid w:val="004B1E05"/>
    <w:rsid w:val="004B2116"/>
    <w:rsid w:val="004B250C"/>
    <w:rsid w:val="004B2DFD"/>
    <w:rsid w:val="004B7CCE"/>
    <w:rsid w:val="004C02F7"/>
    <w:rsid w:val="004C038E"/>
    <w:rsid w:val="004C0A2E"/>
    <w:rsid w:val="004C18B7"/>
    <w:rsid w:val="004C2276"/>
    <w:rsid w:val="004C33E0"/>
    <w:rsid w:val="004C4A44"/>
    <w:rsid w:val="004C5B69"/>
    <w:rsid w:val="004C5C68"/>
    <w:rsid w:val="004C5FC3"/>
    <w:rsid w:val="004C72CA"/>
    <w:rsid w:val="004C76B3"/>
    <w:rsid w:val="004D0ED0"/>
    <w:rsid w:val="004D2CAF"/>
    <w:rsid w:val="004D2DFA"/>
    <w:rsid w:val="004D3EAF"/>
    <w:rsid w:val="004D4563"/>
    <w:rsid w:val="004E219E"/>
    <w:rsid w:val="004E28DE"/>
    <w:rsid w:val="004E5284"/>
    <w:rsid w:val="004F0180"/>
    <w:rsid w:val="004F0730"/>
    <w:rsid w:val="004F0BBE"/>
    <w:rsid w:val="004F14ED"/>
    <w:rsid w:val="004F1FF5"/>
    <w:rsid w:val="004F4302"/>
    <w:rsid w:val="004F56EC"/>
    <w:rsid w:val="004F6379"/>
    <w:rsid w:val="004F7183"/>
    <w:rsid w:val="005001F3"/>
    <w:rsid w:val="00502B4C"/>
    <w:rsid w:val="00505157"/>
    <w:rsid w:val="00505BAA"/>
    <w:rsid w:val="00505F01"/>
    <w:rsid w:val="0050640A"/>
    <w:rsid w:val="00507A28"/>
    <w:rsid w:val="00507DA1"/>
    <w:rsid w:val="00507E52"/>
    <w:rsid w:val="0051465C"/>
    <w:rsid w:val="00514E41"/>
    <w:rsid w:val="00514EEA"/>
    <w:rsid w:val="0051527B"/>
    <w:rsid w:val="00515C59"/>
    <w:rsid w:val="005160AB"/>
    <w:rsid w:val="005168B9"/>
    <w:rsid w:val="005175CA"/>
    <w:rsid w:val="005178D6"/>
    <w:rsid w:val="0052099B"/>
    <w:rsid w:val="00525781"/>
    <w:rsid w:val="00530A0C"/>
    <w:rsid w:val="00530FD0"/>
    <w:rsid w:val="005314A2"/>
    <w:rsid w:val="00532236"/>
    <w:rsid w:val="00534C15"/>
    <w:rsid w:val="00535DDA"/>
    <w:rsid w:val="00536098"/>
    <w:rsid w:val="005366D0"/>
    <w:rsid w:val="005400E2"/>
    <w:rsid w:val="00540985"/>
    <w:rsid w:val="005411AF"/>
    <w:rsid w:val="00541343"/>
    <w:rsid w:val="005415DF"/>
    <w:rsid w:val="00542865"/>
    <w:rsid w:val="00542E06"/>
    <w:rsid w:val="00543612"/>
    <w:rsid w:val="0054420D"/>
    <w:rsid w:val="00544C62"/>
    <w:rsid w:val="00545463"/>
    <w:rsid w:val="00545844"/>
    <w:rsid w:val="005510CF"/>
    <w:rsid w:val="0055149C"/>
    <w:rsid w:val="00553852"/>
    <w:rsid w:val="005538C2"/>
    <w:rsid w:val="00556FC4"/>
    <w:rsid w:val="005621DA"/>
    <w:rsid w:val="00562A15"/>
    <w:rsid w:val="00562D25"/>
    <w:rsid w:val="00563C4B"/>
    <w:rsid w:val="00565C89"/>
    <w:rsid w:val="00566337"/>
    <w:rsid w:val="00570100"/>
    <w:rsid w:val="005709B2"/>
    <w:rsid w:val="00570F62"/>
    <w:rsid w:val="00571789"/>
    <w:rsid w:val="00571CDF"/>
    <w:rsid w:val="005720E5"/>
    <w:rsid w:val="005733A1"/>
    <w:rsid w:val="00573EFA"/>
    <w:rsid w:val="0057411C"/>
    <w:rsid w:val="00574312"/>
    <w:rsid w:val="00574732"/>
    <w:rsid w:val="005756D0"/>
    <w:rsid w:val="005762E6"/>
    <w:rsid w:val="005763E8"/>
    <w:rsid w:val="00577D49"/>
    <w:rsid w:val="0058007A"/>
    <w:rsid w:val="00580575"/>
    <w:rsid w:val="00580E2D"/>
    <w:rsid w:val="00581570"/>
    <w:rsid w:val="0058161E"/>
    <w:rsid w:val="00584024"/>
    <w:rsid w:val="005840D7"/>
    <w:rsid w:val="005855E4"/>
    <w:rsid w:val="00585B49"/>
    <w:rsid w:val="005864D2"/>
    <w:rsid w:val="00587124"/>
    <w:rsid w:val="005900FC"/>
    <w:rsid w:val="0059072A"/>
    <w:rsid w:val="0059108E"/>
    <w:rsid w:val="0059195D"/>
    <w:rsid w:val="005922B1"/>
    <w:rsid w:val="00593A42"/>
    <w:rsid w:val="005955CF"/>
    <w:rsid w:val="0059566D"/>
    <w:rsid w:val="0059574A"/>
    <w:rsid w:val="005970D1"/>
    <w:rsid w:val="005A0453"/>
    <w:rsid w:val="005A0603"/>
    <w:rsid w:val="005A26AB"/>
    <w:rsid w:val="005A39CC"/>
    <w:rsid w:val="005A7275"/>
    <w:rsid w:val="005A7CE9"/>
    <w:rsid w:val="005A7E89"/>
    <w:rsid w:val="005B1A6B"/>
    <w:rsid w:val="005B2305"/>
    <w:rsid w:val="005B2DC7"/>
    <w:rsid w:val="005B2F9F"/>
    <w:rsid w:val="005B421A"/>
    <w:rsid w:val="005B450E"/>
    <w:rsid w:val="005B4D2A"/>
    <w:rsid w:val="005B672B"/>
    <w:rsid w:val="005B6C85"/>
    <w:rsid w:val="005B7A15"/>
    <w:rsid w:val="005C0BC9"/>
    <w:rsid w:val="005C0DEC"/>
    <w:rsid w:val="005C2018"/>
    <w:rsid w:val="005C22AC"/>
    <w:rsid w:val="005C2ECA"/>
    <w:rsid w:val="005C3C10"/>
    <w:rsid w:val="005C71C1"/>
    <w:rsid w:val="005C73E0"/>
    <w:rsid w:val="005C7D6E"/>
    <w:rsid w:val="005D1A9A"/>
    <w:rsid w:val="005D28BF"/>
    <w:rsid w:val="005D2B6B"/>
    <w:rsid w:val="005D4C5F"/>
    <w:rsid w:val="005D4D6E"/>
    <w:rsid w:val="005D53EE"/>
    <w:rsid w:val="005D6558"/>
    <w:rsid w:val="005D6D4D"/>
    <w:rsid w:val="005D77BD"/>
    <w:rsid w:val="005E00A1"/>
    <w:rsid w:val="005E0FDB"/>
    <w:rsid w:val="005E1FA2"/>
    <w:rsid w:val="005E5631"/>
    <w:rsid w:val="005E6513"/>
    <w:rsid w:val="005E6D7F"/>
    <w:rsid w:val="005E70A7"/>
    <w:rsid w:val="005F2B6F"/>
    <w:rsid w:val="005F33AA"/>
    <w:rsid w:val="005F3F9E"/>
    <w:rsid w:val="006000C5"/>
    <w:rsid w:val="00600A32"/>
    <w:rsid w:val="00603E4B"/>
    <w:rsid w:val="00603EA8"/>
    <w:rsid w:val="006060BA"/>
    <w:rsid w:val="00607291"/>
    <w:rsid w:val="006074B3"/>
    <w:rsid w:val="00607948"/>
    <w:rsid w:val="0061064A"/>
    <w:rsid w:val="006115A6"/>
    <w:rsid w:val="006118E4"/>
    <w:rsid w:val="00612050"/>
    <w:rsid w:val="006122C1"/>
    <w:rsid w:val="00612D11"/>
    <w:rsid w:val="006141BD"/>
    <w:rsid w:val="00615079"/>
    <w:rsid w:val="00615B9A"/>
    <w:rsid w:val="00616124"/>
    <w:rsid w:val="006165CD"/>
    <w:rsid w:val="00616BAB"/>
    <w:rsid w:val="00616C68"/>
    <w:rsid w:val="0061794F"/>
    <w:rsid w:val="00617E5B"/>
    <w:rsid w:val="0062157D"/>
    <w:rsid w:val="00622786"/>
    <w:rsid w:val="00623B9E"/>
    <w:rsid w:val="00624D0A"/>
    <w:rsid w:val="006252DC"/>
    <w:rsid w:val="00626EE2"/>
    <w:rsid w:val="00627251"/>
    <w:rsid w:val="0062792A"/>
    <w:rsid w:val="00631F63"/>
    <w:rsid w:val="00632883"/>
    <w:rsid w:val="0063367C"/>
    <w:rsid w:val="006341BE"/>
    <w:rsid w:val="006347B4"/>
    <w:rsid w:val="00634AE1"/>
    <w:rsid w:val="00635E78"/>
    <w:rsid w:val="0063603F"/>
    <w:rsid w:val="00637779"/>
    <w:rsid w:val="0064038E"/>
    <w:rsid w:val="00640C64"/>
    <w:rsid w:val="00641A23"/>
    <w:rsid w:val="00642864"/>
    <w:rsid w:val="00643D64"/>
    <w:rsid w:val="0064405D"/>
    <w:rsid w:val="0064475D"/>
    <w:rsid w:val="00651D5C"/>
    <w:rsid w:val="00653BA3"/>
    <w:rsid w:val="00655848"/>
    <w:rsid w:val="00655F1C"/>
    <w:rsid w:val="00657688"/>
    <w:rsid w:val="00657AFD"/>
    <w:rsid w:val="00660B27"/>
    <w:rsid w:val="00660F3E"/>
    <w:rsid w:val="00662557"/>
    <w:rsid w:val="00662AA7"/>
    <w:rsid w:val="00663FD2"/>
    <w:rsid w:val="00665664"/>
    <w:rsid w:val="006658A4"/>
    <w:rsid w:val="006660CC"/>
    <w:rsid w:val="00667CA5"/>
    <w:rsid w:val="00667DE7"/>
    <w:rsid w:val="00670993"/>
    <w:rsid w:val="00671F98"/>
    <w:rsid w:val="00673E73"/>
    <w:rsid w:val="006746A3"/>
    <w:rsid w:val="00675893"/>
    <w:rsid w:val="00675ABD"/>
    <w:rsid w:val="00675C30"/>
    <w:rsid w:val="00677B7C"/>
    <w:rsid w:val="0068046E"/>
    <w:rsid w:val="00681F32"/>
    <w:rsid w:val="00682189"/>
    <w:rsid w:val="00682A09"/>
    <w:rsid w:val="00683789"/>
    <w:rsid w:val="00684322"/>
    <w:rsid w:val="00686ACF"/>
    <w:rsid w:val="00687B07"/>
    <w:rsid w:val="006908F4"/>
    <w:rsid w:val="006927C9"/>
    <w:rsid w:val="0069293F"/>
    <w:rsid w:val="006934AB"/>
    <w:rsid w:val="00694E87"/>
    <w:rsid w:val="006956FE"/>
    <w:rsid w:val="00696872"/>
    <w:rsid w:val="00696948"/>
    <w:rsid w:val="006A0192"/>
    <w:rsid w:val="006A0309"/>
    <w:rsid w:val="006A03CC"/>
    <w:rsid w:val="006A0AEE"/>
    <w:rsid w:val="006A0B4E"/>
    <w:rsid w:val="006A2222"/>
    <w:rsid w:val="006A394E"/>
    <w:rsid w:val="006A4276"/>
    <w:rsid w:val="006A5FDE"/>
    <w:rsid w:val="006A739E"/>
    <w:rsid w:val="006A789B"/>
    <w:rsid w:val="006B2A21"/>
    <w:rsid w:val="006B352D"/>
    <w:rsid w:val="006B3B6A"/>
    <w:rsid w:val="006B4317"/>
    <w:rsid w:val="006B433F"/>
    <w:rsid w:val="006B43E9"/>
    <w:rsid w:val="006B5E79"/>
    <w:rsid w:val="006B7A8F"/>
    <w:rsid w:val="006C0257"/>
    <w:rsid w:val="006C0FF2"/>
    <w:rsid w:val="006C112A"/>
    <w:rsid w:val="006C142C"/>
    <w:rsid w:val="006C14D5"/>
    <w:rsid w:val="006C2A65"/>
    <w:rsid w:val="006C37DC"/>
    <w:rsid w:val="006C3A32"/>
    <w:rsid w:val="006C5BD1"/>
    <w:rsid w:val="006C6127"/>
    <w:rsid w:val="006C6587"/>
    <w:rsid w:val="006D022F"/>
    <w:rsid w:val="006D0FD9"/>
    <w:rsid w:val="006D1382"/>
    <w:rsid w:val="006D1E82"/>
    <w:rsid w:val="006D1FFC"/>
    <w:rsid w:val="006D5614"/>
    <w:rsid w:val="006D6007"/>
    <w:rsid w:val="006D6BA9"/>
    <w:rsid w:val="006D701F"/>
    <w:rsid w:val="006D72DB"/>
    <w:rsid w:val="006D7A50"/>
    <w:rsid w:val="006D7ECF"/>
    <w:rsid w:val="006E040D"/>
    <w:rsid w:val="006E0665"/>
    <w:rsid w:val="006E1580"/>
    <w:rsid w:val="006E195B"/>
    <w:rsid w:val="006E296A"/>
    <w:rsid w:val="006E29A6"/>
    <w:rsid w:val="006E3D58"/>
    <w:rsid w:val="006E4AB0"/>
    <w:rsid w:val="006E5819"/>
    <w:rsid w:val="006E5C8D"/>
    <w:rsid w:val="006E6E15"/>
    <w:rsid w:val="006F0711"/>
    <w:rsid w:val="006F2890"/>
    <w:rsid w:val="006F2FC7"/>
    <w:rsid w:val="006F3564"/>
    <w:rsid w:val="006F35F7"/>
    <w:rsid w:val="006F36FA"/>
    <w:rsid w:val="006F398C"/>
    <w:rsid w:val="006F47CB"/>
    <w:rsid w:val="006F6F12"/>
    <w:rsid w:val="006F752B"/>
    <w:rsid w:val="007003A4"/>
    <w:rsid w:val="00700DF5"/>
    <w:rsid w:val="00701E2F"/>
    <w:rsid w:val="00703BF8"/>
    <w:rsid w:val="007040E2"/>
    <w:rsid w:val="00705B62"/>
    <w:rsid w:val="00705CB2"/>
    <w:rsid w:val="007064C6"/>
    <w:rsid w:val="007125F2"/>
    <w:rsid w:val="007131C7"/>
    <w:rsid w:val="0071405F"/>
    <w:rsid w:val="00715050"/>
    <w:rsid w:val="007165A6"/>
    <w:rsid w:val="00716E16"/>
    <w:rsid w:val="007172BA"/>
    <w:rsid w:val="007175DE"/>
    <w:rsid w:val="007176FA"/>
    <w:rsid w:val="0072141C"/>
    <w:rsid w:val="007219B0"/>
    <w:rsid w:val="007222F1"/>
    <w:rsid w:val="00722620"/>
    <w:rsid w:val="00722E1A"/>
    <w:rsid w:val="00724FC8"/>
    <w:rsid w:val="00725B76"/>
    <w:rsid w:val="007268DC"/>
    <w:rsid w:val="00727586"/>
    <w:rsid w:val="00727A4D"/>
    <w:rsid w:val="00730175"/>
    <w:rsid w:val="00733150"/>
    <w:rsid w:val="00735514"/>
    <w:rsid w:val="00736FA8"/>
    <w:rsid w:val="007372E6"/>
    <w:rsid w:val="00737B76"/>
    <w:rsid w:val="00737FA7"/>
    <w:rsid w:val="00740160"/>
    <w:rsid w:val="007404FE"/>
    <w:rsid w:val="00742344"/>
    <w:rsid w:val="007428CA"/>
    <w:rsid w:val="00747198"/>
    <w:rsid w:val="00747504"/>
    <w:rsid w:val="007509A3"/>
    <w:rsid w:val="00751C4F"/>
    <w:rsid w:val="00753AA3"/>
    <w:rsid w:val="00753E10"/>
    <w:rsid w:val="00756AA2"/>
    <w:rsid w:val="00757087"/>
    <w:rsid w:val="0075749F"/>
    <w:rsid w:val="00762794"/>
    <w:rsid w:val="00763470"/>
    <w:rsid w:val="00765FBF"/>
    <w:rsid w:val="007663EB"/>
    <w:rsid w:val="007669AE"/>
    <w:rsid w:val="00767064"/>
    <w:rsid w:val="00767592"/>
    <w:rsid w:val="00767C49"/>
    <w:rsid w:val="007716DD"/>
    <w:rsid w:val="00772BF6"/>
    <w:rsid w:val="0077509A"/>
    <w:rsid w:val="00775229"/>
    <w:rsid w:val="0077598F"/>
    <w:rsid w:val="0077605C"/>
    <w:rsid w:val="00780DF4"/>
    <w:rsid w:val="00784754"/>
    <w:rsid w:val="00786BA0"/>
    <w:rsid w:val="00790A88"/>
    <w:rsid w:val="0079120F"/>
    <w:rsid w:val="007931CE"/>
    <w:rsid w:val="00793A82"/>
    <w:rsid w:val="00794374"/>
    <w:rsid w:val="007944A9"/>
    <w:rsid w:val="007949B3"/>
    <w:rsid w:val="00794FCD"/>
    <w:rsid w:val="00795043"/>
    <w:rsid w:val="00795D94"/>
    <w:rsid w:val="00796A7D"/>
    <w:rsid w:val="007978EE"/>
    <w:rsid w:val="007A0CFF"/>
    <w:rsid w:val="007A2C87"/>
    <w:rsid w:val="007A510A"/>
    <w:rsid w:val="007A6858"/>
    <w:rsid w:val="007A6CC8"/>
    <w:rsid w:val="007B0199"/>
    <w:rsid w:val="007B5EA8"/>
    <w:rsid w:val="007B6BB2"/>
    <w:rsid w:val="007B6F38"/>
    <w:rsid w:val="007B7093"/>
    <w:rsid w:val="007B77C4"/>
    <w:rsid w:val="007C0056"/>
    <w:rsid w:val="007C012C"/>
    <w:rsid w:val="007C26A9"/>
    <w:rsid w:val="007C3FDA"/>
    <w:rsid w:val="007C434D"/>
    <w:rsid w:val="007C46DD"/>
    <w:rsid w:val="007C69DF"/>
    <w:rsid w:val="007C6A04"/>
    <w:rsid w:val="007D09EF"/>
    <w:rsid w:val="007D16C3"/>
    <w:rsid w:val="007D17AC"/>
    <w:rsid w:val="007D4029"/>
    <w:rsid w:val="007D4530"/>
    <w:rsid w:val="007D4CAA"/>
    <w:rsid w:val="007D52AE"/>
    <w:rsid w:val="007D5BC3"/>
    <w:rsid w:val="007D66CD"/>
    <w:rsid w:val="007D7BB8"/>
    <w:rsid w:val="007E0440"/>
    <w:rsid w:val="007E2BFA"/>
    <w:rsid w:val="007E2D31"/>
    <w:rsid w:val="007E2E93"/>
    <w:rsid w:val="007E3AB1"/>
    <w:rsid w:val="007E55E7"/>
    <w:rsid w:val="007E62B7"/>
    <w:rsid w:val="007E6E94"/>
    <w:rsid w:val="007E74C0"/>
    <w:rsid w:val="007E760F"/>
    <w:rsid w:val="007F1EBE"/>
    <w:rsid w:val="007F22C3"/>
    <w:rsid w:val="007F3555"/>
    <w:rsid w:val="007F3A4D"/>
    <w:rsid w:val="007F44D6"/>
    <w:rsid w:val="007F7944"/>
    <w:rsid w:val="007F7F54"/>
    <w:rsid w:val="00800D1F"/>
    <w:rsid w:val="00800FF7"/>
    <w:rsid w:val="00801F39"/>
    <w:rsid w:val="00804352"/>
    <w:rsid w:val="008055A1"/>
    <w:rsid w:val="00805EAE"/>
    <w:rsid w:val="00807350"/>
    <w:rsid w:val="008077AA"/>
    <w:rsid w:val="00807B68"/>
    <w:rsid w:val="00810B42"/>
    <w:rsid w:val="00810CDE"/>
    <w:rsid w:val="00811E90"/>
    <w:rsid w:val="00812311"/>
    <w:rsid w:val="00812F51"/>
    <w:rsid w:val="008133B3"/>
    <w:rsid w:val="0081441D"/>
    <w:rsid w:val="00814425"/>
    <w:rsid w:val="0081537D"/>
    <w:rsid w:val="00815A17"/>
    <w:rsid w:val="00815C8E"/>
    <w:rsid w:val="00816C8D"/>
    <w:rsid w:val="00817F1E"/>
    <w:rsid w:val="00817FD4"/>
    <w:rsid w:val="008208D7"/>
    <w:rsid w:val="00821459"/>
    <w:rsid w:val="00821CDC"/>
    <w:rsid w:val="008232F4"/>
    <w:rsid w:val="008237D1"/>
    <w:rsid w:val="00823BEE"/>
    <w:rsid w:val="0082412C"/>
    <w:rsid w:val="0082655E"/>
    <w:rsid w:val="00826CBA"/>
    <w:rsid w:val="008277AD"/>
    <w:rsid w:val="008303D5"/>
    <w:rsid w:val="0083058D"/>
    <w:rsid w:val="00831D72"/>
    <w:rsid w:val="00832E6B"/>
    <w:rsid w:val="00833413"/>
    <w:rsid w:val="00833D58"/>
    <w:rsid w:val="00834B3F"/>
    <w:rsid w:val="008379E2"/>
    <w:rsid w:val="00837AAC"/>
    <w:rsid w:val="00840392"/>
    <w:rsid w:val="00841EE4"/>
    <w:rsid w:val="00842383"/>
    <w:rsid w:val="00842C84"/>
    <w:rsid w:val="00843068"/>
    <w:rsid w:val="0084384B"/>
    <w:rsid w:val="00843D7F"/>
    <w:rsid w:val="00844720"/>
    <w:rsid w:val="00845C82"/>
    <w:rsid w:val="00845F0E"/>
    <w:rsid w:val="0084640D"/>
    <w:rsid w:val="00850175"/>
    <w:rsid w:val="00851188"/>
    <w:rsid w:val="00853998"/>
    <w:rsid w:val="00855C0A"/>
    <w:rsid w:val="00856E8A"/>
    <w:rsid w:val="00856EBF"/>
    <w:rsid w:val="0085713B"/>
    <w:rsid w:val="0085716A"/>
    <w:rsid w:val="00857307"/>
    <w:rsid w:val="008573EB"/>
    <w:rsid w:val="00860353"/>
    <w:rsid w:val="00862118"/>
    <w:rsid w:val="008635BB"/>
    <w:rsid w:val="00864587"/>
    <w:rsid w:val="00864F8F"/>
    <w:rsid w:val="008655A7"/>
    <w:rsid w:val="00867E10"/>
    <w:rsid w:val="00870944"/>
    <w:rsid w:val="00871BBB"/>
    <w:rsid w:val="0087206E"/>
    <w:rsid w:val="008723A2"/>
    <w:rsid w:val="008725CA"/>
    <w:rsid w:val="00872829"/>
    <w:rsid w:val="008743B9"/>
    <w:rsid w:val="008744BD"/>
    <w:rsid w:val="00874957"/>
    <w:rsid w:val="00876136"/>
    <w:rsid w:val="00877025"/>
    <w:rsid w:val="0088020C"/>
    <w:rsid w:val="00880E61"/>
    <w:rsid w:val="008817AA"/>
    <w:rsid w:val="0088225B"/>
    <w:rsid w:val="008834C7"/>
    <w:rsid w:val="008847FD"/>
    <w:rsid w:val="0088518F"/>
    <w:rsid w:val="008879FF"/>
    <w:rsid w:val="00887E0C"/>
    <w:rsid w:val="008915E7"/>
    <w:rsid w:val="00893679"/>
    <w:rsid w:val="00893E3E"/>
    <w:rsid w:val="0089427C"/>
    <w:rsid w:val="0089542D"/>
    <w:rsid w:val="008955E4"/>
    <w:rsid w:val="0089586A"/>
    <w:rsid w:val="008967A1"/>
    <w:rsid w:val="008A09B0"/>
    <w:rsid w:val="008A11EA"/>
    <w:rsid w:val="008A223A"/>
    <w:rsid w:val="008A27E5"/>
    <w:rsid w:val="008A3237"/>
    <w:rsid w:val="008A43F8"/>
    <w:rsid w:val="008A4B47"/>
    <w:rsid w:val="008A55FF"/>
    <w:rsid w:val="008A6DC0"/>
    <w:rsid w:val="008A6FD2"/>
    <w:rsid w:val="008A764B"/>
    <w:rsid w:val="008B0696"/>
    <w:rsid w:val="008B0A22"/>
    <w:rsid w:val="008B1302"/>
    <w:rsid w:val="008B14AA"/>
    <w:rsid w:val="008B1C57"/>
    <w:rsid w:val="008B2AAA"/>
    <w:rsid w:val="008B50DA"/>
    <w:rsid w:val="008B5236"/>
    <w:rsid w:val="008B63BD"/>
    <w:rsid w:val="008B6DCB"/>
    <w:rsid w:val="008B7423"/>
    <w:rsid w:val="008B7FAD"/>
    <w:rsid w:val="008C0DD0"/>
    <w:rsid w:val="008C181E"/>
    <w:rsid w:val="008C273A"/>
    <w:rsid w:val="008C2D32"/>
    <w:rsid w:val="008C3B38"/>
    <w:rsid w:val="008C6E4D"/>
    <w:rsid w:val="008D051F"/>
    <w:rsid w:val="008D1488"/>
    <w:rsid w:val="008D1504"/>
    <w:rsid w:val="008D150A"/>
    <w:rsid w:val="008D1F71"/>
    <w:rsid w:val="008D3D12"/>
    <w:rsid w:val="008D426B"/>
    <w:rsid w:val="008D4308"/>
    <w:rsid w:val="008E0046"/>
    <w:rsid w:val="008E0BF7"/>
    <w:rsid w:val="008E31ED"/>
    <w:rsid w:val="008E4271"/>
    <w:rsid w:val="008F2B7D"/>
    <w:rsid w:val="008F55AA"/>
    <w:rsid w:val="008F5BBC"/>
    <w:rsid w:val="008F67DD"/>
    <w:rsid w:val="008F67DF"/>
    <w:rsid w:val="008F7BE4"/>
    <w:rsid w:val="008F7CC4"/>
    <w:rsid w:val="009003C0"/>
    <w:rsid w:val="009016FF"/>
    <w:rsid w:val="00902F46"/>
    <w:rsid w:val="00903EAF"/>
    <w:rsid w:val="00905011"/>
    <w:rsid w:val="009054DD"/>
    <w:rsid w:val="00906151"/>
    <w:rsid w:val="00907B6B"/>
    <w:rsid w:val="00912010"/>
    <w:rsid w:val="00914A7F"/>
    <w:rsid w:val="00915734"/>
    <w:rsid w:val="009163BF"/>
    <w:rsid w:val="00916D37"/>
    <w:rsid w:val="00920A5A"/>
    <w:rsid w:val="0092447D"/>
    <w:rsid w:val="00925EF7"/>
    <w:rsid w:val="00926B0B"/>
    <w:rsid w:val="00931973"/>
    <w:rsid w:val="00931BDC"/>
    <w:rsid w:val="0093338F"/>
    <w:rsid w:val="00934384"/>
    <w:rsid w:val="00934920"/>
    <w:rsid w:val="009355A9"/>
    <w:rsid w:val="00935A0C"/>
    <w:rsid w:val="00936B96"/>
    <w:rsid w:val="00937107"/>
    <w:rsid w:val="00937327"/>
    <w:rsid w:val="0093783F"/>
    <w:rsid w:val="00937E26"/>
    <w:rsid w:val="009400BF"/>
    <w:rsid w:val="0094019B"/>
    <w:rsid w:val="009416FE"/>
    <w:rsid w:val="00941812"/>
    <w:rsid w:val="0094342A"/>
    <w:rsid w:val="009438B3"/>
    <w:rsid w:val="00943F25"/>
    <w:rsid w:val="009463BF"/>
    <w:rsid w:val="00946588"/>
    <w:rsid w:val="00946995"/>
    <w:rsid w:val="00947120"/>
    <w:rsid w:val="009479AD"/>
    <w:rsid w:val="00952B6B"/>
    <w:rsid w:val="00952CDB"/>
    <w:rsid w:val="00953266"/>
    <w:rsid w:val="009541A7"/>
    <w:rsid w:val="00955B3C"/>
    <w:rsid w:val="00955F8C"/>
    <w:rsid w:val="00956FEC"/>
    <w:rsid w:val="0095754B"/>
    <w:rsid w:val="009600CB"/>
    <w:rsid w:val="0096174D"/>
    <w:rsid w:val="009624C7"/>
    <w:rsid w:val="00962978"/>
    <w:rsid w:val="00962E20"/>
    <w:rsid w:val="00965E8C"/>
    <w:rsid w:val="00965F9F"/>
    <w:rsid w:val="00966EF3"/>
    <w:rsid w:val="00967117"/>
    <w:rsid w:val="00967F76"/>
    <w:rsid w:val="00970480"/>
    <w:rsid w:val="00970F5F"/>
    <w:rsid w:val="00973DFB"/>
    <w:rsid w:val="009755E6"/>
    <w:rsid w:val="00975A05"/>
    <w:rsid w:val="00976F96"/>
    <w:rsid w:val="0097701C"/>
    <w:rsid w:val="0098427C"/>
    <w:rsid w:val="00984AEA"/>
    <w:rsid w:val="00984C7C"/>
    <w:rsid w:val="00985D82"/>
    <w:rsid w:val="00986F82"/>
    <w:rsid w:val="009912EA"/>
    <w:rsid w:val="0099165A"/>
    <w:rsid w:val="0099217A"/>
    <w:rsid w:val="0099278E"/>
    <w:rsid w:val="00994937"/>
    <w:rsid w:val="009A06DB"/>
    <w:rsid w:val="009A0C7E"/>
    <w:rsid w:val="009A4A70"/>
    <w:rsid w:val="009A5362"/>
    <w:rsid w:val="009A5B18"/>
    <w:rsid w:val="009A6D78"/>
    <w:rsid w:val="009B1592"/>
    <w:rsid w:val="009B1A60"/>
    <w:rsid w:val="009B1E23"/>
    <w:rsid w:val="009B3794"/>
    <w:rsid w:val="009B471A"/>
    <w:rsid w:val="009B6F7B"/>
    <w:rsid w:val="009B72DA"/>
    <w:rsid w:val="009B760C"/>
    <w:rsid w:val="009BD8DB"/>
    <w:rsid w:val="009C0844"/>
    <w:rsid w:val="009C16F2"/>
    <w:rsid w:val="009C2FA8"/>
    <w:rsid w:val="009C31C7"/>
    <w:rsid w:val="009C3C3F"/>
    <w:rsid w:val="009C48D0"/>
    <w:rsid w:val="009C5EBE"/>
    <w:rsid w:val="009C7E34"/>
    <w:rsid w:val="009C7F6D"/>
    <w:rsid w:val="009D093C"/>
    <w:rsid w:val="009D10BF"/>
    <w:rsid w:val="009D1F73"/>
    <w:rsid w:val="009D4FAE"/>
    <w:rsid w:val="009D6809"/>
    <w:rsid w:val="009D7CCB"/>
    <w:rsid w:val="009D7EC9"/>
    <w:rsid w:val="009E1BB7"/>
    <w:rsid w:val="009E2018"/>
    <w:rsid w:val="009E2C2E"/>
    <w:rsid w:val="009E41D4"/>
    <w:rsid w:val="009E4BB4"/>
    <w:rsid w:val="009F0223"/>
    <w:rsid w:val="009F04D0"/>
    <w:rsid w:val="009F0A21"/>
    <w:rsid w:val="009F2105"/>
    <w:rsid w:val="009F3407"/>
    <w:rsid w:val="009F4D24"/>
    <w:rsid w:val="009F5EAB"/>
    <w:rsid w:val="00A0053A"/>
    <w:rsid w:val="00A013A4"/>
    <w:rsid w:val="00A0271B"/>
    <w:rsid w:val="00A03337"/>
    <w:rsid w:val="00A03629"/>
    <w:rsid w:val="00A0610F"/>
    <w:rsid w:val="00A067A8"/>
    <w:rsid w:val="00A06A95"/>
    <w:rsid w:val="00A06E60"/>
    <w:rsid w:val="00A07757"/>
    <w:rsid w:val="00A079D8"/>
    <w:rsid w:val="00A10FB1"/>
    <w:rsid w:val="00A11778"/>
    <w:rsid w:val="00A117B8"/>
    <w:rsid w:val="00A11F5D"/>
    <w:rsid w:val="00A12AA9"/>
    <w:rsid w:val="00A13325"/>
    <w:rsid w:val="00A13AA4"/>
    <w:rsid w:val="00A141D2"/>
    <w:rsid w:val="00A16342"/>
    <w:rsid w:val="00A16CEB"/>
    <w:rsid w:val="00A170DC"/>
    <w:rsid w:val="00A1761D"/>
    <w:rsid w:val="00A17952"/>
    <w:rsid w:val="00A20DC2"/>
    <w:rsid w:val="00A21355"/>
    <w:rsid w:val="00A219BE"/>
    <w:rsid w:val="00A21ED2"/>
    <w:rsid w:val="00A22CF2"/>
    <w:rsid w:val="00A231B9"/>
    <w:rsid w:val="00A233B1"/>
    <w:rsid w:val="00A235D6"/>
    <w:rsid w:val="00A243BD"/>
    <w:rsid w:val="00A321F3"/>
    <w:rsid w:val="00A3400A"/>
    <w:rsid w:val="00A348B6"/>
    <w:rsid w:val="00A34979"/>
    <w:rsid w:val="00A35113"/>
    <w:rsid w:val="00A35189"/>
    <w:rsid w:val="00A371C4"/>
    <w:rsid w:val="00A40294"/>
    <w:rsid w:val="00A4203A"/>
    <w:rsid w:val="00A43D40"/>
    <w:rsid w:val="00A45C27"/>
    <w:rsid w:val="00A47F6C"/>
    <w:rsid w:val="00A5106B"/>
    <w:rsid w:val="00A515B9"/>
    <w:rsid w:val="00A516DD"/>
    <w:rsid w:val="00A5513C"/>
    <w:rsid w:val="00A566C7"/>
    <w:rsid w:val="00A56A7C"/>
    <w:rsid w:val="00A612AD"/>
    <w:rsid w:val="00A61E76"/>
    <w:rsid w:val="00A61EBC"/>
    <w:rsid w:val="00A664A0"/>
    <w:rsid w:val="00A66A9E"/>
    <w:rsid w:val="00A66F64"/>
    <w:rsid w:val="00A67BC8"/>
    <w:rsid w:val="00A7057D"/>
    <w:rsid w:val="00A71663"/>
    <w:rsid w:val="00A72451"/>
    <w:rsid w:val="00A72E36"/>
    <w:rsid w:val="00A7330F"/>
    <w:rsid w:val="00A73BA8"/>
    <w:rsid w:val="00A748EC"/>
    <w:rsid w:val="00A755A4"/>
    <w:rsid w:val="00A75F04"/>
    <w:rsid w:val="00A7774C"/>
    <w:rsid w:val="00A81535"/>
    <w:rsid w:val="00A82D31"/>
    <w:rsid w:val="00A842FB"/>
    <w:rsid w:val="00A844A0"/>
    <w:rsid w:val="00A84DE7"/>
    <w:rsid w:val="00A860E5"/>
    <w:rsid w:val="00A86A04"/>
    <w:rsid w:val="00A87009"/>
    <w:rsid w:val="00A87405"/>
    <w:rsid w:val="00A87C20"/>
    <w:rsid w:val="00A90D31"/>
    <w:rsid w:val="00A9201C"/>
    <w:rsid w:val="00A9256D"/>
    <w:rsid w:val="00A93365"/>
    <w:rsid w:val="00A93633"/>
    <w:rsid w:val="00A9376E"/>
    <w:rsid w:val="00A952AA"/>
    <w:rsid w:val="00A969DF"/>
    <w:rsid w:val="00AA0508"/>
    <w:rsid w:val="00AA1981"/>
    <w:rsid w:val="00AA3D95"/>
    <w:rsid w:val="00AA499D"/>
    <w:rsid w:val="00AA4DD8"/>
    <w:rsid w:val="00AA4F2B"/>
    <w:rsid w:val="00AA50F8"/>
    <w:rsid w:val="00AA5BDD"/>
    <w:rsid w:val="00AA5E14"/>
    <w:rsid w:val="00AB00A1"/>
    <w:rsid w:val="00AB06DC"/>
    <w:rsid w:val="00AB0A5D"/>
    <w:rsid w:val="00AB263F"/>
    <w:rsid w:val="00AB3235"/>
    <w:rsid w:val="00AB40CE"/>
    <w:rsid w:val="00AB6786"/>
    <w:rsid w:val="00AB717A"/>
    <w:rsid w:val="00AB7BB0"/>
    <w:rsid w:val="00AB7E6E"/>
    <w:rsid w:val="00AB7ECD"/>
    <w:rsid w:val="00AC07F9"/>
    <w:rsid w:val="00AC13B9"/>
    <w:rsid w:val="00AC1736"/>
    <w:rsid w:val="00AC2427"/>
    <w:rsid w:val="00AC24F7"/>
    <w:rsid w:val="00AC303C"/>
    <w:rsid w:val="00AC356C"/>
    <w:rsid w:val="00AC3AA2"/>
    <w:rsid w:val="00AC3FEE"/>
    <w:rsid w:val="00AC499F"/>
    <w:rsid w:val="00AC590F"/>
    <w:rsid w:val="00AC5A90"/>
    <w:rsid w:val="00AC5FC1"/>
    <w:rsid w:val="00AC68F9"/>
    <w:rsid w:val="00AC6D21"/>
    <w:rsid w:val="00AC6F2D"/>
    <w:rsid w:val="00AC706E"/>
    <w:rsid w:val="00AC7704"/>
    <w:rsid w:val="00AD0122"/>
    <w:rsid w:val="00AD03E4"/>
    <w:rsid w:val="00AD22DC"/>
    <w:rsid w:val="00AD3013"/>
    <w:rsid w:val="00AD3382"/>
    <w:rsid w:val="00AD592E"/>
    <w:rsid w:val="00AD7D47"/>
    <w:rsid w:val="00AE06F2"/>
    <w:rsid w:val="00AE15BA"/>
    <w:rsid w:val="00AE1B2F"/>
    <w:rsid w:val="00AE2CF1"/>
    <w:rsid w:val="00AE306B"/>
    <w:rsid w:val="00AE5FBF"/>
    <w:rsid w:val="00AE7620"/>
    <w:rsid w:val="00AE7B6B"/>
    <w:rsid w:val="00AF1827"/>
    <w:rsid w:val="00AF23C6"/>
    <w:rsid w:val="00AF2EB0"/>
    <w:rsid w:val="00AF5B70"/>
    <w:rsid w:val="00AF7898"/>
    <w:rsid w:val="00B0031F"/>
    <w:rsid w:val="00B020AE"/>
    <w:rsid w:val="00B03812"/>
    <w:rsid w:val="00B038EF"/>
    <w:rsid w:val="00B03DD6"/>
    <w:rsid w:val="00B03EB8"/>
    <w:rsid w:val="00B04AF0"/>
    <w:rsid w:val="00B07536"/>
    <w:rsid w:val="00B07715"/>
    <w:rsid w:val="00B07CEE"/>
    <w:rsid w:val="00B100D9"/>
    <w:rsid w:val="00B12CEA"/>
    <w:rsid w:val="00B13525"/>
    <w:rsid w:val="00B13869"/>
    <w:rsid w:val="00B13D52"/>
    <w:rsid w:val="00B13FAE"/>
    <w:rsid w:val="00B14FB0"/>
    <w:rsid w:val="00B1541D"/>
    <w:rsid w:val="00B15C02"/>
    <w:rsid w:val="00B17603"/>
    <w:rsid w:val="00B24EDA"/>
    <w:rsid w:val="00B25087"/>
    <w:rsid w:val="00B2611C"/>
    <w:rsid w:val="00B26F90"/>
    <w:rsid w:val="00B30950"/>
    <w:rsid w:val="00B311CE"/>
    <w:rsid w:val="00B339CB"/>
    <w:rsid w:val="00B33B2E"/>
    <w:rsid w:val="00B3476A"/>
    <w:rsid w:val="00B35DDC"/>
    <w:rsid w:val="00B362D3"/>
    <w:rsid w:val="00B36EAA"/>
    <w:rsid w:val="00B37B85"/>
    <w:rsid w:val="00B40314"/>
    <w:rsid w:val="00B40C71"/>
    <w:rsid w:val="00B41393"/>
    <w:rsid w:val="00B41A8B"/>
    <w:rsid w:val="00B41DA0"/>
    <w:rsid w:val="00B431AC"/>
    <w:rsid w:val="00B442D1"/>
    <w:rsid w:val="00B446A7"/>
    <w:rsid w:val="00B44DF3"/>
    <w:rsid w:val="00B479BE"/>
    <w:rsid w:val="00B5209B"/>
    <w:rsid w:val="00B56368"/>
    <w:rsid w:val="00B603C8"/>
    <w:rsid w:val="00B61CF0"/>
    <w:rsid w:val="00B62614"/>
    <w:rsid w:val="00B64296"/>
    <w:rsid w:val="00B64FA2"/>
    <w:rsid w:val="00B65515"/>
    <w:rsid w:val="00B65647"/>
    <w:rsid w:val="00B65E96"/>
    <w:rsid w:val="00B66290"/>
    <w:rsid w:val="00B668B4"/>
    <w:rsid w:val="00B70402"/>
    <w:rsid w:val="00B71CDD"/>
    <w:rsid w:val="00B728A2"/>
    <w:rsid w:val="00B72DBC"/>
    <w:rsid w:val="00B732ED"/>
    <w:rsid w:val="00B735A1"/>
    <w:rsid w:val="00B74FFE"/>
    <w:rsid w:val="00B75DAD"/>
    <w:rsid w:val="00B764F1"/>
    <w:rsid w:val="00B7660A"/>
    <w:rsid w:val="00B8161D"/>
    <w:rsid w:val="00B8229B"/>
    <w:rsid w:val="00B82C0C"/>
    <w:rsid w:val="00B8398F"/>
    <w:rsid w:val="00B851E9"/>
    <w:rsid w:val="00B853A0"/>
    <w:rsid w:val="00B90583"/>
    <w:rsid w:val="00B907BE"/>
    <w:rsid w:val="00B915F0"/>
    <w:rsid w:val="00B91CD9"/>
    <w:rsid w:val="00B9332F"/>
    <w:rsid w:val="00B9694D"/>
    <w:rsid w:val="00B9CA32"/>
    <w:rsid w:val="00BA0A1C"/>
    <w:rsid w:val="00BA153F"/>
    <w:rsid w:val="00BA2F82"/>
    <w:rsid w:val="00BA42CC"/>
    <w:rsid w:val="00BA6782"/>
    <w:rsid w:val="00BA6ADA"/>
    <w:rsid w:val="00BB128F"/>
    <w:rsid w:val="00BB2728"/>
    <w:rsid w:val="00BB284C"/>
    <w:rsid w:val="00BB2E58"/>
    <w:rsid w:val="00BB5520"/>
    <w:rsid w:val="00BB5551"/>
    <w:rsid w:val="00BB5EF4"/>
    <w:rsid w:val="00BB7E01"/>
    <w:rsid w:val="00BC24D1"/>
    <w:rsid w:val="00BC26DB"/>
    <w:rsid w:val="00BC2B62"/>
    <w:rsid w:val="00BC2C4B"/>
    <w:rsid w:val="00BC3552"/>
    <w:rsid w:val="00BC41BE"/>
    <w:rsid w:val="00BC4E38"/>
    <w:rsid w:val="00BC4FD9"/>
    <w:rsid w:val="00BC5012"/>
    <w:rsid w:val="00BC59E7"/>
    <w:rsid w:val="00BC6C7A"/>
    <w:rsid w:val="00BC7A2F"/>
    <w:rsid w:val="00BD405E"/>
    <w:rsid w:val="00BD6B6B"/>
    <w:rsid w:val="00BE0F7B"/>
    <w:rsid w:val="00BE1036"/>
    <w:rsid w:val="00BE25B2"/>
    <w:rsid w:val="00BE280D"/>
    <w:rsid w:val="00BE3606"/>
    <w:rsid w:val="00BE50A5"/>
    <w:rsid w:val="00BE6522"/>
    <w:rsid w:val="00BE75BE"/>
    <w:rsid w:val="00BF1ED3"/>
    <w:rsid w:val="00BF1F19"/>
    <w:rsid w:val="00BF476A"/>
    <w:rsid w:val="00BF4876"/>
    <w:rsid w:val="00BF6B4B"/>
    <w:rsid w:val="00C01649"/>
    <w:rsid w:val="00C016A6"/>
    <w:rsid w:val="00C064E7"/>
    <w:rsid w:val="00C069B9"/>
    <w:rsid w:val="00C10D79"/>
    <w:rsid w:val="00C11092"/>
    <w:rsid w:val="00C11B8F"/>
    <w:rsid w:val="00C12E02"/>
    <w:rsid w:val="00C17E6E"/>
    <w:rsid w:val="00C20162"/>
    <w:rsid w:val="00C203B6"/>
    <w:rsid w:val="00C20B33"/>
    <w:rsid w:val="00C20FA7"/>
    <w:rsid w:val="00C21346"/>
    <w:rsid w:val="00C21C00"/>
    <w:rsid w:val="00C249F6"/>
    <w:rsid w:val="00C25703"/>
    <w:rsid w:val="00C25DB3"/>
    <w:rsid w:val="00C25E86"/>
    <w:rsid w:val="00C269BC"/>
    <w:rsid w:val="00C26B94"/>
    <w:rsid w:val="00C26EE0"/>
    <w:rsid w:val="00C27726"/>
    <w:rsid w:val="00C27BDA"/>
    <w:rsid w:val="00C30E9A"/>
    <w:rsid w:val="00C317D1"/>
    <w:rsid w:val="00C32860"/>
    <w:rsid w:val="00C32C9A"/>
    <w:rsid w:val="00C33100"/>
    <w:rsid w:val="00C34F0F"/>
    <w:rsid w:val="00C36E54"/>
    <w:rsid w:val="00C3741D"/>
    <w:rsid w:val="00C376DE"/>
    <w:rsid w:val="00C3783F"/>
    <w:rsid w:val="00C40654"/>
    <w:rsid w:val="00C41351"/>
    <w:rsid w:val="00C413D3"/>
    <w:rsid w:val="00C4235C"/>
    <w:rsid w:val="00C426E0"/>
    <w:rsid w:val="00C457EF"/>
    <w:rsid w:val="00C4731A"/>
    <w:rsid w:val="00C47526"/>
    <w:rsid w:val="00C51578"/>
    <w:rsid w:val="00C606DA"/>
    <w:rsid w:val="00C6154B"/>
    <w:rsid w:val="00C6298B"/>
    <w:rsid w:val="00C62A77"/>
    <w:rsid w:val="00C62C51"/>
    <w:rsid w:val="00C6340C"/>
    <w:rsid w:val="00C65196"/>
    <w:rsid w:val="00C654F8"/>
    <w:rsid w:val="00C6668A"/>
    <w:rsid w:val="00C66A8B"/>
    <w:rsid w:val="00C679E8"/>
    <w:rsid w:val="00C7142C"/>
    <w:rsid w:val="00C72253"/>
    <w:rsid w:val="00C73564"/>
    <w:rsid w:val="00C768EC"/>
    <w:rsid w:val="00C800AC"/>
    <w:rsid w:val="00C80A3A"/>
    <w:rsid w:val="00C80D56"/>
    <w:rsid w:val="00C824C9"/>
    <w:rsid w:val="00C83019"/>
    <w:rsid w:val="00C84040"/>
    <w:rsid w:val="00C84334"/>
    <w:rsid w:val="00C85474"/>
    <w:rsid w:val="00C85F4A"/>
    <w:rsid w:val="00C861D4"/>
    <w:rsid w:val="00C862EA"/>
    <w:rsid w:val="00C86721"/>
    <w:rsid w:val="00C86A69"/>
    <w:rsid w:val="00C86AFC"/>
    <w:rsid w:val="00C87DEB"/>
    <w:rsid w:val="00C92988"/>
    <w:rsid w:val="00C94496"/>
    <w:rsid w:val="00C94AE6"/>
    <w:rsid w:val="00C95624"/>
    <w:rsid w:val="00C95C67"/>
    <w:rsid w:val="00C96210"/>
    <w:rsid w:val="00C9624E"/>
    <w:rsid w:val="00C966D8"/>
    <w:rsid w:val="00C96A43"/>
    <w:rsid w:val="00C96F2E"/>
    <w:rsid w:val="00C973E2"/>
    <w:rsid w:val="00C97647"/>
    <w:rsid w:val="00CA23F3"/>
    <w:rsid w:val="00CA40AD"/>
    <w:rsid w:val="00CA4C76"/>
    <w:rsid w:val="00CA5197"/>
    <w:rsid w:val="00CA6083"/>
    <w:rsid w:val="00CA671E"/>
    <w:rsid w:val="00CA6D98"/>
    <w:rsid w:val="00CA7208"/>
    <w:rsid w:val="00CA7AE2"/>
    <w:rsid w:val="00CB12D9"/>
    <w:rsid w:val="00CB21A1"/>
    <w:rsid w:val="00CB285F"/>
    <w:rsid w:val="00CB2D6E"/>
    <w:rsid w:val="00CB4A56"/>
    <w:rsid w:val="00CB57B6"/>
    <w:rsid w:val="00CB596E"/>
    <w:rsid w:val="00CC1892"/>
    <w:rsid w:val="00CC1BA1"/>
    <w:rsid w:val="00CC280C"/>
    <w:rsid w:val="00CC601B"/>
    <w:rsid w:val="00CC6A06"/>
    <w:rsid w:val="00CD0060"/>
    <w:rsid w:val="00CD08EE"/>
    <w:rsid w:val="00CD1002"/>
    <w:rsid w:val="00CD1A68"/>
    <w:rsid w:val="00CD1BFE"/>
    <w:rsid w:val="00CD4AAE"/>
    <w:rsid w:val="00CD6C52"/>
    <w:rsid w:val="00CD6F2C"/>
    <w:rsid w:val="00CD6F59"/>
    <w:rsid w:val="00CD7257"/>
    <w:rsid w:val="00CD7B1B"/>
    <w:rsid w:val="00CE02DD"/>
    <w:rsid w:val="00CE06C6"/>
    <w:rsid w:val="00CE2072"/>
    <w:rsid w:val="00CE216C"/>
    <w:rsid w:val="00CE2BB5"/>
    <w:rsid w:val="00CE349C"/>
    <w:rsid w:val="00CE42EA"/>
    <w:rsid w:val="00CE5238"/>
    <w:rsid w:val="00CE64C6"/>
    <w:rsid w:val="00CE6AF1"/>
    <w:rsid w:val="00CE7E63"/>
    <w:rsid w:val="00CF17FF"/>
    <w:rsid w:val="00CF2161"/>
    <w:rsid w:val="00CF2796"/>
    <w:rsid w:val="00CF2F9B"/>
    <w:rsid w:val="00CF3194"/>
    <w:rsid w:val="00CF48FF"/>
    <w:rsid w:val="00CF49FE"/>
    <w:rsid w:val="00CF740A"/>
    <w:rsid w:val="00D000FA"/>
    <w:rsid w:val="00D00469"/>
    <w:rsid w:val="00D00DD4"/>
    <w:rsid w:val="00D037BE"/>
    <w:rsid w:val="00D03905"/>
    <w:rsid w:val="00D05308"/>
    <w:rsid w:val="00D05789"/>
    <w:rsid w:val="00D07770"/>
    <w:rsid w:val="00D10937"/>
    <w:rsid w:val="00D123B3"/>
    <w:rsid w:val="00D12CF7"/>
    <w:rsid w:val="00D13E01"/>
    <w:rsid w:val="00D13FC4"/>
    <w:rsid w:val="00D14372"/>
    <w:rsid w:val="00D149FD"/>
    <w:rsid w:val="00D150F3"/>
    <w:rsid w:val="00D15161"/>
    <w:rsid w:val="00D15451"/>
    <w:rsid w:val="00D16028"/>
    <w:rsid w:val="00D171FE"/>
    <w:rsid w:val="00D177BA"/>
    <w:rsid w:val="00D21F36"/>
    <w:rsid w:val="00D23399"/>
    <w:rsid w:val="00D24E56"/>
    <w:rsid w:val="00D25878"/>
    <w:rsid w:val="00D25AFA"/>
    <w:rsid w:val="00D2673D"/>
    <w:rsid w:val="00D27A33"/>
    <w:rsid w:val="00D313BD"/>
    <w:rsid w:val="00D3223A"/>
    <w:rsid w:val="00D33531"/>
    <w:rsid w:val="00D33758"/>
    <w:rsid w:val="00D33F6F"/>
    <w:rsid w:val="00D34F28"/>
    <w:rsid w:val="00D34FFD"/>
    <w:rsid w:val="00D352E1"/>
    <w:rsid w:val="00D35412"/>
    <w:rsid w:val="00D35D58"/>
    <w:rsid w:val="00D371E0"/>
    <w:rsid w:val="00D4118D"/>
    <w:rsid w:val="00D41A5E"/>
    <w:rsid w:val="00D426D7"/>
    <w:rsid w:val="00D43667"/>
    <w:rsid w:val="00D441DA"/>
    <w:rsid w:val="00D44ABC"/>
    <w:rsid w:val="00D46051"/>
    <w:rsid w:val="00D4763C"/>
    <w:rsid w:val="00D47744"/>
    <w:rsid w:val="00D52D2D"/>
    <w:rsid w:val="00D54702"/>
    <w:rsid w:val="00D55A73"/>
    <w:rsid w:val="00D565F8"/>
    <w:rsid w:val="00D56CE2"/>
    <w:rsid w:val="00D56FFA"/>
    <w:rsid w:val="00D5748E"/>
    <w:rsid w:val="00D57A3B"/>
    <w:rsid w:val="00D62E8C"/>
    <w:rsid w:val="00D63399"/>
    <w:rsid w:val="00D63E17"/>
    <w:rsid w:val="00D64E0C"/>
    <w:rsid w:val="00D70216"/>
    <w:rsid w:val="00D71725"/>
    <w:rsid w:val="00D71A1C"/>
    <w:rsid w:val="00D733F5"/>
    <w:rsid w:val="00D737F4"/>
    <w:rsid w:val="00D746C4"/>
    <w:rsid w:val="00D74CD9"/>
    <w:rsid w:val="00D7595F"/>
    <w:rsid w:val="00D75EE4"/>
    <w:rsid w:val="00D76CB4"/>
    <w:rsid w:val="00D7772A"/>
    <w:rsid w:val="00D77AAF"/>
    <w:rsid w:val="00D80BC9"/>
    <w:rsid w:val="00D81A4B"/>
    <w:rsid w:val="00D83D2C"/>
    <w:rsid w:val="00D868F6"/>
    <w:rsid w:val="00D86AA8"/>
    <w:rsid w:val="00D87AF6"/>
    <w:rsid w:val="00D90A4E"/>
    <w:rsid w:val="00D90D9E"/>
    <w:rsid w:val="00D91DEB"/>
    <w:rsid w:val="00D91E52"/>
    <w:rsid w:val="00D92005"/>
    <w:rsid w:val="00D9276A"/>
    <w:rsid w:val="00D939E4"/>
    <w:rsid w:val="00D93EF7"/>
    <w:rsid w:val="00D93FBA"/>
    <w:rsid w:val="00D94FA9"/>
    <w:rsid w:val="00D9532D"/>
    <w:rsid w:val="00D9639A"/>
    <w:rsid w:val="00D9639F"/>
    <w:rsid w:val="00D972FF"/>
    <w:rsid w:val="00D97B66"/>
    <w:rsid w:val="00D97FAA"/>
    <w:rsid w:val="00DA029E"/>
    <w:rsid w:val="00DA0551"/>
    <w:rsid w:val="00DA3AED"/>
    <w:rsid w:val="00DA45C5"/>
    <w:rsid w:val="00DA4B5C"/>
    <w:rsid w:val="00DA4E01"/>
    <w:rsid w:val="00DA4E32"/>
    <w:rsid w:val="00DA5288"/>
    <w:rsid w:val="00DA5686"/>
    <w:rsid w:val="00DA7329"/>
    <w:rsid w:val="00DA768B"/>
    <w:rsid w:val="00DB13E2"/>
    <w:rsid w:val="00DB1406"/>
    <w:rsid w:val="00DB1ED3"/>
    <w:rsid w:val="00DB44A6"/>
    <w:rsid w:val="00DB457E"/>
    <w:rsid w:val="00DB50A8"/>
    <w:rsid w:val="00DB58D6"/>
    <w:rsid w:val="00DB5F81"/>
    <w:rsid w:val="00DB691A"/>
    <w:rsid w:val="00DB7A54"/>
    <w:rsid w:val="00DB7AC5"/>
    <w:rsid w:val="00DC33D1"/>
    <w:rsid w:val="00DC35BB"/>
    <w:rsid w:val="00DC46B9"/>
    <w:rsid w:val="00DC6A28"/>
    <w:rsid w:val="00DD13B2"/>
    <w:rsid w:val="00DD1677"/>
    <w:rsid w:val="00DD29B1"/>
    <w:rsid w:val="00DD2B20"/>
    <w:rsid w:val="00DD6038"/>
    <w:rsid w:val="00DE2542"/>
    <w:rsid w:val="00DE2915"/>
    <w:rsid w:val="00DE443C"/>
    <w:rsid w:val="00DE44ED"/>
    <w:rsid w:val="00DE4A27"/>
    <w:rsid w:val="00DE4CFF"/>
    <w:rsid w:val="00DE55AC"/>
    <w:rsid w:val="00DE5BED"/>
    <w:rsid w:val="00DE645A"/>
    <w:rsid w:val="00DE6A41"/>
    <w:rsid w:val="00DE6E9A"/>
    <w:rsid w:val="00DE7F1E"/>
    <w:rsid w:val="00DF0BD2"/>
    <w:rsid w:val="00DF1564"/>
    <w:rsid w:val="00DF1B99"/>
    <w:rsid w:val="00DF1C64"/>
    <w:rsid w:val="00DF4662"/>
    <w:rsid w:val="00DF4CCB"/>
    <w:rsid w:val="00DF4DE4"/>
    <w:rsid w:val="00DF50C1"/>
    <w:rsid w:val="00DF7346"/>
    <w:rsid w:val="00DF77AD"/>
    <w:rsid w:val="00DF7BE0"/>
    <w:rsid w:val="00E005AE"/>
    <w:rsid w:val="00E01DD3"/>
    <w:rsid w:val="00E01ED5"/>
    <w:rsid w:val="00E02A14"/>
    <w:rsid w:val="00E037B3"/>
    <w:rsid w:val="00E04284"/>
    <w:rsid w:val="00E04C91"/>
    <w:rsid w:val="00E0505C"/>
    <w:rsid w:val="00E069BD"/>
    <w:rsid w:val="00E07F7D"/>
    <w:rsid w:val="00E122D3"/>
    <w:rsid w:val="00E12822"/>
    <w:rsid w:val="00E140B4"/>
    <w:rsid w:val="00E14762"/>
    <w:rsid w:val="00E14D68"/>
    <w:rsid w:val="00E16170"/>
    <w:rsid w:val="00E168F7"/>
    <w:rsid w:val="00E217DE"/>
    <w:rsid w:val="00E22196"/>
    <w:rsid w:val="00E221BB"/>
    <w:rsid w:val="00E25CF8"/>
    <w:rsid w:val="00E26FA0"/>
    <w:rsid w:val="00E273E9"/>
    <w:rsid w:val="00E27446"/>
    <w:rsid w:val="00E31713"/>
    <w:rsid w:val="00E323D1"/>
    <w:rsid w:val="00E32905"/>
    <w:rsid w:val="00E32E7A"/>
    <w:rsid w:val="00E3313C"/>
    <w:rsid w:val="00E35626"/>
    <w:rsid w:val="00E366F6"/>
    <w:rsid w:val="00E36A5F"/>
    <w:rsid w:val="00E376E9"/>
    <w:rsid w:val="00E37D1B"/>
    <w:rsid w:val="00E37EA8"/>
    <w:rsid w:val="00E41D70"/>
    <w:rsid w:val="00E438B8"/>
    <w:rsid w:val="00E45692"/>
    <w:rsid w:val="00E4738E"/>
    <w:rsid w:val="00E50F60"/>
    <w:rsid w:val="00E51F96"/>
    <w:rsid w:val="00E538BD"/>
    <w:rsid w:val="00E54839"/>
    <w:rsid w:val="00E55AFF"/>
    <w:rsid w:val="00E55EAC"/>
    <w:rsid w:val="00E57BC7"/>
    <w:rsid w:val="00E6047D"/>
    <w:rsid w:val="00E6091B"/>
    <w:rsid w:val="00E6200A"/>
    <w:rsid w:val="00E6211C"/>
    <w:rsid w:val="00E62DCB"/>
    <w:rsid w:val="00E64233"/>
    <w:rsid w:val="00E66698"/>
    <w:rsid w:val="00E707D2"/>
    <w:rsid w:val="00E7219B"/>
    <w:rsid w:val="00E73B0C"/>
    <w:rsid w:val="00E73D21"/>
    <w:rsid w:val="00E74F72"/>
    <w:rsid w:val="00E75316"/>
    <w:rsid w:val="00E75AC2"/>
    <w:rsid w:val="00E76E3C"/>
    <w:rsid w:val="00E812A1"/>
    <w:rsid w:val="00E81C1D"/>
    <w:rsid w:val="00E87BAC"/>
    <w:rsid w:val="00E87EA0"/>
    <w:rsid w:val="00E90468"/>
    <w:rsid w:val="00E90750"/>
    <w:rsid w:val="00E914D3"/>
    <w:rsid w:val="00E93163"/>
    <w:rsid w:val="00E9334B"/>
    <w:rsid w:val="00E938DD"/>
    <w:rsid w:val="00E948FD"/>
    <w:rsid w:val="00E95653"/>
    <w:rsid w:val="00E9572A"/>
    <w:rsid w:val="00E96C4A"/>
    <w:rsid w:val="00EA0A38"/>
    <w:rsid w:val="00EA167A"/>
    <w:rsid w:val="00EA1D0D"/>
    <w:rsid w:val="00EA205E"/>
    <w:rsid w:val="00EA28B1"/>
    <w:rsid w:val="00EA2D95"/>
    <w:rsid w:val="00EA2FDA"/>
    <w:rsid w:val="00EA35BA"/>
    <w:rsid w:val="00EA3E7B"/>
    <w:rsid w:val="00EA5AFC"/>
    <w:rsid w:val="00EA67FE"/>
    <w:rsid w:val="00EA758C"/>
    <w:rsid w:val="00EB0CD0"/>
    <w:rsid w:val="00EB2109"/>
    <w:rsid w:val="00EB2947"/>
    <w:rsid w:val="00EB2BAD"/>
    <w:rsid w:val="00EB3829"/>
    <w:rsid w:val="00EB433A"/>
    <w:rsid w:val="00EB4AE7"/>
    <w:rsid w:val="00EB4B75"/>
    <w:rsid w:val="00EB5286"/>
    <w:rsid w:val="00EB6E24"/>
    <w:rsid w:val="00EB7B70"/>
    <w:rsid w:val="00EC0CF1"/>
    <w:rsid w:val="00EC1085"/>
    <w:rsid w:val="00EC13B9"/>
    <w:rsid w:val="00EC1FCD"/>
    <w:rsid w:val="00EC4B1E"/>
    <w:rsid w:val="00EC5D2E"/>
    <w:rsid w:val="00EC70FF"/>
    <w:rsid w:val="00EC7D53"/>
    <w:rsid w:val="00ED081F"/>
    <w:rsid w:val="00ED0CFE"/>
    <w:rsid w:val="00ED1AF4"/>
    <w:rsid w:val="00ED2334"/>
    <w:rsid w:val="00ED3419"/>
    <w:rsid w:val="00ED3542"/>
    <w:rsid w:val="00ED472F"/>
    <w:rsid w:val="00EE1B0B"/>
    <w:rsid w:val="00EE24E5"/>
    <w:rsid w:val="00EE3CC6"/>
    <w:rsid w:val="00EE781F"/>
    <w:rsid w:val="00EF0496"/>
    <w:rsid w:val="00EF0DE9"/>
    <w:rsid w:val="00EF1619"/>
    <w:rsid w:val="00EF298B"/>
    <w:rsid w:val="00EF2F98"/>
    <w:rsid w:val="00EF34FA"/>
    <w:rsid w:val="00EF7575"/>
    <w:rsid w:val="00F00542"/>
    <w:rsid w:val="00F015AC"/>
    <w:rsid w:val="00F01BEF"/>
    <w:rsid w:val="00F052B1"/>
    <w:rsid w:val="00F0546B"/>
    <w:rsid w:val="00F05A0B"/>
    <w:rsid w:val="00F06611"/>
    <w:rsid w:val="00F0689A"/>
    <w:rsid w:val="00F14F6D"/>
    <w:rsid w:val="00F16426"/>
    <w:rsid w:val="00F172B7"/>
    <w:rsid w:val="00F179C0"/>
    <w:rsid w:val="00F17B68"/>
    <w:rsid w:val="00F2095E"/>
    <w:rsid w:val="00F20AB7"/>
    <w:rsid w:val="00F20B76"/>
    <w:rsid w:val="00F24138"/>
    <w:rsid w:val="00F253F5"/>
    <w:rsid w:val="00F25A36"/>
    <w:rsid w:val="00F25E3F"/>
    <w:rsid w:val="00F27F5B"/>
    <w:rsid w:val="00F30588"/>
    <w:rsid w:val="00F314CA"/>
    <w:rsid w:val="00F35BDC"/>
    <w:rsid w:val="00F37803"/>
    <w:rsid w:val="00F37ACE"/>
    <w:rsid w:val="00F37EEE"/>
    <w:rsid w:val="00F40CEA"/>
    <w:rsid w:val="00F4145F"/>
    <w:rsid w:val="00F4183B"/>
    <w:rsid w:val="00F41E87"/>
    <w:rsid w:val="00F42A87"/>
    <w:rsid w:val="00F444AD"/>
    <w:rsid w:val="00F44A0B"/>
    <w:rsid w:val="00F452EC"/>
    <w:rsid w:val="00F45772"/>
    <w:rsid w:val="00F45B35"/>
    <w:rsid w:val="00F4798F"/>
    <w:rsid w:val="00F47A47"/>
    <w:rsid w:val="00F506E7"/>
    <w:rsid w:val="00F51615"/>
    <w:rsid w:val="00F52B08"/>
    <w:rsid w:val="00F53663"/>
    <w:rsid w:val="00F536BB"/>
    <w:rsid w:val="00F53707"/>
    <w:rsid w:val="00F5411B"/>
    <w:rsid w:val="00F5431A"/>
    <w:rsid w:val="00F54908"/>
    <w:rsid w:val="00F549A0"/>
    <w:rsid w:val="00F54BE0"/>
    <w:rsid w:val="00F550FE"/>
    <w:rsid w:val="00F567DE"/>
    <w:rsid w:val="00F56DFD"/>
    <w:rsid w:val="00F5756A"/>
    <w:rsid w:val="00F57B3D"/>
    <w:rsid w:val="00F57C4D"/>
    <w:rsid w:val="00F57C7A"/>
    <w:rsid w:val="00F61559"/>
    <w:rsid w:val="00F6188C"/>
    <w:rsid w:val="00F62C8A"/>
    <w:rsid w:val="00F63041"/>
    <w:rsid w:val="00F64086"/>
    <w:rsid w:val="00F646E8"/>
    <w:rsid w:val="00F6493F"/>
    <w:rsid w:val="00F64CE4"/>
    <w:rsid w:val="00F64EE0"/>
    <w:rsid w:val="00F663FA"/>
    <w:rsid w:val="00F71088"/>
    <w:rsid w:val="00F718E8"/>
    <w:rsid w:val="00F71CB3"/>
    <w:rsid w:val="00F720D0"/>
    <w:rsid w:val="00F72FC1"/>
    <w:rsid w:val="00F73274"/>
    <w:rsid w:val="00F74128"/>
    <w:rsid w:val="00F75375"/>
    <w:rsid w:val="00F757B0"/>
    <w:rsid w:val="00F7700C"/>
    <w:rsid w:val="00F80309"/>
    <w:rsid w:val="00F81656"/>
    <w:rsid w:val="00F81ECD"/>
    <w:rsid w:val="00F82B9B"/>
    <w:rsid w:val="00F84027"/>
    <w:rsid w:val="00F849EB"/>
    <w:rsid w:val="00F859EC"/>
    <w:rsid w:val="00F86602"/>
    <w:rsid w:val="00F8671D"/>
    <w:rsid w:val="00F876EA"/>
    <w:rsid w:val="00F92220"/>
    <w:rsid w:val="00F92954"/>
    <w:rsid w:val="00F94E45"/>
    <w:rsid w:val="00F951A0"/>
    <w:rsid w:val="00F953C4"/>
    <w:rsid w:val="00F9719A"/>
    <w:rsid w:val="00F9745D"/>
    <w:rsid w:val="00F97B0D"/>
    <w:rsid w:val="00FA19F2"/>
    <w:rsid w:val="00FA1CB0"/>
    <w:rsid w:val="00FA4A08"/>
    <w:rsid w:val="00FA4E9C"/>
    <w:rsid w:val="00FA525C"/>
    <w:rsid w:val="00FA537E"/>
    <w:rsid w:val="00FA692C"/>
    <w:rsid w:val="00FA6BC1"/>
    <w:rsid w:val="00FB02F1"/>
    <w:rsid w:val="00FB1C0B"/>
    <w:rsid w:val="00FB304D"/>
    <w:rsid w:val="00FB323C"/>
    <w:rsid w:val="00FB3725"/>
    <w:rsid w:val="00FB3D8C"/>
    <w:rsid w:val="00FB4E11"/>
    <w:rsid w:val="00FB697D"/>
    <w:rsid w:val="00FB72EE"/>
    <w:rsid w:val="00FB7B30"/>
    <w:rsid w:val="00FB7E46"/>
    <w:rsid w:val="00FC0281"/>
    <w:rsid w:val="00FC137B"/>
    <w:rsid w:val="00FC3A5D"/>
    <w:rsid w:val="00FC3DD9"/>
    <w:rsid w:val="00FC3E4D"/>
    <w:rsid w:val="00FC3F32"/>
    <w:rsid w:val="00FC6CA2"/>
    <w:rsid w:val="00FC7B25"/>
    <w:rsid w:val="00FD171F"/>
    <w:rsid w:val="00FD6658"/>
    <w:rsid w:val="00FD7152"/>
    <w:rsid w:val="00FD7CC6"/>
    <w:rsid w:val="00FE0DD4"/>
    <w:rsid w:val="00FE4246"/>
    <w:rsid w:val="00FE4B0D"/>
    <w:rsid w:val="00FE4FC6"/>
    <w:rsid w:val="00FE6012"/>
    <w:rsid w:val="00FF03CC"/>
    <w:rsid w:val="00FF0A75"/>
    <w:rsid w:val="00FF14B7"/>
    <w:rsid w:val="00FF19C7"/>
    <w:rsid w:val="00FF2C02"/>
    <w:rsid w:val="00FF3251"/>
    <w:rsid w:val="00FF441F"/>
    <w:rsid w:val="00FF45B5"/>
    <w:rsid w:val="00FF7811"/>
    <w:rsid w:val="01013498"/>
    <w:rsid w:val="010B3B99"/>
    <w:rsid w:val="0145C100"/>
    <w:rsid w:val="0145ED58"/>
    <w:rsid w:val="015E24A9"/>
    <w:rsid w:val="01621A72"/>
    <w:rsid w:val="0170D764"/>
    <w:rsid w:val="018ED648"/>
    <w:rsid w:val="0194DA6B"/>
    <w:rsid w:val="01B5432A"/>
    <w:rsid w:val="01CA37B3"/>
    <w:rsid w:val="01F41DAB"/>
    <w:rsid w:val="0202DD65"/>
    <w:rsid w:val="021A0EB3"/>
    <w:rsid w:val="0224499B"/>
    <w:rsid w:val="022C94CB"/>
    <w:rsid w:val="025FAE90"/>
    <w:rsid w:val="02657B9F"/>
    <w:rsid w:val="02739AD8"/>
    <w:rsid w:val="02818F4E"/>
    <w:rsid w:val="029E413B"/>
    <w:rsid w:val="02B0D304"/>
    <w:rsid w:val="02C7AC35"/>
    <w:rsid w:val="02CDDF6D"/>
    <w:rsid w:val="02EC9353"/>
    <w:rsid w:val="030C4F85"/>
    <w:rsid w:val="03259EC5"/>
    <w:rsid w:val="032767FD"/>
    <w:rsid w:val="0340E5FE"/>
    <w:rsid w:val="0363DE1E"/>
    <w:rsid w:val="0367CA4B"/>
    <w:rsid w:val="03733EF7"/>
    <w:rsid w:val="03AA7772"/>
    <w:rsid w:val="03BD13C7"/>
    <w:rsid w:val="040C52B4"/>
    <w:rsid w:val="0436EF0B"/>
    <w:rsid w:val="04499CE8"/>
    <w:rsid w:val="0452AE38"/>
    <w:rsid w:val="045CB584"/>
    <w:rsid w:val="046BE16E"/>
    <w:rsid w:val="0473B438"/>
    <w:rsid w:val="048DFB6A"/>
    <w:rsid w:val="0491994D"/>
    <w:rsid w:val="04A99935"/>
    <w:rsid w:val="04E37270"/>
    <w:rsid w:val="0508D5C4"/>
    <w:rsid w:val="050B50E9"/>
    <w:rsid w:val="0532A441"/>
    <w:rsid w:val="0556B95C"/>
    <w:rsid w:val="0563AACC"/>
    <w:rsid w:val="05654377"/>
    <w:rsid w:val="058E0DFB"/>
    <w:rsid w:val="05C0CA9D"/>
    <w:rsid w:val="05CF80DF"/>
    <w:rsid w:val="05F2F81C"/>
    <w:rsid w:val="05FF10E6"/>
    <w:rsid w:val="0615EE1C"/>
    <w:rsid w:val="062936D3"/>
    <w:rsid w:val="0630DDD2"/>
    <w:rsid w:val="063C93C0"/>
    <w:rsid w:val="06402D22"/>
    <w:rsid w:val="06582A88"/>
    <w:rsid w:val="06584341"/>
    <w:rsid w:val="065B00B9"/>
    <w:rsid w:val="065CDA52"/>
    <w:rsid w:val="0664BE7B"/>
    <w:rsid w:val="067E239D"/>
    <w:rsid w:val="068AB836"/>
    <w:rsid w:val="0697E35E"/>
    <w:rsid w:val="06C3058B"/>
    <w:rsid w:val="06D1B8EC"/>
    <w:rsid w:val="06DEF03D"/>
    <w:rsid w:val="06F303D3"/>
    <w:rsid w:val="07030F49"/>
    <w:rsid w:val="073F46B9"/>
    <w:rsid w:val="074E2650"/>
    <w:rsid w:val="076410DD"/>
    <w:rsid w:val="0764BB97"/>
    <w:rsid w:val="07A33679"/>
    <w:rsid w:val="07B9F634"/>
    <w:rsid w:val="07BB5BC2"/>
    <w:rsid w:val="07C4DFD4"/>
    <w:rsid w:val="07CBDE71"/>
    <w:rsid w:val="07EC356A"/>
    <w:rsid w:val="07F5C5BD"/>
    <w:rsid w:val="08008EDC"/>
    <w:rsid w:val="0834E18D"/>
    <w:rsid w:val="08409DA2"/>
    <w:rsid w:val="084DA537"/>
    <w:rsid w:val="084F3901"/>
    <w:rsid w:val="086515A0"/>
    <w:rsid w:val="086DBE33"/>
    <w:rsid w:val="088E76A5"/>
    <w:rsid w:val="08997927"/>
    <w:rsid w:val="08B56D22"/>
    <w:rsid w:val="08CCF9F3"/>
    <w:rsid w:val="08DEB183"/>
    <w:rsid w:val="08EB71B8"/>
    <w:rsid w:val="092232F6"/>
    <w:rsid w:val="09232B9F"/>
    <w:rsid w:val="095877F0"/>
    <w:rsid w:val="0966DCE4"/>
    <w:rsid w:val="09ABFACC"/>
    <w:rsid w:val="09CFC318"/>
    <w:rsid w:val="09D66131"/>
    <w:rsid w:val="0A0ABF9C"/>
    <w:rsid w:val="0A0B3853"/>
    <w:rsid w:val="0A0C96D4"/>
    <w:rsid w:val="0A37F70E"/>
    <w:rsid w:val="0A4A0C41"/>
    <w:rsid w:val="0A73DBA1"/>
    <w:rsid w:val="0A9F6E6B"/>
    <w:rsid w:val="0AA3A3CA"/>
    <w:rsid w:val="0AE8027F"/>
    <w:rsid w:val="0B13A215"/>
    <w:rsid w:val="0B4A852D"/>
    <w:rsid w:val="0B4FD13D"/>
    <w:rsid w:val="0B51C535"/>
    <w:rsid w:val="0B5F33E6"/>
    <w:rsid w:val="0B62BAE8"/>
    <w:rsid w:val="0B718759"/>
    <w:rsid w:val="0B7BF0DA"/>
    <w:rsid w:val="0B7FE190"/>
    <w:rsid w:val="0B92DBAE"/>
    <w:rsid w:val="0BABE74B"/>
    <w:rsid w:val="0BD8B164"/>
    <w:rsid w:val="0BECE612"/>
    <w:rsid w:val="0BF898D8"/>
    <w:rsid w:val="0BF8EDA7"/>
    <w:rsid w:val="0C029116"/>
    <w:rsid w:val="0C0AC35E"/>
    <w:rsid w:val="0C1BD1CE"/>
    <w:rsid w:val="0C37E5DC"/>
    <w:rsid w:val="0C4933F7"/>
    <w:rsid w:val="0C58F1A5"/>
    <w:rsid w:val="0CB95451"/>
    <w:rsid w:val="0CD038A4"/>
    <w:rsid w:val="0CD8EEA8"/>
    <w:rsid w:val="0CE6F1C2"/>
    <w:rsid w:val="0D092E77"/>
    <w:rsid w:val="0D0F4330"/>
    <w:rsid w:val="0D14778D"/>
    <w:rsid w:val="0D33A32F"/>
    <w:rsid w:val="0D37ED8B"/>
    <w:rsid w:val="0D5494BB"/>
    <w:rsid w:val="0D5630D0"/>
    <w:rsid w:val="0D611653"/>
    <w:rsid w:val="0DBAFCF7"/>
    <w:rsid w:val="0DBDE64E"/>
    <w:rsid w:val="0DBF0237"/>
    <w:rsid w:val="0DDABA13"/>
    <w:rsid w:val="0DE3A418"/>
    <w:rsid w:val="0E08823E"/>
    <w:rsid w:val="0E22BB53"/>
    <w:rsid w:val="0E654520"/>
    <w:rsid w:val="0E7C3DDB"/>
    <w:rsid w:val="0E88280F"/>
    <w:rsid w:val="0E97C29C"/>
    <w:rsid w:val="0EA61FD0"/>
    <w:rsid w:val="0EB3205D"/>
    <w:rsid w:val="0ECCACA9"/>
    <w:rsid w:val="0EDC324A"/>
    <w:rsid w:val="0EEF1AFF"/>
    <w:rsid w:val="0F56A51F"/>
    <w:rsid w:val="0F649191"/>
    <w:rsid w:val="0F67EB03"/>
    <w:rsid w:val="0F6AA23A"/>
    <w:rsid w:val="0F95A7C1"/>
    <w:rsid w:val="0FA8794E"/>
    <w:rsid w:val="0FAF16CC"/>
    <w:rsid w:val="1019F96B"/>
    <w:rsid w:val="102239AB"/>
    <w:rsid w:val="1035433A"/>
    <w:rsid w:val="107754C4"/>
    <w:rsid w:val="10884284"/>
    <w:rsid w:val="108EFC7A"/>
    <w:rsid w:val="109773ED"/>
    <w:rsid w:val="109C0651"/>
    <w:rsid w:val="10B4328F"/>
    <w:rsid w:val="10C00CAC"/>
    <w:rsid w:val="10C49B58"/>
    <w:rsid w:val="10C9861B"/>
    <w:rsid w:val="10E9ECDB"/>
    <w:rsid w:val="11041BD3"/>
    <w:rsid w:val="112BCB50"/>
    <w:rsid w:val="11B1358D"/>
    <w:rsid w:val="11CBD859"/>
    <w:rsid w:val="11CCDD36"/>
    <w:rsid w:val="11D9722D"/>
    <w:rsid w:val="11E3F490"/>
    <w:rsid w:val="12238B55"/>
    <w:rsid w:val="122F678D"/>
    <w:rsid w:val="1232BDEC"/>
    <w:rsid w:val="1250DB25"/>
    <w:rsid w:val="125DB1B3"/>
    <w:rsid w:val="1278AB0F"/>
    <w:rsid w:val="128848E1"/>
    <w:rsid w:val="12D98183"/>
    <w:rsid w:val="12F2BC44"/>
    <w:rsid w:val="12F8D4EE"/>
    <w:rsid w:val="12FD7F68"/>
    <w:rsid w:val="131B0A62"/>
    <w:rsid w:val="13227392"/>
    <w:rsid w:val="132B5525"/>
    <w:rsid w:val="1343F7B9"/>
    <w:rsid w:val="135441F6"/>
    <w:rsid w:val="135CCFF3"/>
    <w:rsid w:val="136F19A3"/>
    <w:rsid w:val="137AE554"/>
    <w:rsid w:val="13989955"/>
    <w:rsid w:val="13A46B7D"/>
    <w:rsid w:val="13AB508B"/>
    <w:rsid w:val="13B30480"/>
    <w:rsid w:val="13B4DD78"/>
    <w:rsid w:val="13BCCEDA"/>
    <w:rsid w:val="140837CE"/>
    <w:rsid w:val="14314173"/>
    <w:rsid w:val="143EBBAD"/>
    <w:rsid w:val="1443BAE7"/>
    <w:rsid w:val="144B98D2"/>
    <w:rsid w:val="147DE08B"/>
    <w:rsid w:val="148CC546"/>
    <w:rsid w:val="14916375"/>
    <w:rsid w:val="14971AA1"/>
    <w:rsid w:val="14A9A8E5"/>
    <w:rsid w:val="14AA0B4A"/>
    <w:rsid w:val="14B0D63D"/>
    <w:rsid w:val="14BE591B"/>
    <w:rsid w:val="14BF02A9"/>
    <w:rsid w:val="14C4F6F6"/>
    <w:rsid w:val="14D0F92D"/>
    <w:rsid w:val="14D6B952"/>
    <w:rsid w:val="14DA2DDC"/>
    <w:rsid w:val="14E2D4BD"/>
    <w:rsid w:val="14E7BA89"/>
    <w:rsid w:val="14FC64F2"/>
    <w:rsid w:val="151E94CD"/>
    <w:rsid w:val="15209B1A"/>
    <w:rsid w:val="158A0C2A"/>
    <w:rsid w:val="15A42EE2"/>
    <w:rsid w:val="15AD3584"/>
    <w:rsid w:val="15B3EF0D"/>
    <w:rsid w:val="15C60EDC"/>
    <w:rsid w:val="15F0DB17"/>
    <w:rsid w:val="161D7A97"/>
    <w:rsid w:val="161DD2DC"/>
    <w:rsid w:val="16459391"/>
    <w:rsid w:val="164E67E5"/>
    <w:rsid w:val="1654F2CC"/>
    <w:rsid w:val="1659070A"/>
    <w:rsid w:val="16604ECD"/>
    <w:rsid w:val="16841BB5"/>
    <w:rsid w:val="16BF2360"/>
    <w:rsid w:val="16C3F590"/>
    <w:rsid w:val="16C88957"/>
    <w:rsid w:val="16D4D47B"/>
    <w:rsid w:val="16E468DA"/>
    <w:rsid w:val="16EBC718"/>
    <w:rsid w:val="16FBB5FE"/>
    <w:rsid w:val="16FE59F9"/>
    <w:rsid w:val="17049381"/>
    <w:rsid w:val="17207C65"/>
    <w:rsid w:val="173DB196"/>
    <w:rsid w:val="1758BDC7"/>
    <w:rsid w:val="178A7BC6"/>
    <w:rsid w:val="178BDC8C"/>
    <w:rsid w:val="17997A06"/>
    <w:rsid w:val="17A259F0"/>
    <w:rsid w:val="17A73C0F"/>
    <w:rsid w:val="17F8C90B"/>
    <w:rsid w:val="18359DDA"/>
    <w:rsid w:val="1839CD62"/>
    <w:rsid w:val="1841D8DA"/>
    <w:rsid w:val="1842FABD"/>
    <w:rsid w:val="186301F3"/>
    <w:rsid w:val="1871B357"/>
    <w:rsid w:val="1890C4D4"/>
    <w:rsid w:val="18947C99"/>
    <w:rsid w:val="189E90C3"/>
    <w:rsid w:val="18C7A07A"/>
    <w:rsid w:val="18F08FC1"/>
    <w:rsid w:val="1905B8CF"/>
    <w:rsid w:val="191EC29D"/>
    <w:rsid w:val="192949CF"/>
    <w:rsid w:val="196C08D0"/>
    <w:rsid w:val="19723E1A"/>
    <w:rsid w:val="19A5BD0C"/>
    <w:rsid w:val="19B1C24C"/>
    <w:rsid w:val="19B8229D"/>
    <w:rsid w:val="19CC078B"/>
    <w:rsid w:val="19EB4A78"/>
    <w:rsid w:val="1A05A7AA"/>
    <w:rsid w:val="1A1398F0"/>
    <w:rsid w:val="1A1F9E02"/>
    <w:rsid w:val="1A22172D"/>
    <w:rsid w:val="1A453C41"/>
    <w:rsid w:val="1A46D8B1"/>
    <w:rsid w:val="1A6C823A"/>
    <w:rsid w:val="1A6D82FC"/>
    <w:rsid w:val="1A6E0DC1"/>
    <w:rsid w:val="1AA6BA46"/>
    <w:rsid w:val="1AF0FDAA"/>
    <w:rsid w:val="1AF10B99"/>
    <w:rsid w:val="1B102AFF"/>
    <w:rsid w:val="1B23EA08"/>
    <w:rsid w:val="1B4331E7"/>
    <w:rsid w:val="1B60E73D"/>
    <w:rsid w:val="1B66A3FD"/>
    <w:rsid w:val="1B86B278"/>
    <w:rsid w:val="1B8758FA"/>
    <w:rsid w:val="1BA69708"/>
    <w:rsid w:val="1BAA01AB"/>
    <w:rsid w:val="1BD1E10D"/>
    <w:rsid w:val="1BD6DD38"/>
    <w:rsid w:val="1BE89E79"/>
    <w:rsid w:val="1BF0B11E"/>
    <w:rsid w:val="1C23205A"/>
    <w:rsid w:val="1C3DDB8F"/>
    <w:rsid w:val="1C50AD26"/>
    <w:rsid w:val="1C528484"/>
    <w:rsid w:val="1C76E275"/>
    <w:rsid w:val="1C9EB05F"/>
    <w:rsid w:val="1CC9DAF0"/>
    <w:rsid w:val="1CF52EA0"/>
    <w:rsid w:val="1CF69F26"/>
    <w:rsid w:val="1D0878B7"/>
    <w:rsid w:val="1D9733A7"/>
    <w:rsid w:val="1DC3AFD7"/>
    <w:rsid w:val="1DC965C9"/>
    <w:rsid w:val="1DE97342"/>
    <w:rsid w:val="1E2371DD"/>
    <w:rsid w:val="1E3DDB81"/>
    <w:rsid w:val="1E57702F"/>
    <w:rsid w:val="1E65D4FC"/>
    <w:rsid w:val="1E7DD10A"/>
    <w:rsid w:val="1E82B9A1"/>
    <w:rsid w:val="1EB70C36"/>
    <w:rsid w:val="1ECB72BE"/>
    <w:rsid w:val="1EDB03BB"/>
    <w:rsid w:val="1EDCB4A5"/>
    <w:rsid w:val="1EDEABB1"/>
    <w:rsid w:val="1EE4C969"/>
    <w:rsid w:val="1EEC2B66"/>
    <w:rsid w:val="1EF9A89E"/>
    <w:rsid w:val="1F0D6AF7"/>
    <w:rsid w:val="1F4D0B2A"/>
    <w:rsid w:val="1FB2D31F"/>
    <w:rsid w:val="1FB938EE"/>
    <w:rsid w:val="1FFE7E2F"/>
    <w:rsid w:val="2008B39E"/>
    <w:rsid w:val="20139DE1"/>
    <w:rsid w:val="201D2884"/>
    <w:rsid w:val="2025C011"/>
    <w:rsid w:val="20283CF5"/>
    <w:rsid w:val="20509697"/>
    <w:rsid w:val="20512880"/>
    <w:rsid w:val="207200CB"/>
    <w:rsid w:val="209B9D12"/>
    <w:rsid w:val="20AF5166"/>
    <w:rsid w:val="20D259D3"/>
    <w:rsid w:val="20DB492F"/>
    <w:rsid w:val="20E9145C"/>
    <w:rsid w:val="21077F83"/>
    <w:rsid w:val="21085AC0"/>
    <w:rsid w:val="210C6A72"/>
    <w:rsid w:val="212713A1"/>
    <w:rsid w:val="21486CF4"/>
    <w:rsid w:val="2174D8F2"/>
    <w:rsid w:val="218AA37B"/>
    <w:rsid w:val="218FEC97"/>
    <w:rsid w:val="21984EF6"/>
    <w:rsid w:val="219BCE9D"/>
    <w:rsid w:val="21D0CC8C"/>
    <w:rsid w:val="21F5976F"/>
    <w:rsid w:val="21F65505"/>
    <w:rsid w:val="21F78145"/>
    <w:rsid w:val="21FDC81D"/>
    <w:rsid w:val="22038179"/>
    <w:rsid w:val="220E7673"/>
    <w:rsid w:val="22107192"/>
    <w:rsid w:val="2216FEB8"/>
    <w:rsid w:val="22266734"/>
    <w:rsid w:val="2267518F"/>
    <w:rsid w:val="22D5EFD9"/>
    <w:rsid w:val="22E6C014"/>
    <w:rsid w:val="2309DD41"/>
    <w:rsid w:val="2322296C"/>
    <w:rsid w:val="2358FCE2"/>
    <w:rsid w:val="2376771A"/>
    <w:rsid w:val="237A671D"/>
    <w:rsid w:val="23838659"/>
    <w:rsid w:val="2388E9C2"/>
    <w:rsid w:val="239CFF30"/>
    <w:rsid w:val="239E68FB"/>
    <w:rsid w:val="23CDD593"/>
    <w:rsid w:val="23D91CA3"/>
    <w:rsid w:val="23EAE087"/>
    <w:rsid w:val="23F36D06"/>
    <w:rsid w:val="24604412"/>
    <w:rsid w:val="246B743C"/>
    <w:rsid w:val="24750928"/>
    <w:rsid w:val="2508E402"/>
    <w:rsid w:val="25369989"/>
    <w:rsid w:val="2540EB33"/>
    <w:rsid w:val="25656429"/>
    <w:rsid w:val="2576B2B4"/>
    <w:rsid w:val="257CDA65"/>
    <w:rsid w:val="257F04E1"/>
    <w:rsid w:val="258BCB4A"/>
    <w:rsid w:val="25BA70FF"/>
    <w:rsid w:val="25C2E2E6"/>
    <w:rsid w:val="25C7130B"/>
    <w:rsid w:val="25D8D277"/>
    <w:rsid w:val="25DFC8D0"/>
    <w:rsid w:val="25ECF5AD"/>
    <w:rsid w:val="2603ADAC"/>
    <w:rsid w:val="2615C216"/>
    <w:rsid w:val="26186891"/>
    <w:rsid w:val="2643037E"/>
    <w:rsid w:val="265A7D27"/>
    <w:rsid w:val="2661C416"/>
    <w:rsid w:val="2664BE80"/>
    <w:rsid w:val="26786212"/>
    <w:rsid w:val="26992EF9"/>
    <w:rsid w:val="271EFAD5"/>
    <w:rsid w:val="272B7FFE"/>
    <w:rsid w:val="2741F338"/>
    <w:rsid w:val="275EE891"/>
    <w:rsid w:val="27647F6F"/>
    <w:rsid w:val="276A46B7"/>
    <w:rsid w:val="276C04BE"/>
    <w:rsid w:val="2799AB31"/>
    <w:rsid w:val="27B2F465"/>
    <w:rsid w:val="27BE113D"/>
    <w:rsid w:val="27BF959F"/>
    <w:rsid w:val="27C050E6"/>
    <w:rsid w:val="27DA83FF"/>
    <w:rsid w:val="281E3A81"/>
    <w:rsid w:val="2821B7DB"/>
    <w:rsid w:val="282C6E05"/>
    <w:rsid w:val="2862E77F"/>
    <w:rsid w:val="2866864C"/>
    <w:rsid w:val="288D05B7"/>
    <w:rsid w:val="288DBA1F"/>
    <w:rsid w:val="28927489"/>
    <w:rsid w:val="28B25BFE"/>
    <w:rsid w:val="28ECE6D9"/>
    <w:rsid w:val="2904A96B"/>
    <w:rsid w:val="29288F7C"/>
    <w:rsid w:val="29289FDD"/>
    <w:rsid w:val="29387FCD"/>
    <w:rsid w:val="29419A4A"/>
    <w:rsid w:val="2949CDEA"/>
    <w:rsid w:val="294F9DDC"/>
    <w:rsid w:val="29B47943"/>
    <w:rsid w:val="29F6EDCB"/>
    <w:rsid w:val="2A11A0A3"/>
    <w:rsid w:val="2A471968"/>
    <w:rsid w:val="2A6766EE"/>
    <w:rsid w:val="2A77C205"/>
    <w:rsid w:val="2AABE6A5"/>
    <w:rsid w:val="2AB2F5C0"/>
    <w:rsid w:val="2AD02414"/>
    <w:rsid w:val="2ADCC53F"/>
    <w:rsid w:val="2B080B36"/>
    <w:rsid w:val="2B31B5EC"/>
    <w:rsid w:val="2B470D95"/>
    <w:rsid w:val="2B48EB8B"/>
    <w:rsid w:val="2B7B206D"/>
    <w:rsid w:val="2B7B3117"/>
    <w:rsid w:val="2B7F26EE"/>
    <w:rsid w:val="2B8756B5"/>
    <w:rsid w:val="2BBF77E3"/>
    <w:rsid w:val="2BCE065E"/>
    <w:rsid w:val="2C1752A2"/>
    <w:rsid w:val="2C1D7653"/>
    <w:rsid w:val="2C313E3F"/>
    <w:rsid w:val="2C34861F"/>
    <w:rsid w:val="2C3A3691"/>
    <w:rsid w:val="2C4B342A"/>
    <w:rsid w:val="2C4F1A81"/>
    <w:rsid w:val="2C6CBF48"/>
    <w:rsid w:val="2C7C8116"/>
    <w:rsid w:val="2C7E9275"/>
    <w:rsid w:val="2CAAD025"/>
    <w:rsid w:val="2CAC411F"/>
    <w:rsid w:val="2CC35CC9"/>
    <w:rsid w:val="2CC9E014"/>
    <w:rsid w:val="2CDA6D90"/>
    <w:rsid w:val="2CF217D2"/>
    <w:rsid w:val="2CF72664"/>
    <w:rsid w:val="2D010E8D"/>
    <w:rsid w:val="2D01326E"/>
    <w:rsid w:val="2D228594"/>
    <w:rsid w:val="2D360039"/>
    <w:rsid w:val="2D4C7A40"/>
    <w:rsid w:val="2D59213C"/>
    <w:rsid w:val="2D9F74EA"/>
    <w:rsid w:val="2DAB5E7F"/>
    <w:rsid w:val="2DB9B4AC"/>
    <w:rsid w:val="2DBE26D5"/>
    <w:rsid w:val="2DE7B3E0"/>
    <w:rsid w:val="2E0748A5"/>
    <w:rsid w:val="2E09C408"/>
    <w:rsid w:val="2E0E3335"/>
    <w:rsid w:val="2E207102"/>
    <w:rsid w:val="2E225180"/>
    <w:rsid w:val="2E37240E"/>
    <w:rsid w:val="2E55DE34"/>
    <w:rsid w:val="2E5A45EB"/>
    <w:rsid w:val="2E5DFD90"/>
    <w:rsid w:val="2E632320"/>
    <w:rsid w:val="2E7541D3"/>
    <w:rsid w:val="2EACCAA1"/>
    <w:rsid w:val="2EADCBD8"/>
    <w:rsid w:val="2EAEAD13"/>
    <w:rsid w:val="2EBCDD30"/>
    <w:rsid w:val="2ED7C386"/>
    <w:rsid w:val="2EDAA1F2"/>
    <w:rsid w:val="2F00F4B7"/>
    <w:rsid w:val="2F1A967A"/>
    <w:rsid w:val="2F1B3C75"/>
    <w:rsid w:val="2F33ADC0"/>
    <w:rsid w:val="2F67D32E"/>
    <w:rsid w:val="2F8A0515"/>
    <w:rsid w:val="2F91F4A3"/>
    <w:rsid w:val="2F93BCAB"/>
    <w:rsid w:val="2FAD7739"/>
    <w:rsid w:val="2FDC18CF"/>
    <w:rsid w:val="2FEE1725"/>
    <w:rsid w:val="3007A188"/>
    <w:rsid w:val="300E63AB"/>
    <w:rsid w:val="304E9982"/>
    <w:rsid w:val="3076D5A7"/>
    <w:rsid w:val="30784975"/>
    <w:rsid w:val="307E9D2C"/>
    <w:rsid w:val="309CDFA0"/>
    <w:rsid w:val="30C4BBD8"/>
    <w:rsid w:val="30C60169"/>
    <w:rsid w:val="30C6724D"/>
    <w:rsid w:val="30EA9D79"/>
    <w:rsid w:val="30FAB22F"/>
    <w:rsid w:val="311CAB70"/>
    <w:rsid w:val="31480A7E"/>
    <w:rsid w:val="314CD456"/>
    <w:rsid w:val="314EA513"/>
    <w:rsid w:val="3154BFD3"/>
    <w:rsid w:val="317DD0AE"/>
    <w:rsid w:val="318A526C"/>
    <w:rsid w:val="3198AE64"/>
    <w:rsid w:val="31C762F5"/>
    <w:rsid w:val="31D0F56C"/>
    <w:rsid w:val="31F18304"/>
    <w:rsid w:val="3248EAC9"/>
    <w:rsid w:val="32515244"/>
    <w:rsid w:val="32703E4B"/>
    <w:rsid w:val="32707D95"/>
    <w:rsid w:val="327DAE34"/>
    <w:rsid w:val="327F55C8"/>
    <w:rsid w:val="32AC024D"/>
    <w:rsid w:val="32C8FAEA"/>
    <w:rsid w:val="32EA1057"/>
    <w:rsid w:val="33131D1B"/>
    <w:rsid w:val="331A76EA"/>
    <w:rsid w:val="332909A1"/>
    <w:rsid w:val="33470231"/>
    <w:rsid w:val="334D4ECD"/>
    <w:rsid w:val="338926AD"/>
    <w:rsid w:val="338FC05B"/>
    <w:rsid w:val="33C74CF2"/>
    <w:rsid w:val="33C9D51C"/>
    <w:rsid w:val="33D042F4"/>
    <w:rsid w:val="33EBACDF"/>
    <w:rsid w:val="33F0DAA9"/>
    <w:rsid w:val="33FD2D68"/>
    <w:rsid w:val="33FE8D18"/>
    <w:rsid w:val="3409D80D"/>
    <w:rsid w:val="34177B2D"/>
    <w:rsid w:val="34689B26"/>
    <w:rsid w:val="3468DBF3"/>
    <w:rsid w:val="3478BE54"/>
    <w:rsid w:val="3494D36A"/>
    <w:rsid w:val="349604A3"/>
    <w:rsid w:val="34F54DB6"/>
    <w:rsid w:val="35428D22"/>
    <w:rsid w:val="35660C15"/>
    <w:rsid w:val="356DBA77"/>
    <w:rsid w:val="35714E01"/>
    <w:rsid w:val="35804D50"/>
    <w:rsid w:val="35A2C264"/>
    <w:rsid w:val="35A42856"/>
    <w:rsid w:val="35B56A2E"/>
    <w:rsid w:val="3607EC8A"/>
    <w:rsid w:val="364FF58F"/>
    <w:rsid w:val="366AD30D"/>
    <w:rsid w:val="3672A567"/>
    <w:rsid w:val="368BCB57"/>
    <w:rsid w:val="369AD418"/>
    <w:rsid w:val="36A4495F"/>
    <w:rsid w:val="36CABFBF"/>
    <w:rsid w:val="36D678AF"/>
    <w:rsid w:val="36E89942"/>
    <w:rsid w:val="37169F03"/>
    <w:rsid w:val="371AE5BC"/>
    <w:rsid w:val="374EEFAC"/>
    <w:rsid w:val="3761C3FA"/>
    <w:rsid w:val="3799AB12"/>
    <w:rsid w:val="379ECE10"/>
    <w:rsid w:val="37B8474D"/>
    <w:rsid w:val="37C87946"/>
    <w:rsid w:val="37E74CA0"/>
    <w:rsid w:val="380AE033"/>
    <w:rsid w:val="380BD10B"/>
    <w:rsid w:val="38294DDD"/>
    <w:rsid w:val="384E320C"/>
    <w:rsid w:val="385D0513"/>
    <w:rsid w:val="38622A78"/>
    <w:rsid w:val="38652730"/>
    <w:rsid w:val="386FF574"/>
    <w:rsid w:val="3877AC9C"/>
    <w:rsid w:val="388AD22B"/>
    <w:rsid w:val="38A16FEE"/>
    <w:rsid w:val="38B7C27F"/>
    <w:rsid w:val="38BBCBFF"/>
    <w:rsid w:val="38CC176A"/>
    <w:rsid w:val="38EEA382"/>
    <w:rsid w:val="38FA9BA1"/>
    <w:rsid w:val="390A6D8E"/>
    <w:rsid w:val="394B4BBB"/>
    <w:rsid w:val="39503A8E"/>
    <w:rsid w:val="39520DC5"/>
    <w:rsid w:val="3958A739"/>
    <w:rsid w:val="39596727"/>
    <w:rsid w:val="39694A55"/>
    <w:rsid w:val="398E63CC"/>
    <w:rsid w:val="399BBBCE"/>
    <w:rsid w:val="39A4F77A"/>
    <w:rsid w:val="39AEFC36"/>
    <w:rsid w:val="39CB82AA"/>
    <w:rsid w:val="3A05E131"/>
    <w:rsid w:val="3A0FC946"/>
    <w:rsid w:val="3A55B0D5"/>
    <w:rsid w:val="3A57D7D4"/>
    <w:rsid w:val="3A8356F2"/>
    <w:rsid w:val="3A8A2EF5"/>
    <w:rsid w:val="3AA4AD54"/>
    <w:rsid w:val="3ABE89CB"/>
    <w:rsid w:val="3AE94CBB"/>
    <w:rsid w:val="3B0AD5CD"/>
    <w:rsid w:val="3B0D4F9E"/>
    <w:rsid w:val="3B2814C4"/>
    <w:rsid w:val="3B34A831"/>
    <w:rsid w:val="3B36F2BC"/>
    <w:rsid w:val="3B3DAD04"/>
    <w:rsid w:val="3B4D5791"/>
    <w:rsid w:val="3BADDE17"/>
    <w:rsid w:val="3BCDAB46"/>
    <w:rsid w:val="3BD996A9"/>
    <w:rsid w:val="3C2AF217"/>
    <w:rsid w:val="3C428145"/>
    <w:rsid w:val="3C47A921"/>
    <w:rsid w:val="3C56B8FE"/>
    <w:rsid w:val="3C629D25"/>
    <w:rsid w:val="3C701044"/>
    <w:rsid w:val="3C7ED33D"/>
    <w:rsid w:val="3CB0AADD"/>
    <w:rsid w:val="3CC7081D"/>
    <w:rsid w:val="3CC74ACC"/>
    <w:rsid w:val="3D093C0B"/>
    <w:rsid w:val="3D3043CE"/>
    <w:rsid w:val="3D331343"/>
    <w:rsid w:val="3D3EA4E6"/>
    <w:rsid w:val="3D49B540"/>
    <w:rsid w:val="3D58DB29"/>
    <w:rsid w:val="3D6D1D4D"/>
    <w:rsid w:val="3D83B6DB"/>
    <w:rsid w:val="3D8667D3"/>
    <w:rsid w:val="3D900871"/>
    <w:rsid w:val="3D995479"/>
    <w:rsid w:val="3DDB56EC"/>
    <w:rsid w:val="3DDFE0A8"/>
    <w:rsid w:val="3DE4FEAE"/>
    <w:rsid w:val="3E130441"/>
    <w:rsid w:val="3E15772D"/>
    <w:rsid w:val="3E18F7A8"/>
    <w:rsid w:val="3E1D4DC1"/>
    <w:rsid w:val="3E1EBA63"/>
    <w:rsid w:val="3E2A8D61"/>
    <w:rsid w:val="3E3B7338"/>
    <w:rsid w:val="3E3CD9F3"/>
    <w:rsid w:val="3E78B8B2"/>
    <w:rsid w:val="3E79BE7C"/>
    <w:rsid w:val="3E7D8D15"/>
    <w:rsid w:val="3E81EB08"/>
    <w:rsid w:val="3E8EAB03"/>
    <w:rsid w:val="3E9553FD"/>
    <w:rsid w:val="3EBCB6B2"/>
    <w:rsid w:val="3ECC1EB1"/>
    <w:rsid w:val="3EE86C6C"/>
    <w:rsid w:val="3EF546CC"/>
    <w:rsid w:val="3F42C987"/>
    <w:rsid w:val="3F457C1B"/>
    <w:rsid w:val="3F47CF8A"/>
    <w:rsid w:val="3F6B0C01"/>
    <w:rsid w:val="3F770627"/>
    <w:rsid w:val="3F882FB5"/>
    <w:rsid w:val="3FA80ED8"/>
    <w:rsid w:val="3FB8060E"/>
    <w:rsid w:val="3FEC8D6A"/>
    <w:rsid w:val="3FF043CB"/>
    <w:rsid w:val="4034B0A4"/>
    <w:rsid w:val="4037F795"/>
    <w:rsid w:val="40380EA7"/>
    <w:rsid w:val="404DD6E6"/>
    <w:rsid w:val="406A89B8"/>
    <w:rsid w:val="407DA86A"/>
    <w:rsid w:val="40A19B17"/>
    <w:rsid w:val="40AEA125"/>
    <w:rsid w:val="40C02490"/>
    <w:rsid w:val="40D1595C"/>
    <w:rsid w:val="40D4238D"/>
    <w:rsid w:val="40E074B7"/>
    <w:rsid w:val="40E12E77"/>
    <w:rsid w:val="40E3AE1C"/>
    <w:rsid w:val="411A9627"/>
    <w:rsid w:val="41464C5A"/>
    <w:rsid w:val="414B4E58"/>
    <w:rsid w:val="414B54BF"/>
    <w:rsid w:val="41566574"/>
    <w:rsid w:val="416C2FFE"/>
    <w:rsid w:val="41A27B1C"/>
    <w:rsid w:val="41BEA942"/>
    <w:rsid w:val="41C518E2"/>
    <w:rsid w:val="41C9185E"/>
    <w:rsid w:val="41D176DE"/>
    <w:rsid w:val="41E2AA8B"/>
    <w:rsid w:val="41FEA0CD"/>
    <w:rsid w:val="42136210"/>
    <w:rsid w:val="42204B6C"/>
    <w:rsid w:val="42292391"/>
    <w:rsid w:val="422FDE4A"/>
    <w:rsid w:val="42340D1C"/>
    <w:rsid w:val="42511B7A"/>
    <w:rsid w:val="42625E99"/>
    <w:rsid w:val="42640473"/>
    <w:rsid w:val="4274C5DD"/>
    <w:rsid w:val="42B83F3E"/>
    <w:rsid w:val="42D9760D"/>
    <w:rsid w:val="43099B33"/>
    <w:rsid w:val="4312B587"/>
    <w:rsid w:val="43134B7C"/>
    <w:rsid w:val="4371F93A"/>
    <w:rsid w:val="43855B75"/>
    <w:rsid w:val="439DCFB6"/>
    <w:rsid w:val="43A03A37"/>
    <w:rsid w:val="43DAAD6F"/>
    <w:rsid w:val="43DB7F24"/>
    <w:rsid w:val="43DC3F39"/>
    <w:rsid w:val="43E33B48"/>
    <w:rsid w:val="4410FFB8"/>
    <w:rsid w:val="44408DEB"/>
    <w:rsid w:val="444E4A8E"/>
    <w:rsid w:val="44525D05"/>
    <w:rsid w:val="445BF824"/>
    <w:rsid w:val="4460E338"/>
    <w:rsid w:val="44678396"/>
    <w:rsid w:val="44692BC7"/>
    <w:rsid w:val="44710CDB"/>
    <w:rsid w:val="4477F5C9"/>
    <w:rsid w:val="44912318"/>
    <w:rsid w:val="44A6F078"/>
    <w:rsid w:val="44BEFB0F"/>
    <w:rsid w:val="44D650A4"/>
    <w:rsid w:val="44E05458"/>
    <w:rsid w:val="44E39A19"/>
    <w:rsid w:val="44E54E5A"/>
    <w:rsid w:val="450670AF"/>
    <w:rsid w:val="4516E407"/>
    <w:rsid w:val="451CE13B"/>
    <w:rsid w:val="452A1902"/>
    <w:rsid w:val="4530E9E9"/>
    <w:rsid w:val="454FC43C"/>
    <w:rsid w:val="45734287"/>
    <w:rsid w:val="459E5F6C"/>
    <w:rsid w:val="45A3B4A6"/>
    <w:rsid w:val="45B5C023"/>
    <w:rsid w:val="4605D217"/>
    <w:rsid w:val="461C3A2F"/>
    <w:rsid w:val="4624D394"/>
    <w:rsid w:val="464943A2"/>
    <w:rsid w:val="46638328"/>
    <w:rsid w:val="469A5AF9"/>
    <w:rsid w:val="46B5446F"/>
    <w:rsid w:val="46B975AD"/>
    <w:rsid w:val="46BBB149"/>
    <w:rsid w:val="46C2D472"/>
    <w:rsid w:val="46CD0909"/>
    <w:rsid w:val="46CF65A9"/>
    <w:rsid w:val="46DA45F6"/>
    <w:rsid w:val="46DABA50"/>
    <w:rsid w:val="46F4A6FE"/>
    <w:rsid w:val="46FBD748"/>
    <w:rsid w:val="4713A9BA"/>
    <w:rsid w:val="471B2AC7"/>
    <w:rsid w:val="472D9453"/>
    <w:rsid w:val="4731880A"/>
    <w:rsid w:val="474A3953"/>
    <w:rsid w:val="477C935F"/>
    <w:rsid w:val="478B701D"/>
    <w:rsid w:val="4794C249"/>
    <w:rsid w:val="47AED22C"/>
    <w:rsid w:val="47C25F93"/>
    <w:rsid w:val="47E47B32"/>
    <w:rsid w:val="47E97922"/>
    <w:rsid w:val="482C17BF"/>
    <w:rsid w:val="4848FDC7"/>
    <w:rsid w:val="488D7A27"/>
    <w:rsid w:val="489B8DD0"/>
    <w:rsid w:val="48B17259"/>
    <w:rsid w:val="48C3DC23"/>
    <w:rsid w:val="48CA9FB3"/>
    <w:rsid w:val="48CB3133"/>
    <w:rsid w:val="48CDBAA9"/>
    <w:rsid w:val="48ECD655"/>
    <w:rsid w:val="48FB70EC"/>
    <w:rsid w:val="4902B5C0"/>
    <w:rsid w:val="493B483F"/>
    <w:rsid w:val="4944E951"/>
    <w:rsid w:val="495027EB"/>
    <w:rsid w:val="4950AA78"/>
    <w:rsid w:val="49989D64"/>
    <w:rsid w:val="49D6CF18"/>
    <w:rsid w:val="49DAAF70"/>
    <w:rsid w:val="49EAF546"/>
    <w:rsid w:val="49F0525E"/>
    <w:rsid w:val="4A232E65"/>
    <w:rsid w:val="4A2AB621"/>
    <w:rsid w:val="4A413618"/>
    <w:rsid w:val="4A76CE3A"/>
    <w:rsid w:val="4A9897FA"/>
    <w:rsid w:val="4AA41F06"/>
    <w:rsid w:val="4AB597C2"/>
    <w:rsid w:val="4AE434CA"/>
    <w:rsid w:val="4AF00423"/>
    <w:rsid w:val="4AFD784A"/>
    <w:rsid w:val="4B6DD030"/>
    <w:rsid w:val="4B92893E"/>
    <w:rsid w:val="4B9FE423"/>
    <w:rsid w:val="4BA16753"/>
    <w:rsid w:val="4BAA0FB0"/>
    <w:rsid w:val="4BAF2FA2"/>
    <w:rsid w:val="4BEF59E6"/>
    <w:rsid w:val="4BFB34A2"/>
    <w:rsid w:val="4C1E0C8E"/>
    <w:rsid w:val="4C3F2344"/>
    <w:rsid w:val="4C704DDD"/>
    <w:rsid w:val="4C81EB9E"/>
    <w:rsid w:val="4C86D5DB"/>
    <w:rsid w:val="4C9CA24C"/>
    <w:rsid w:val="4CCEA374"/>
    <w:rsid w:val="4CCFE807"/>
    <w:rsid w:val="4CD33880"/>
    <w:rsid w:val="4CDA530B"/>
    <w:rsid w:val="4D28A026"/>
    <w:rsid w:val="4D372ADE"/>
    <w:rsid w:val="4D44448D"/>
    <w:rsid w:val="4D5665ED"/>
    <w:rsid w:val="4D948A79"/>
    <w:rsid w:val="4DADE0B9"/>
    <w:rsid w:val="4DB9B43A"/>
    <w:rsid w:val="4DCBAB6B"/>
    <w:rsid w:val="4DDF0E89"/>
    <w:rsid w:val="4E10D82E"/>
    <w:rsid w:val="4E224810"/>
    <w:rsid w:val="4E2BDEA0"/>
    <w:rsid w:val="4E318AA9"/>
    <w:rsid w:val="4E3DAB5F"/>
    <w:rsid w:val="4E501E4D"/>
    <w:rsid w:val="4E601547"/>
    <w:rsid w:val="4E9D9148"/>
    <w:rsid w:val="4EADD80A"/>
    <w:rsid w:val="4ED12DCE"/>
    <w:rsid w:val="4ED4B650"/>
    <w:rsid w:val="4EE27B41"/>
    <w:rsid w:val="4F133769"/>
    <w:rsid w:val="4F3B8FC2"/>
    <w:rsid w:val="4F84F2EE"/>
    <w:rsid w:val="4F886A96"/>
    <w:rsid w:val="4FA1D0A6"/>
    <w:rsid w:val="4FBFEBFC"/>
    <w:rsid w:val="4FC66DD4"/>
    <w:rsid w:val="4FD06D32"/>
    <w:rsid w:val="50022E47"/>
    <w:rsid w:val="500C37C4"/>
    <w:rsid w:val="50112309"/>
    <w:rsid w:val="5014B092"/>
    <w:rsid w:val="5026CA6C"/>
    <w:rsid w:val="506AF95A"/>
    <w:rsid w:val="509676E5"/>
    <w:rsid w:val="50A3CDE5"/>
    <w:rsid w:val="50B1E313"/>
    <w:rsid w:val="50B956D8"/>
    <w:rsid w:val="50BDDD45"/>
    <w:rsid w:val="50EDF167"/>
    <w:rsid w:val="51015DA4"/>
    <w:rsid w:val="51226713"/>
    <w:rsid w:val="512AC041"/>
    <w:rsid w:val="51345973"/>
    <w:rsid w:val="513ADA46"/>
    <w:rsid w:val="51A9AC64"/>
    <w:rsid w:val="51AC9DE2"/>
    <w:rsid w:val="51C57DD4"/>
    <w:rsid w:val="51EA528A"/>
    <w:rsid w:val="52031174"/>
    <w:rsid w:val="5213D2CB"/>
    <w:rsid w:val="521F07CD"/>
    <w:rsid w:val="5221B69F"/>
    <w:rsid w:val="52268D00"/>
    <w:rsid w:val="52337547"/>
    <w:rsid w:val="528B37A0"/>
    <w:rsid w:val="528DE240"/>
    <w:rsid w:val="52BE5213"/>
    <w:rsid w:val="52C59E1D"/>
    <w:rsid w:val="52E3F2BA"/>
    <w:rsid w:val="5324434B"/>
    <w:rsid w:val="535001E2"/>
    <w:rsid w:val="5364FC8C"/>
    <w:rsid w:val="536E2CBA"/>
    <w:rsid w:val="536EA236"/>
    <w:rsid w:val="5380FE34"/>
    <w:rsid w:val="5386215A"/>
    <w:rsid w:val="53A5B058"/>
    <w:rsid w:val="53C01523"/>
    <w:rsid w:val="53CEB9FA"/>
    <w:rsid w:val="53E19BF2"/>
    <w:rsid w:val="54293591"/>
    <w:rsid w:val="545F6C04"/>
    <w:rsid w:val="54764176"/>
    <w:rsid w:val="547674E1"/>
    <w:rsid w:val="54A9061D"/>
    <w:rsid w:val="54CB2860"/>
    <w:rsid w:val="54DDDAAF"/>
    <w:rsid w:val="54F639B4"/>
    <w:rsid w:val="54FAD7C4"/>
    <w:rsid w:val="5513F609"/>
    <w:rsid w:val="553240E0"/>
    <w:rsid w:val="553DF57F"/>
    <w:rsid w:val="5540D66D"/>
    <w:rsid w:val="555890B5"/>
    <w:rsid w:val="5564FF16"/>
    <w:rsid w:val="55887EF3"/>
    <w:rsid w:val="558AFA75"/>
    <w:rsid w:val="55A1F662"/>
    <w:rsid w:val="55AF0678"/>
    <w:rsid w:val="55D7F8BB"/>
    <w:rsid w:val="55DB4501"/>
    <w:rsid w:val="55E3140C"/>
    <w:rsid w:val="55E5DC23"/>
    <w:rsid w:val="55FC001D"/>
    <w:rsid w:val="560A43F8"/>
    <w:rsid w:val="560A634F"/>
    <w:rsid w:val="560E6D6A"/>
    <w:rsid w:val="56195C97"/>
    <w:rsid w:val="561CB696"/>
    <w:rsid w:val="562A0DFD"/>
    <w:rsid w:val="56545250"/>
    <w:rsid w:val="5662C597"/>
    <w:rsid w:val="5663942A"/>
    <w:rsid w:val="56646D95"/>
    <w:rsid w:val="56D27802"/>
    <w:rsid w:val="56D4A5C9"/>
    <w:rsid w:val="56E96A11"/>
    <w:rsid w:val="56F5AC82"/>
    <w:rsid w:val="5722FCE3"/>
    <w:rsid w:val="572C1B51"/>
    <w:rsid w:val="573AD4C1"/>
    <w:rsid w:val="57493AC7"/>
    <w:rsid w:val="578C6393"/>
    <w:rsid w:val="57A306CD"/>
    <w:rsid w:val="57C25BB0"/>
    <w:rsid w:val="57C8BFEC"/>
    <w:rsid w:val="57CACC0B"/>
    <w:rsid w:val="57D276B4"/>
    <w:rsid w:val="58146877"/>
    <w:rsid w:val="5825D2DB"/>
    <w:rsid w:val="5850F27D"/>
    <w:rsid w:val="58703B65"/>
    <w:rsid w:val="588B38FB"/>
    <w:rsid w:val="58D6F735"/>
    <w:rsid w:val="58E82463"/>
    <w:rsid w:val="5960238F"/>
    <w:rsid w:val="59904D92"/>
    <w:rsid w:val="59AAAA81"/>
    <w:rsid w:val="59D19955"/>
    <w:rsid w:val="59F792F9"/>
    <w:rsid w:val="5A174ABC"/>
    <w:rsid w:val="5A360EB0"/>
    <w:rsid w:val="5A7202EF"/>
    <w:rsid w:val="5A730161"/>
    <w:rsid w:val="5A882E7F"/>
    <w:rsid w:val="5A93110E"/>
    <w:rsid w:val="5ABDF387"/>
    <w:rsid w:val="5AE5B0A7"/>
    <w:rsid w:val="5AF4182A"/>
    <w:rsid w:val="5B11E13C"/>
    <w:rsid w:val="5B1223FD"/>
    <w:rsid w:val="5B25848B"/>
    <w:rsid w:val="5B3EEFD3"/>
    <w:rsid w:val="5B673783"/>
    <w:rsid w:val="5B6F8748"/>
    <w:rsid w:val="5BC63CE6"/>
    <w:rsid w:val="5BD9B453"/>
    <w:rsid w:val="5BDEAA1F"/>
    <w:rsid w:val="5BECCFC5"/>
    <w:rsid w:val="5C0978FD"/>
    <w:rsid w:val="5C1B93D8"/>
    <w:rsid w:val="5C1D65D9"/>
    <w:rsid w:val="5C304242"/>
    <w:rsid w:val="5C52417D"/>
    <w:rsid w:val="5C5A1EA7"/>
    <w:rsid w:val="5CA86811"/>
    <w:rsid w:val="5CB45DBE"/>
    <w:rsid w:val="5CB7B1A6"/>
    <w:rsid w:val="5CE6C553"/>
    <w:rsid w:val="5CFB13A4"/>
    <w:rsid w:val="5D176FC6"/>
    <w:rsid w:val="5D4FBEF3"/>
    <w:rsid w:val="5D5AD4EB"/>
    <w:rsid w:val="5D6B2190"/>
    <w:rsid w:val="5D6F575E"/>
    <w:rsid w:val="5D89CC6F"/>
    <w:rsid w:val="5DA48DE1"/>
    <w:rsid w:val="5DB2BB09"/>
    <w:rsid w:val="5DC15578"/>
    <w:rsid w:val="5DD9A7DE"/>
    <w:rsid w:val="5DE8E075"/>
    <w:rsid w:val="5E01B8B5"/>
    <w:rsid w:val="5E04F0B1"/>
    <w:rsid w:val="5E20ED82"/>
    <w:rsid w:val="5E538207"/>
    <w:rsid w:val="5E7DE53B"/>
    <w:rsid w:val="5E885B1A"/>
    <w:rsid w:val="5E8AED18"/>
    <w:rsid w:val="5E8D4153"/>
    <w:rsid w:val="5E951A34"/>
    <w:rsid w:val="5EBEC078"/>
    <w:rsid w:val="5ECC5DE9"/>
    <w:rsid w:val="5ED3FCD9"/>
    <w:rsid w:val="5EDD6888"/>
    <w:rsid w:val="5F0AE4EA"/>
    <w:rsid w:val="5F2EEBFD"/>
    <w:rsid w:val="5F426FF9"/>
    <w:rsid w:val="5F6DFA17"/>
    <w:rsid w:val="5FD76E79"/>
    <w:rsid w:val="5FDDE4B1"/>
    <w:rsid w:val="5FE0E415"/>
    <w:rsid w:val="5FF22AEF"/>
    <w:rsid w:val="5FF98F1B"/>
    <w:rsid w:val="6084F5F5"/>
    <w:rsid w:val="60AC40A0"/>
    <w:rsid w:val="611647CC"/>
    <w:rsid w:val="611EAC09"/>
    <w:rsid w:val="616A5BA5"/>
    <w:rsid w:val="617E03E2"/>
    <w:rsid w:val="61D4452B"/>
    <w:rsid w:val="61E1A770"/>
    <w:rsid w:val="61F10F59"/>
    <w:rsid w:val="6204AD58"/>
    <w:rsid w:val="62243BF0"/>
    <w:rsid w:val="62291140"/>
    <w:rsid w:val="622EC079"/>
    <w:rsid w:val="6257F912"/>
    <w:rsid w:val="626F36B5"/>
    <w:rsid w:val="62A3A330"/>
    <w:rsid w:val="62BA507D"/>
    <w:rsid w:val="62C4438F"/>
    <w:rsid w:val="62C6A04C"/>
    <w:rsid w:val="62CF97D7"/>
    <w:rsid w:val="62DAC1F5"/>
    <w:rsid w:val="62EEE9E6"/>
    <w:rsid w:val="62F0E719"/>
    <w:rsid w:val="6318A64E"/>
    <w:rsid w:val="63377D0E"/>
    <w:rsid w:val="635611A5"/>
    <w:rsid w:val="6356BE54"/>
    <w:rsid w:val="635768CD"/>
    <w:rsid w:val="6387F07E"/>
    <w:rsid w:val="63A7F101"/>
    <w:rsid w:val="63D1085C"/>
    <w:rsid w:val="63DB9E0B"/>
    <w:rsid w:val="63E0D06C"/>
    <w:rsid w:val="646B1F0A"/>
    <w:rsid w:val="64933A1C"/>
    <w:rsid w:val="64E5AC90"/>
    <w:rsid w:val="64EBFEC8"/>
    <w:rsid w:val="65047907"/>
    <w:rsid w:val="6586332F"/>
    <w:rsid w:val="659D8ADE"/>
    <w:rsid w:val="65A0CD98"/>
    <w:rsid w:val="65B4A3B0"/>
    <w:rsid w:val="65E34414"/>
    <w:rsid w:val="65EDBFE8"/>
    <w:rsid w:val="661C4AA7"/>
    <w:rsid w:val="66242EF6"/>
    <w:rsid w:val="662A171C"/>
    <w:rsid w:val="664D99B0"/>
    <w:rsid w:val="66597AF1"/>
    <w:rsid w:val="6663F835"/>
    <w:rsid w:val="666F1F7D"/>
    <w:rsid w:val="668ACAEC"/>
    <w:rsid w:val="66923B88"/>
    <w:rsid w:val="66C652F8"/>
    <w:rsid w:val="66E3EBFF"/>
    <w:rsid w:val="66EC1BA4"/>
    <w:rsid w:val="66F338D3"/>
    <w:rsid w:val="66F4F217"/>
    <w:rsid w:val="66F90ED4"/>
    <w:rsid w:val="6703C80B"/>
    <w:rsid w:val="67086E8E"/>
    <w:rsid w:val="670E5F50"/>
    <w:rsid w:val="6713D9C0"/>
    <w:rsid w:val="673F8E56"/>
    <w:rsid w:val="67937D33"/>
    <w:rsid w:val="67D4EE66"/>
    <w:rsid w:val="68090B51"/>
    <w:rsid w:val="681743F3"/>
    <w:rsid w:val="681AE86B"/>
    <w:rsid w:val="681D9497"/>
    <w:rsid w:val="683AD5BA"/>
    <w:rsid w:val="685091EC"/>
    <w:rsid w:val="68634C11"/>
    <w:rsid w:val="687512FF"/>
    <w:rsid w:val="687A2861"/>
    <w:rsid w:val="68C7C40E"/>
    <w:rsid w:val="68C8A1F5"/>
    <w:rsid w:val="68C92B4F"/>
    <w:rsid w:val="68F3991B"/>
    <w:rsid w:val="6905D787"/>
    <w:rsid w:val="6925B991"/>
    <w:rsid w:val="693A2F77"/>
    <w:rsid w:val="6972286C"/>
    <w:rsid w:val="69B074AB"/>
    <w:rsid w:val="69D116FB"/>
    <w:rsid w:val="69F553FA"/>
    <w:rsid w:val="69FC903B"/>
    <w:rsid w:val="6A16D851"/>
    <w:rsid w:val="6A24A533"/>
    <w:rsid w:val="6A4548CA"/>
    <w:rsid w:val="6A522FCD"/>
    <w:rsid w:val="6A58FD21"/>
    <w:rsid w:val="6A5FDBF6"/>
    <w:rsid w:val="6A6891F6"/>
    <w:rsid w:val="6A7D9AB3"/>
    <w:rsid w:val="6A90037F"/>
    <w:rsid w:val="6AEF2C96"/>
    <w:rsid w:val="6AF2DBB0"/>
    <w:rsid w:val="6B183440"/>
    <w:rsid w:val="6B1CED60"/>
    <w:rsid w:val="6B45799B"/>
    <w:rsid w:val="6B6D2508"/>
    <w:rsid w:val="6B8EB2ED"/>
    <w:rsid w:val="6BEC3570"/>
    <w:rsid w:val="6BF62414"/>
    <w:rsid w:val="6C0E7380"/>
    <w:rsid w:val="6C14DA67"/>
    <w:rsid w:val="6C24AE18"/>
    <w:rsid w:val="6C312095"/>
    <w:rsid w:val="6C376604"/>
    <w:rsid w:val="6C858A3A"/>
    <w:rsid w:val="6C870F4B"/>
    <w:rsid w:val="6C8952F1"/>
    <w:rsid w:val="6CA51877"/>
    <w:rsid w:val="6CDF1047"/>
    <w:rsid w:val="6D15B359"/>
    <w:rsid w:val="6D2118C0"/>
    <w:rsid w:val="6D27006A"/>
    <w:rsid w:val="6D424A19"/>
    <w:rsid w:val="6D548156"/>
    <w:rsid w:val="6D5BF4A0"/>
    <w:rsid w:val="6D7361AD"/>
    <w:rsid w:val="6D7FC8A2"/>
    <w:rsid w:val="6D8FA5BE"/>
    <w:rsid w:val="6DAF0798"/>
    <w:rsid w:val="6DB041AB"/>
    <w:rsid w:val="6DB57E09"/>
    <w:rsid w:val="6DC07E79"/>
    <w:rsid w:val="6DE35070"/>
    <w:rsid w:val="6DF5E6DB"/>
    <w:rsid w:val="6DFD9F4B"/>
    <w:rsid w:val="6E13BE00"/>
    <w:rsid w:val="6E222256"/>
    <w:rsid w:val="6E2A0FED"/>
    <w:rsid w:val="6E452DF9"/>
    <w:rsid w:val="6E4F2FCB"/>
    <w:rsid w:val="6E77DA56"/>
    <w:rsid w:val="6EC1EC51"/>
    <w:rsid w:val="6EF0007D"/>
    <w:rsid w:val="6EFAF648"/>
    <w:rsid w:val="6F2EB87C"/>
    <w:rsid w:val="6F5C4EDA"/>
    <w:rsid w:val="6F7D84C5"/>
    <w:rsid w:val="6F9383F3"/>
    <w:rsid w:val="6F94BF38"/>
    <w:rsid w:val="6FC75855"/>
    <w:rsid w:val="6FDE7243"/>
    <w:rsid w:val="6FEFD0C2"/>
    <w:rsid w:val="6FFD9ED6"/>
    <w:rsid w:val="7000CCB7"/>
    <w:rsid w:val="702A3710"/>
    <w:rsid w:val="702A908E"/>
    <w:rsid w:val="7032921F"/>
    <w:rsid w:val="703806C7"/>
    <w:rsid w:val="706C10AA"/>
    <w:rsid w:val="7078FE3A"/>
    <w:rsid w:val="70989A81"/>
    <w:rsid w:val="70D419A4"/>
    <w:rsid w:val="70D9FAE8"/>
    <w:rsid w:val="7102A788"/>
    <w:rsid w:val="710D9142"/>
    <w:rsid w:val="7123B51E"/>
    <w:rsid w:val="71443C0D"/>
    <w:rsid w:val="7147ADAD"/>
    <w:rsid w:val="7159D3BE"/>
    <w:rsid w:val="717F9E69"/>
    <w:rsid w:val="71906A4B"/>
    <w:rsid w:val="719E4EE1"/>
    <w:rsid w:val="71AF7409"/>
    <w:rsid w:val="71CD22EE"/>
    <w:rsid w:val="71D6AB18"/>
    <w:rsid w:val="71D7F0A6"/>
    <w:rsid w:val="71F18D5C"/>
    <w:rsid w:val="72084240"/>
    <w:rsid w:val="72244B56"/>
    <w:rsid w:val="7243B522"/>
    <w:rsid w:val="7254046C"/>
    <w:rsid w:val="725BFF67"/>
    <w:rsid w:val="72AE71EE"/>
    <w:rsid w:val="72B5E440"/>
    <w:rsid w:val="72D317C3"/>
    <w:rsid w:val="72E8EADA"/>
    <w:rsid w:val="73017CA4"/>
    <w:rsid w:val="7308CA55"/>
    <w:rsid w:val="734EF748"/>
    <w:rsid w:val="735E8105"/>
    <w:rsid w:val="7363FC58"/>
    <w:rsid w:val="7370192D"/>
    <w:rsid w:val="737E8A97"/>
    <w:rsid w:val="73873A06"/>
    <w:rsid w:val="738962F9"/>
    <w:rsid w:val="739AD2AB"/>
    <w:rsid w:val="73CECE55"/>
    <w:rsid w:val="73E56D93"/>
    <w:rsid w:val="73ED07D4"/>
    <w:rsid w:val="74240C9B"/>
    <w:rsid w:val="742FBFFD"/>
    <w:rsid w:val="748FC0FF"/>
    <w:rsid w:val="74969C98"/>
    <w:rsid w:val="74C3CB21"/>
    <w:rsid w:val="74D2B9D5"/>
    <w:rsid w:val="74E83F31"/>
    <w:rsid w:val="74E84CD3"/>
    <w:rsid w:val="74E9A730"/>
    <w:rsid w:val="74FB5498"/>
    <w:rsid w:val="7503DEFB"/>
    <w:rsid w:val="7509D989"/>
    <w:rsid w:val="75113BED"/>
    <w:rsid w:val="752382F0"/>
    <w:rsid w:val="75260661"/>
    <w:rsid w:val="75441E93"/>
    <w:rsid w:val="7559E6E6"/>
    <w:rsid w:val="75706EEA"/>
    <w:rsid w:val="759FA7A7"/>
    <w:rsid w:val="75B64CBD"/>
    <w:rsid w:val="75C2D8A9"/>
    <w:rsid w:val="75C4C0B5"/>
    <w:rsid w:val="75D3A982"/>
    <w:rsid w:val="75E9E794"/>
    <w:rsid w:val="763651D1"/>
    <w:rsid w:val="764739F3"/>
    <w:rsid w:val="76507CE9"/>
    <w:rsid w:val="7654A323"/>
    <w:rsid w:val="76571FF1"/>
    <w:rsid w:val="76D919A1"/>
    <w:rsid w:val="76EE5F05"/>
    <w:rsid w:val="77050C8D"/>
    <w:rsid w:val="7711EC0A"/>
    <w:rsid w:val="771CC891"/>
    <w:rsid w:val="7745ED8A"/>
    <w:rsid w:val="7757258D"/>
    <w:rsid w:val="775FD2A3"/>
    <w:rsid w:val="7773D5D1"/>
    <w:rsid w:val="777DFC72"/>
    <w:rsid w:val="777F1255"/>
    <w:rsid w:val="7790F2A9"/>
    <w:rsid w:val="77C43E75"/>
    <w:rsid w:val="77CB2CE6"/>
    <w:rsid w:val="77CD9009"/>
    <w:rsid w:val="77D9F03F"/>
    <w:rsid w:val="77E60A9E"/>
    <w:rsid w:val="77E85E7D"/>
    <w:rsid w:val="77EDEE23"/>
    <w:rsid w:val="77EE06DD"/>
    <w:rsid w:val="7811E8DD"/>
    <w:rsid w:val="7819FBFB"/>
    <w:rsid w:val="783D0B8E"/>
    <w:rsid w:val="787ACD26"/>
    <w:rsid w:val="787CF6F1"/>
    <w:rsid w:val="78829809"/>
    <w:rsid w:val="7886D91E"/>
    <w:rsid w:val="788A9BB0"/>
    <w:rsid w:val="789E4E8F"/>
    <w:rsid w:val="78AF7E40"/>
    <w:rsid w:val="78C81385"/>
    <w:rsid w:val="78D2A120"/>
    <w:rsid w:val="79110DF1"/>
    <w:rsid w:val="7928307E"/>
    <w:rsid w:val="7930092F"/>
    <w:rsid w:val="796A3EAE"/>
    <w:rsid w:val="797865B0"/>
    <w:rsid w:val="7978A5C7"/>
    <w:rsid w:val="7980927C"/>
    <w:rsid w:val="7A21D51F"/>
    <w:rsid w:val="7A226139"/>
    <w:rsid w:val="7A24E144"/>
    <w:rsid w:val="7A690B51"/>
    <w:rsid w:val="7A88B559"/>
    <w:rsid w:val="7AA1DFBD"/>
    <w:rsid w:val="7AB8557C"/>
    <w:rsid w:val="7ACD0621"/>
    <w:rsid w:val="7ADB2F75"/>
    <w:rsid w:val="7AE60D15"/>
    <w:rsid w:val="7AF2447B"/>
    <w:rsid w:val="7B2A9114"/>
    <w:rsid w:val="7B3A352A"/>
    <w:rsid w:val="7B41B135"/>
    <w:rsid w:val="7B47FE42"/>
    <w:rsid w:val="7B615AC5"/>
    <w:rsid w:val="7B6C1D01"/>
    <w:rsid w:val="7B9BB494"/>
    <w:rsid w:val="7BB0DEAC"/>
    <w:rsid w:val="7BB3DAE3"/>
    <w:rsid w:val="7BB6A575"/>
    <w:rsid w:val="7BEDC747"/>
    <w:rsid w:val="7C0FC12B"/>
    <w:rsid w:val="7C35882B"/>
    <w:rsid w:val="7C3BCD50"/>
    <w:rsid w:val="7C3EC0E2"/>
    <w:rsid w:val="7C3FCA87"/>
    <w:rsid w:val="7C58547A"/>
    <w:rsid w:val="7C6291AA"/>
    <w:rsid w:val="7C85FB64"/>
    <w:rsid w:val="7C8D5143"/>
    <w:rsid w:val="7CA47D69"/>
    <w:rsid w:val="7CAD55D6"/>
    <w:rsid w:val="7CBA0BD2"/>
    <w:rsid w:val="7CBA555C"/>
    <w:rsid w:val="7CED8010"/>
    <w:rsid w:val="7CFB0C8E"/>
    <w:rsid w:val="7D037D4F"/>
    <w:rsid w:val="7D043025"/>
    <w:rsid w:val="7D102123"/>
    <w:rsid w:val="7D46F964"/>
    <w:rsid w:val="7D5A341C"/>
    <w:rsid w:val="7D6C45B9"/>
    <w:rsid w:val="7D700ACA"/>
    <w:rsid w:val="7D932DD8"/>
    <w:rsid w:val="7D9FAE2D"/>
    <w:rsid w:val="7DA33EBE"/>
    <w:rsid w:val="7DA4F57A"/>
    <w:rsid w:val="7DAA7585"/>
    <w:rsid w:val="7DABB36D"/>
    <w:rsid w:val="7DDC76C2"/>
    <w:rsid w:val="7E007DD7"/>
    <w:rsid w:val="7E02BEC9"/>
    <w:rsid w:val="7E6ED3A0"/>
    <w:rsid w:val="7E6F9379"/>
    <w:rsid w:val="7E941BF3"/>
    <w:rsid w:val="7EB10987"/>
    <w:rsid w:val="7ECB7F20"/>
    <w:rsid w:val="7EE464FF"/>
    <w:rsid w:val="7EE4CAD5"/>
    <w:rsid w:val="7F0975D0"/>
    <w:rsid w:val="7F4E9427"/>
    <w:rsid w:val="7F5A40E6"/>
    <w:rsid w:val="7F5F474E"/>
    <w:rsid w:val="7F780B0F"/>
    <w:rsid w:val="7F84497E"/>
    <w:rsid w:val="7F880A0C"/>
    <w:rsid w:val="7F93D0CB"/>
    <w:rsid w:val="7FE7D20D"/>
    <w:rsid w:val="7FEACD5E"/>
    <w:rsid w:val="7FEDF6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5987"/>
  <w15:chartTrackingRefBased/>
  <w15:docId w15:val="{2A4A8C43-A1E9-4C00-A0DE-D125FB25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DB3"/>
    <w:rPr>
      <w:rFonts w:ascii="Georgia Pro" w:hAnsi="Georgia Pro" w:cs="Segoe UI Symbol"/>
      <w:color w:val="000000"/>
    </w:rPr>
  </w:style>
  <w:style w:type="paragraph" w:styleId="Ttulo1">
    <w:name w:val="heading 1"/>
    <w:basedOn w:val="Ttulo"/>
    <w:next w:val="Normal"/>
    <w:link w:val="Ttulo1Car"/>
    <w:uiPriority w:val="9"/>
    <w:qFormat/>
    <w:rsid w:val="001A46A7"/>
    <w:pPr>
      <w:outlineLvl w:val="0"/>
    </w:pPr>
    <w:rPr>
      <w:sz w:val="28"/>
      <w:szCs w:val="28"/>
    </w:rPr>
  </w:style>
  <w:style w:type="paragraph" w:styleId="Ttulo2">
    <w:name w:val="heading 2"/>
    <w:basedOn w:val="Ttulo"/>
    <w:next w:val="Normal"/>
    <w:link w:val="Ttulo2Car"/>
    <w:uiPriority w:val="9"/>
    <w:qFormat/>
    <w:rsid w:val="00585B49"/>
    <w:pPr>
      <w:jc w:val="left"/>
      <w:outlineLvl w:val="1"/>
    </w:pPr>
    <w:rPr>
      <w:b/>
      <w:bCs/>
    </w:rPr>
  </w:style>
  <w:style w:type="paragraph" w:styleId="Ttulo3">
    <w:name w:val="heading 3"/>
    <w:basedOn w:val="Normal"/>
    <w:next w:val="Normal"/>
    <w:link w:val="Ttulo3Car"/>
    <w:uiPriority w:val="9"/>
    <w:unhideWhenUsed/>
    <w:qFormat/>
    <w:rsid w:val="007B0199"/>
    <w:pPr>
      <w:outlineLvl w:val="2"/>
    </w:pPr>
    <w:rPr>
      <w:b/>
      <w:bCs/>
      <w:lang w:val="es-419"/>
    </w:rPr>
  </w:style>
  <w:style w:type="paragraph" w:styleId="Ttulo4">
    <w:name w:val="heading 4"/>
    <w:basedOn w:val="Normal"/>
    <w:next w:val="Normal"/>
    <w:link w:val="Ttulo4Car"/>
    <w:uiPriority w:val="9"/>
    <w:unhideWhenUsed/>
    <w:qFormat/>
    <w:rsid w:val="007B0199"/>
    <w:pPr>
      <w:outlineLvl w:val="3"/>
    </w:pPr>
    <w:rPr>
      <w:b/>
      <w:bCs/>
      <w:color w:val="3B3838"/>
      <w:sz w:val="24"/>
      <w:szCs w:val="24"/>
      <w:lang w:val="es-419"/>
    </w:rPr>
  </w:style>
  <w:style w:type="paragraph" w:styleId="Ttulo5">
    <w:name w:val="heading 5"/>
    <w:basedOn w:val="Normal"/>
    <w:next w:val="Normal"/>
    <w:link w:val="Ttulo5Car"/>
    <w:uiPriority w:val="9"/>
    <w:unhideWhenUsed/>
    <w:qFormat/>
    <w:rsid w:val="006F47CB"/>
    <w:pPr>
      <w:keepNext/>
      <w:keepLines/>
      <w:spacing w:before="40" w:after="0"/>
      <w:outlineLvl w:val="4"/>
    </w:pPr>
    <w:rPr>
      <w:rFonts w:eastAsiaTheme="majorEastAsia" w:cstheme="majorBidi"/>
      <w:b/>
      <w:bCs/>
      <w:color w:val="auto"/>
    </w:rPr>
  </w:style>
  <w:style w:type="paragraph" w:styleId="Ttulo6">
    <w:name w:val="heading 6"/>
    <w:basedOn w:val="Normal"/>
    <w:next w:val="Normal"/>
    <w:link w:val="Ttulo6Car"/>
    <w:uiPriority w:val="9"/>
    <w:unhideWhenUsed/>
    <w:qFormat/>
    <w:rsid w:val="000978CC"/>
    <w:pPr>
      <w:keepNext/>
      <w:keepLines/>
      <w:spacing w:before="40" w:after="0"/>
      <w:outlineLvl w:val="5"/>
    </w:pPr>
    <w:rPr>
      <w:rFonts w:eastAsiaTheme="majorEastAsia" w:cstheme="majorBidi"/>
      <w:b/>
      <w:b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46A7"/>
    <w:rPr>
      <w:rFonts w:ascii="Georgia Pro" w:hAnsi="Georgia Pro" w:cs="Segoe UI Symbol"/>
      <w:color w:val="000000"/>
      <w:sz w:val="28"/>
      <w:szCs w:val="28"/>
      <w:lang w:val="es-419"/>
    </w:rPr>
  </w:style>
  <w:style w:type="character" w:customStyle="1" w:styleId="Ttulo2Car">
    <w:name w:val="Título 2 Car"/>
    <w:basedOn w:val="Fuentedeprrafopredeter"/>
    <w:link w:val="Ttulo2"/>
    <w:uiPriority w:val="9"/>
    <w:rsid w:val="00585B49"/>
    <w:rPr>
      <w:rFonts w:ascii="Georgia Pro" w:hAnsi="Georgia Pro" w:cs="Segoe UI Symbol"/>
      <w:b/>
      <w:bCs/>
      <w:color w:val="000000"/>
      <w:lang w:val="es-419"/>
    </w:rPr>
  </w:style>
  <w:style w:type="character" w:customStyle="1" w:styleId="Ttulo3Car">
    <w:name w:val="Título 3 Car"/>
    <w:basedOn w:val="Fuentedeprrafopredeter"/>
    <w:link w:val="Ttulo3"/>
    <w:uiPriority w:val="9"/>
    <w:rsid w:val="007B0199"/>
    <w:rPr>
      <w:rFonts w:ascii="Georgia Pro" w:hAnsi="Georgia Pro" w:cs="Segoe UI Symbol"/>
      <w:b/>
      <w:bCs/>
      <w:color w:val="000000"/>
      <w:lang w:val="es-419"/>
    </w:rPr>
  </w:style>
  <w:style w:type="character" w:customStyle="1" w:styleId="Ttulo4Car">
    <w:name w:val="Título 4 Car"/>
    <w:basedOn w:val="Fuentedeprrafopredeter"/>
    <w:link w:val="Ttulo4"/>
    <w:uiPriority w:val="9"/>
    <w:rsid w:val="007B0199"/>
    <w:rPr>
      <w:rFonts w:ascii="Georgia Pro" w:hAnsi="Georgia Pro" w:cs="Segoe UI Symbol"/>
      <w:b/>
      <w:bCs/>
      <w:color w:val="3B3838"/>
      <w:sz w:val="24"/>
      <w:szCs w:val="24"/>
      <w:lang w:val="es-419"/>
    </w:rPr>
  </w:style>
  <w:style w:type="paragraph" w:styleId="Prrafodelista">
    <w:name w:val="List Paragraph"/>
    <w:basedOn w:val="Normal"/>
    <w:uiPriority w:val="34"/>
    <w:unhideWhenUsed/>
    <w:qFormat/>
    <w:rsid w:val="007B0199"/>
    <w:pPr>
      <w:numPr>
        <w:numId w:val="13"/>
      </w:numPr>
      <w:spacing w:before="40" w:after="360" w:line="312" w:lineRule="auto"/>
      <w:contextualSpacing/>
    </w:pPr>
    <w:rPr>
      <w:rFonts w:cs="Segoe UI"/>
      <w:lang w:val="es-419"/>
    </w:rPr>
  </w:style>
  <w:style w:type="paragraph" w:styleId="Encabezado">
    <w:name w:val="header"/>
    <w:basedOn w:val="Normal"/>
    <w:link w:val="EncabezadoCar"/>
    <w:uiPriority w:val="99"/>
    <w:unhideWhenUsed/>
    <w:rsid w:val="007B019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B0199"/>
    <w:rPr>
      <w:rFonts w:ascii="Georgia Pro" w:hAnsi="Georgia Pro" w:cs="Segoe UI Symbol"/>
      <w:color w:val="000000"/>
    </w:rPr>
  </w:style>
  <w:style w:type="paragraph" w:styleId="Piedepgina">
    <w:name w:val="footer"/>
    <w:basedOn w:val="Normal"/>
    <w:link w:val="PiedepginaCar"/>
    <w:uiPriority w:val="99"/>
    <w:unhideWhenUsed/>
    <w:rsid w:val="007B019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B0199"/>
    <w:rPr>
      <w:rFonts w:ascii="Georgia Pro" w:hAnsi="Georgia Pro" w:cs="Segoe UI Symbol"/>
      <w:color w:val="000000"/>
    </w:rPr>
  </w:style>
  <w:style w:type="table" w:styleId="Tablaconcuadrcula">
    <w:name w:val="Table Grid"/>
    <w:basedOn w:val="Tablanormal"/>
    <w:uiPriority w:val="39"/>
    <w:rsid w:val="007B0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rsid w:val="007B0199"/>
    <w:pPr>
      <w:jc w:val="center"/>
    </w:pPr>
    <w:rPr>
      <w:lang w:val="es-419"/>
    </w:rPr>
  </w:style>
  <w:style w:type="character" w:customStyle="1" w:styleId="TtuloCar">
    <w:name w:val="Título Car"/>
    <w:basedOn w:val="Fuentedeprrafopredeter"/>
    <w:link w:val="Ttulo"/>
    <w:uiPriority w:val="1"/>
    <w:rsid w:val="007B0199"/>
    <w:rPr>
      <w:rFonts w:ascii="Georgia Pro" w:hAnsi="Georgia Pro" w:cs="Segoe UI Symbol"/>
      <w:color w:val="000000"/>
      <w:lang w:val="es-419"/>
    </w:rPr>
  </w:style>
  <w:style w:type="paragraph" w:customStyle="1" w:styleId="Normal-SpaceAbove">
    <w:name w:val="Normal - Space Above"/>
    <w:basedOn w:val="Normal"/>
    <w:qFormat/>
    <w:rsid w:val="007B0199"/>
    <w:pPr>
      <w:spacing w:before="360"/>
    </w:pPr>
  </w:style>
  <w:style w:type="paragraph" w:customStyle="1" w:styleId="Normal-SpaceBelow">
    <w:name w:val="Normal - Space Below"/>
    <w:basedOn w:val="Normal"/>
    <w:qFormat/>
    <w:rsid w:val="007B0199"/>
    <w:pPr>
      <w:spacing w:after="480"/>
    </w:pPr>
  </w:style>
  <w:style w:type="character" w:styleId="Textoennegrita">
    <w:name w:val="Strong"/>
    <w:basedOn w:val="Fuentedeprrafopredeter"/>
    <w:uiPriority w:val="22"/>
    <w:qFormat/>
    <w:rsid w:val="007B0199"/>
    <w:rPr>
      <w:b/>
      <w:bCs/>
    </w:rPr>
  </w:style>
  <w:style w:type="paragraph" w:customStyle="1" w:styleId="Normal-Centered">
    <w:name w:val="Normal - Centered"/>
    <w:basedOn w:val="Normal"/>
    <w:qFormat/>
    <w:rsid w:val="007B0199"/>
    <w:pPr>
      <w:spacing w:after="0" w:line="240" w:lineRule="auto"/>
      <w:jc w:val="center"/>
    </w:pPr>
    <w:rPr>
      <w:sz w:val="16"/>
    </w:rPr>
  </w:style>
  <w:style w:type="paragraph" w:customStyle="1" w:styleId="Normal-Small">
    <w:name w:val="Normal - Small"/>
    <w:basedOn w:val="Normal"/>
    <w:qFormat/>
    <w:rsid w:val="007B0199"/>
    <w:pPr>
      <w:tabs>
        <w:tab w:val="left" w:pos="4320"/>
        <w:tab w:val="left" w:pos="7200"/>
      </w:tabs>
      <w:spacing w:before="240" w:after="0"/>
    </w:pPr>
    <w:rPr>
      <w:sz w:val="18"/>
    </w:rPr>
  </w:style>
  <w:style w:type="paragraph" w:customStyle="1" w:styleId="Normal-Indent">
    <w:name w:val="Normal - Indent"/>
    <w:basedOn w:val="Normal"/>
    <w:qFormat/>
    <w:rsid w:val="007B0199"/>
    <w:pPr>
      <w:spacing w:after="360"/>
      <w:ind w:left="360"/>
      <w:contextualSpacing/>
    </w:pPr>
  </w:style>
  <w:style w:type="character" w:styleId="Textodelmarcadordeposicin">
    <w:name w:val="Placeholder Text"/>
    <w:basedOn w:val="Fuentedeprrafopredeter"/>
    <w:uiPriority w:val="99"/>
    <w:semiHidden/>
    <w:rsid w:val="007B0199"/>
    <w:rPr>
      <w:color w:val="808080"/>
    </w:rPr>
  </w:style>
  <w:style w:type="paragraph" w:styleId="Textonotapie">
    <w:name w:val="footnote text"/>
    <w:basedOn w:val="Normal"/>
    <w:link w:val="TextonotapieCar"/>
    <w:uiPriority w:val="99"/>
    <w:semiHidden/>
    <w:unhideWhenUsed/>
    <w:rsid w:val="007B019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B0199"/>
    <w:rPr>
      <w:rFonts w:ascii="Georgia Pro" w:hAnsi="Georgia Pro" w:cs="Segoe UI Symbol"/>
      <w:color w:val="000000"/>
      <w:sz w:val="20"/>
      <w:szCs w:val="20"/>
    </w:rPr>
  </w:style>
  <w:style w:type="character" w:styleId="Refdenotaalpie">
    <w:name w:val="footnote reference"/>
    <w:basedOn w:val="Fuentedeprrafopredeter"/>
    <w:uiPriority w:val="99"/>
    <w:semiHidden/>
    <w:unhideWhenUsed/>
    <w:rsid w:val="007B0199"/>
    <w:rPr>
      <w:vertAlign w:val="superscript"/>
    </w:rPr>
  </w:style>
  <w:style w:type="paragraph" w:customStyle="1" w:styleId="Style1">
    <w:name w:val="Style1"/>
    <w:basedOn w:val="Normal"/>
    <w:link w:val="Style1Char"/>
    <w:qFormat/>
    <w:rsid w:val="007B0199"/>
    <w:pPr>
      <w:jc w:val="center"/>
    </w:pPr>
    <w:rPr>
      <w:sz w:val="32"/>
      <w:szCs w:val="32"/>
      <w:u w:val="single"/>
      <w:lang w:val="es-419"/>
    </w:rPr>
  </w:style>
  <w:style w:type="paragraph" w:customStyle="1" w:styleId="Style2">
    <w:name w:val="Style2"/>
    <w:basedOn w:val="Normal"/>
    <w:link w:val="Style2Char"/>
    <w:qFormat/>
    <w:rsid w:val="007B0199"/>
    <w:pPr>
      <w:ind w:firstLine="720"/>
    </w:pPr>
    <w:rPr>
      <w:rFonts w:ascii="Segoe UI Symbol" w:hAnsi="Segoe UI Symbol"/>
      <w:lang w:val="es-419"/>
    </w:rPr>
  </w:style>
  <w:style w:type="character" w:customStyle="1" w:styleId="Style1Char">
    <w:name w:val="Style1 Char"/>
    <w:basedOn w:val="Fuentedeprrafopredeter"/>
    <w:link w:val="Style1"/>
    <w:rsid w:val="007B0199"/>
    <w:rPr>
      <w:rFonts w:ascii="Georgia Pro" w:hAnsi="Georgia Pro" w:cs="Segoe UI Symbol"/>
      <w:color w:val="000000"/>
      <w:sz w:val="32"/>
      <w:szCs w:val="32"/>
      <w:u w:val="single"/>
      <w:lang w:val="es-419"/>
    </w:rPr>
  </w:style>
  <w:style w:type="table" w:styleId="Tablaconcuadrcula5oscura-nfasis5">
    <w:name w:val="Grid Table 5 Dark Accent 5"/>
    <w:basedOn w:val="Tablanormal"/>
    <w:uiPriority w:val="50"/>
    <w:rsid w:val="007B01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4AC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4AC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4AC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4ACB6" w:themeFill="accent5"/>
      </w:tcPr>
    </w:tblStylePr>
    <w:tblStylePr w:type="band1Vert">
      <w:tblPr/>
      <w:tcPr>
        <w:shd w:val="clear" w:color="auto" w:fill="CDDDE1" w:themeFill="accent5" w:themeFillTint="66"/>
      </w:tcPr>
    </w:tblStylePr>
    <w:tblStylePr w:type="band1Horz">
      <w:tblPr/>
      <w:tcPr>
        <w:shd w:val="clear" w:color="auto" w:fill="CDDDE1" w:themeFill="accent5" w:themeFillTint="66"/>
      </w:tcPr>
    </w:tblStylePr>
  </w:style>
  <w:style w:type="character" w:customStyle="1" w:styleId="Style2Char">
    <w:name w:val="Style2 Char"/>
    <w:basedOn w:val="Fuentedeprrafopredeter"/>
    <w:link w:val="Style2"/>
    <w:rsid w:val="007B0199"/>
    <w:rPr>
      <w:rFonts w:ascii="Segoe UI Symbol" w:hAnsi="Segoe UI Symbol" w:cs="Segoe UI Symbol"/>
      <w:color w:val="000000"/>
      <w:lang w:val="es-419"/>
    </w:rPr>
  </w:style>
  <w:style w:type="paragraph" w:styleId="NormalWeb">
    <w:name w:val="Normal (Web)"/>
    <w:basedOn w:val="Normal"/>
    <w:uiPriority w:val="99"/>
    <w:semiHidden/>
    <w:unhideWhenUsed/>
    <w:rsid w:val="007B0199"/>
    <w:rPr>
      <w:rFonts w:ascii="Times New Roman" w:hAnsi="Times New Roman" w:cs="Times New Roman"/>
      <w:sz w:val="24"/>
      <w:szCs w:val="24"/>
    </w:rPr>
  </w:style>
  <w:style w:type="character" w:styleId="Hipervnculo">
    <w:name w:val="Hyperlink"/>
    <w:basedOn w:val="Fuentedeprrafopredeter"/>
    <w:uiPriority w:val="99"/>
    <w:unhideWhenUsed/>
    <w:rsid w:val="007B0199"/>
    <w:rPr>
      <w:color w:val="69A020" w:themeColor="hyperlink"/>
      <w:u w:val="single"/>
    </w:rPr>
  </w:style>
  <w:style w:type="character" w:styleId="Mencinsinresolver">
    <w:name w:val="Unresolved Mention"/>
    <w:basedOn w:val="Fuentedeprrafopredeter"/>
    <w:uiPriority w:val="99"/>
    <w:semiHidden/>
    <w:unhideWhenUsed/>
    <w:rsid w:val="007B0199"/>
    <w:rPr>
      <w:color w:val="605E5C"/>
      <w:shd w:val="clear" w:color="auto" w:fill="E1DFDD"/>
    </w:rPr>
  </w:style>
  <w:style w:type="paragraph" w:styleId="Revisin">
    <w:name w:val="Revision"/>
    <w:hidden/>
    <w:uiPriority w:val="99"/>
    <w:semiHidden/>
    <w:rsid w:val="007B0199"/>
    <w:pPr>
      <w:spacing w:after="0" w:line="240" w:lineRule="auto"/>
    </w:pPr>
    <w:rPr>
      <w:rFonts w:ascii="Georgia Pro" w:hAnsi="Georgia Pro" w:cs="Segoe UI Symbol"/>
      <w:color w:val="000000"/>
    </w:rPr>
  </w:style>
  <w:style w:type="paragraph" w:styleId="Textodeglobo">
    <w:name w:val="Balloon Text"/>
    <w:basedOn w:val="Normal"/>
    <w:link w:val="TextodegloboCar"/>
    <w:uiPriority w:val="99"/>
    <w:semiHidden/>
    <w:unhideWhenUsed/>
    <w:rsid w:val="007B01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0199"/>
    <w:rPr>
      <w:rFonts w:ascii="Segoe UI" w:hAnsi="Segoe UI" w:cs="Segoe UI"/>
      <w:color w:val="000000"/>
      <w:sz w:val="18"/>
      <w:szCs w:val="18"/>
    </w:rPr>
  </w:style>
  <w:style w:type="table" w:styleId="Tablaconcuadrcula4-nfasis4">
    <w:name w:val="Grid Table 4 Accent 4"/>
    <w:basedOn w:val="Tablanormal"/>
    <w:uiPriority w:val="49"/>
    <w:rsid w:val="007B0199"/>
    <w:pPr>
      <w:spacing w:after="0" w:line="240" w:lineRule="auto"/>
    </w:pPr>
    <w:tblPr>
      <w:tblStyleRowBandSize w:val="1"/>
      <w:tblStyleColBandSize w:val="1"/>
      <w:tblBorders>
        <w:top w:val="single" w:sz="4" w:space="0" w:color="A5C0CF" w:themeColor="accent4" w:themeTint="99"/>
        <w:left w:val="single" w:sz="4" w:space="0" w:color="A5C0CF" w:themeColor="accent4" w:themeTint="99"/>
        <w:bottom w:val="single" w:sz="4" w:space="0" w:color="A5C0CF" w:themeColor="accent4" w:themeTint="99"/>
        <w:right w:val="single" w:sz="4" w:space="0" w:color="A5C0CF" w:themeColor="accent4" w:themeTint="99"/>
        <w:insideH w:val="single" w:sz="4" w:space="0" w:color="A5C0CF" w:themeColor="accent4" w:themeTint="99"/>
        <w:insideV w:val="single" w:sz="4" w:space="0" w:color="A5C0CF" w:themeColor="accent4" w:themeTint="99"/>
      </w:tblBorders>
    </w:tblPr>
    <w:tblStylePr w:type="firstRow">
      <w:rPr>
        <w:b/>
        <w:bCs/>
        <w:color w:val="FFFFFF" w:themeColor="background1"/>
      </w:rPr>
      <w:tblPr/>
      <w:tcPr>
        <w:tcBorders>
          <w:top w:val="single" w:sz="4" w:space="0" w:color="6997AF" w:themeColor="accent4"/>
          <w:left w:val="single" w:sz="4" w:space="0" w:color="6997AF" w:themeColor="accent4"/>
          <w:bottom w:val="single" w:sz="4" w:space="0" w:color="6997AF" w:themeColor="accent4"/>
          <w:right w:val="single" w:sz="4" w:space="0" w:color="6997AF" w:themeColor="accent4"/>
          <w:insideH w:val="nil"/>
          <w:insideV w:val="nil"/>
        </w:tcBorders>
        <w:shd w:val="clear" w:color="auto" w:fill="6997AF" w:themeFill="accent4"/>
      </w:tcPr>
    </w:tblStylePr>
    <w:tblStylePr w:type="lastRow">
      <w:rPr>
        <w:b/>
        <w:bCs/>
      </w:rPr>
      <w:tblPr/>
      <w:tcPr>
        <w:tcBorders>
          <w:top w:val="double" w:sz="4" w:space="0" w:color="6997AF" w:themeColor="accent4"/>
        </w:tcBorders>
      </w:tcPr>
    </w:tblStylePr>
    <w:tblStylePr w:type="firstCol">
      <w:rPr>
        <w:b/>
        <w:bCs/>
      </w:rPr>
    </w:tblStylePr>
    <w:tblStylePr w:type="lastCol">
      <w:rPr>
        <w:b/>
        <w:bCs/>
      </w:rPr>
    </w:tblStylePr>
    <w:tblStylePr w:type="band1Vert">
      <w:tblPr/>
      <w:tcPr>
        <w:shd w:val="clear" w:color="auto" w:fill="E1EAEF" w:themeFill="accent4" w:themeFillTint="33"/>
      </w:tcPr>
    </w:tblStylePr>
    <w:tblStylePr w:type="band1Horz">
      <w:tblPr/>
      <w:tcPr>
        <w:shd w:val="clear" w:color="auto" w:fill="E1EAEF" w:themeFill="accent4" w:themeFillTint="33"/>
      </w:tcPr>
    </w:tblStylePr>
  </w:style>
  <w:style w:type="table" w:styleId="Tablaconcuadrcula4-nfasis2">
    <w:name w:val="Grid Table 4 Accent 2"/>
    <w:basedOn w:val="Tablanormal"/>
    <w:uiPriority w:val="49"/>
    <w:rsid w:val="00807350"/>
    <w:pPr>
      <w:spacing w:after="0" w:line="240" w:lineRule="auto"/>
    </w:pPr>
    <w:tblPr>
      <w:tblStyleRowBandSize w:val="1"/>
      <w:tblStyleColBandSize w:val="1"/>
      <w:tblBorders>
        <w:top w:val="single" w:sz="4" w:space="0" w:color="B6B5DD" w:themeColor="accent2" w:themeTint="99"/>
        <w:left w:val="single" w:sz="4" w:space="0" w:color="B6B5DD" w:themeColor="accent2" w:themeTint="99"/>
        <w:bottom w:val="single" w:sz="4" w:space="0" w:color="B6B5DD" w:themeColor="accent2" w:themeTint="99"/>
        <w:right w:val="single" w:sz="4" w:space="0" w:color="B6B5DD" w:themeColor="accent2" w:themeTint="99"/>
        <w:insideH w:val="single" w:sz="4" w:space="0" w:color="B6B5DD" w:themeColor="accent2" w:themeTint="99"/>
        <w:insideV w:val="single" w:sz="4" w:space="0" w:color="B6B5DD" w:themeColor="accent2" w:themeTint="99"/>
      </w:tblBorders>
    </w:tblPr>
    <w:tblStylePr w:type="firstRow">
      <w:rPr>
        <w:b/>
        <w:bCs/>
        <w:color w:val="FFFFFF" w:themeColor="background1"/>
      </w:rPr>
      <w:tblPr/>
      <w:tcPr>
        <w:tcBorders>
          <w:top w:val="single" w:sz="4" w:space="0" w:color="8784C7" w:themeColor="accent2"/>
          <w:left w:val="single" w:sz="4" w:space="0" w:color="8784C7" w:themeColor="accent2"/>
          <w:bottom w:val="single" w:sz="4" w:space="0" w:color="8784C7" w:themeColor="accent2"/>
          <w:right w:val="single" w:sz="4" w:space="0" w:color="8784C7" w:themeColor="accent2"/>
          <w:insideH w:val="nil"/>
          <w:insideV w:val="nil"/>
        </w:tcBorders>
        <w:shd w:val="clear" w:color="auto" w:fill="8784C7" w:themeFill="accent2"/>
      </w:tcPr>
    </w:tblStylePr>
    <w:tblStylePr w:type="lastRow">
      <w:rPr>
        <w:b/>
        <w:bCs/>
      </w:rPr>
      <w:tblPr/>
      <w:tcPr>
        <w:tcBorders>
          <w:top w:val="double" w:sz="4" w:space="0" w:color="8784C7" w:themeColor="accent2"/>
        </w:tcBorders>
      </w:tcPr>
    </w:tblStylePr>
    <w:tblStylePr w:type="firstCol">
      <w:rPr>
        <w:b/>
        <w:bCs/>
      </w:rPr>
    </w:tblStylePr>
    <w:tblStylePr w:type="lastCol">
      <w:rPr>
        <w:b/>
        <w:bCs/>
      </w:rPr>
    </w:tblStylePr>
    <w:tblStylePr w:type="band1Vert">
      <w:tblPr/>
      <w:tcPr>
        <w:shd w:val="clear" w:color="auto" w:fill="E6E6F3" w:themeFill="accent2" w:themeFillTint="33"/>
      </w:tcPr>
    </w:tblStylePr>
    <w:tblStylePr w:type="band1Horz">
      <w:tblPr/>
      <w:tcPr>
        <w:shd w:val="clear" w:color="auto" w:fill="E6E6F3" w:themeFill="accent2" w:themeFillTint="33"/>
      </w:tcPr>
    </w:tblStylePr>
  </w:style>
  <w:style w:type="table" w:styleId="Tablaconcuadrcula4-nfasis5">
    <w:name w:val="Grid Table 4 Accent 5"/>
    <w:basedOn w:val="Tablanormal"/>
    <w:uiPriority w:val="49"/>
    <w:rsid w:val="0033323C"/>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paragraph" w:styleId="Citadestacada">
    <w:name w:val="Intense Quote"/>
    <w:basedOn w:val="Normal"/>
    <w:next w:val="Normal"/>
    <w:link w:val="CitadestacadaCar"/>
    <w:uiPriority w:val="30"/>
    <w:qFormat/>
    <w:rsid w:val="00F64086"/>
    <w:pPr>
      <w:pBdr>
        <w:top w:val="single" w:sz="4" w:space="10" w:color="AD84C6" w:themeColor="accent1"/>
        <w:bottom w:val="single" w:sz="4" w:space="10" w:color="AD84C6" w:themeColor="accent1"/>
      </w:pBdr>
      <w:spacing w:before="360" w:after="360"/>
      <w:ind w:left="864" w:right="864"/>
      <w:jc w:val="center"/>
    </w:pPr>
    <w:rPr>
      <w:i/>
      <w:iCs/>
      <w:color w:val="AD84C6" w:themeColor="accent1"/>
    </w:rPr>
  </w:style>
  <w:style w:type="character" w:customStyle="1" w:styleId="CitadestacadaCar">
    <w:name w:val="Cita destacada Car"/>
    <w:basedOn w:val="Fuentedeprrafopredeter"/>
    <w:link w:val="Citadestacada"/>
    <w:uiPriority w:val="30"/>
    <w:rsid w:val="00F64086"/>
    <w:rPr>
      <w:rFonts w:ascii="Georgia Pro" w:hAnsi="Georgia Pro" w:cs="Segoe UI Symbol"/>
      <w:i/>
      <w:iCs/>
      <w:color w:val="AD84C6" w:themeColor="accent1"/>
    </w:rPr>
  </w:style>
  <w:style w:type="character" w:styleId="Refdecomentario">
    <w:name w:val="annotation reference"/>
    <w:basedOn w:val="Fuentedeprrafopredeter"/>
    <w:uiPriority w:val="99"/>
    <w:semiHidden/>
    <w:unhideWhenUsed/>
    <w:rsid w:val="00FE4B0D"/>
    <w:rPr>
      <w:sz w:val="16"/>
      <w:szCs w:val="16"/>
    </w:rPr>
  </w:style>
  <w:style w:type="paragraph" w:styleId="Textocomentario">
    <w:name w:val="annotation text"/>
    <w:basedOn w:val="Normal"/>
    <w:link w:val="TextocomentarioCar"/>
    <w:uiPriority w:val="99"/>
    <w:semiHidden/>
    <w:unhideWhenUsed/>
    <w:rsid w:val="00FE4B0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4B0D"/>
    <w:rPr>
      <w:rFonts w:ascii="Georgia Pro" w:hAnsi="Georgia Pro" w:cs="Segoe UI Symbol"/>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FE4B0D"/>
    <w:rPr>
      <w:b/>
      <w:bCs/>
    </w:rPr>
  </w:style>
  <w:style w:type="character" w:customStyle="1" w:styleId="AsuntodelcomentarioCar">
    <w:name w:val="Asunto del comentario Car"/>
    <w:basedOn w:val="TextocomentarioCar"/>
    <w:link w:val="Asuntodelcomentario"/>
    <w:uiPriority w:val="99"/>
    <w:semiHidden/>
    <w:rsid w:val="00FE4B0D"/>
    <w:rPr>
      <w:rFonts w:ascii="Georgia Pro" w:hAnsi="Georgia Pro" w:cs="Segoe UI Symbol"/>
      <w:b/>
      <w:bCs/>
      <w:color w:val="000000"/>
      <w:sz w:val="20"/>
      <w:szCs w:val="20"/>
    </w:rPr>
  </w:style>
  <w:style w:type="character" w:styleId="Referenciaintensa">
    <w:name w:val="Intense Reference"/>
    <w:basedOn w:val="Fuentedeprrafopredeter"/>
    <w:uiPriority w:val="32"/>
    <w:qFormat/>
    <w:rsid w:val="00FE4B0D"/>
    <w:rPr>
      <w:b/>
      <w:bCs/>
      <w:smallCaps/>
      <w:color w:val="AD84C6" w:themeColor="accent1"/>
      <w:spacing w:val="5"/>
    </w:rPr>
  </w:style>
  <w:style w:type="character" w:customStyle="1" w:styleId="Ttulo5Car">
    <w:name w:val="Título 5 Car"/>
    <w:basedOn w:val="Fuentedeprrafopredeter"/>
    <w:link w:val="Ttulo5"/>
    <w:uiPriority w:val="9"/>
    <w:rsid w:val="006F47CB"/>
    <w:rPr>
      <w:rFonts w:ascii="Georgia Pro" w:eastAsiaTheme="majorEastAsia" w:hAnsi="Georgia Pro" w:cstheme="majorBidi"/>
      <w:b/>
      <w:bCs/>
    </w:rPr>
  </w:style>
  <w:style w:type="character" w:customStyle="1" w:styleId="Ttulo6Car">
    <w:name w:val="Título 6 Car"/>
    <w:basedOn w:val="Fuentedeprrafopredeter"/>
    <w:link w:val="Ttulo6"/>
    <w:uiPriority w:val="9"/>
    <w:rsid w:val="000978CC"/>
    <w:rPr>
      <w:rFonts w:ascii="Georgia Pro" w:eastAsiaTheme="majorEastAsia" w:hAnsi="Georgia Pro" w:cstheme="majorBidi"/>
      <w:b/>
      <w:bCs/>
    </w:rPr>
  </w:style>
  <w:style w:type="table" w:styleId="Tablaconcuadrcula4-nfasis1">
    <w:name w:val="Grid Table 4 Accent 1"/>
    <w:basedOn w:val="Tablanormal"/>
    <w:uiPriority w:val="49"/>
    <w:rsid w:val="00C85F4A"/>
    <w:pPr>
      <w:spacing w:after="0" w:line="240" w:lineRule="auto"/>
    </w:pPr>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color w:val="FFFFFF" w:themeColor="background1"/>
      </w:rPr>
      <w:tblPr/>
      <w:tcPr>
        <w:tcBorders>
          <w:top w:val="single" w:sz="4" w:space="0" w:color="AD84C6" w:themeColor="accent1"/>
          <w:left w:val="single" w:sz="4" w:space="0" w:color="AD84C6" w:themeColor="accent1"/>
          <w:bottom w:val="single" w:sz="4" w:space="0" w:color="AD84C6" w:themeColor="accent1"/>
          <w:right w:val="single" w:sz="4" w:space="0" w:color="AD84C6" w:themeColor="accent1"/>
          <w:insideH w:val="nil"/>
          <w:insideV w:val="nil"/>
        </w:tcBorders>
        <w:shd w:val="clear" w:color="auto" w:fill="AD84C6" w:themeFill="accent1"/>
      </w:tcPr>
    </w:tblStylePr>
    <w:tblStylePr w:type="lastRow">
      <w:rPr>
        <w:b/>
        <w:bCs/>
      </w:rPr>
      <w:tblPr/>
      <w:tcPr>
        <w:tcBorders>
          <w:top w:val="double" w:sz="4" w:space="0" w:color="AD84C6" w:themeColor="accent1"/>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table" w:styleId="Tablanormal4">
    <w:name w:val="Plain Table 4"/>
    <w:basedOn w:val="Tablanormal"/>
    <w:uiPriority w:val="44"/>
    <w:rsid w:val="00A43D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5">
    <w:name w:val="List Table 4 Accent 5"/>
    <w:basedOn w:val="Tablanormal"/>
    <w:uiPriority w:val="49"/>
    <w:rsid w:val="00857307"/>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tcBorders>
        <w:shd w:val="clear" w:color="auto" w:fill="84ACB6" w:themeFill="accent5"/>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Tabladelista3-nfasis5">
    <w:name w:val="List Table 3 Accent 5"/>
    <w:basedOn w:val="Tablanormal"/>
    <w:uiPriority w:val="48"/>
    <w:rsid w:val="00857307"/>
    <w:pPr>
      <w:spacing w:after="0" w:line="240" w:lineRule="auto"/>
    </w:pPr>
    <w:tblPr>
      <w:tblStyleRowBandSize w:val="1"/>
      <w:tblStyleColBandSize w:val="1"/>
      <w:tblBorders>
        <w:top w:val="single" w:sz="4" w:space="0" w:color="84ACB6" w:themeColor="accent5"/>
        <w:left w:val="single" w:sz="4" w:space="0" w:color="84ACB6" w:themeColor="accent5"/>
        <w:bottom w:val="single" w:sz="4" w:space="0" w:color="84ACB6" w:themeColor="accent5"/>
        <w:right w:val="single" w:sz="4" w:space="0" w:color="84ACB6" w:themeColor="accent5"/>
      </w:tblBorders>
    </w:tblPr>
    <w:tblStylePr w:type="firstRow">
      <w:rPr>
        <w:b/>
        <w:bCs/>
        <w:color w:val="FFFFFF" w:themeColor="background1"/>
      </w:rPr>
      <w:tblPr/>
      <w:tcPr>
        <w:shd w:val="clear" w:color="auto" w:fill="84ACB6" w:themeFill="accent5"/>
      </w:tcPr>
    </w:tblStylePr>
    <w:tblStylePr w:type="lastRow">
      <w:rPr>
        <w:b/>
        <w:bCs/>
      </w:rPr>
      <w:tblPr/>
      <w:tcPr>
        <w:tcBorders>
          <w:top w:val="double" w:sz="4" w:space="0" w:color="84AC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4ACB6" w:themeColor="accent5"/>
          <w:right w:val="single" w:sz="4" w:space="0" w:color="84ACB6" w:themeColor="accent5"/>
        </w:tcBorders>
      </w:tcPr>
    </w:tblStylePr>
    <w:tblStylePr w:type="band1Horz">
      <w:tblPr/>
      <w:tcPr>
        <w:tcBorders>
          <w:top w:val="single" w:sz="4" w:space="0" w:color="84ACB6" w:themeColor="accent5"/>
          <w:bottom w:val="single" w:sz="4" w:space="0" w:color="84AC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4ACB6" w:themeColor="accent5"/>
          <w:left w:val="nil"/>
        </w:tcBorders>
      </w:tcPr>
    </w:tblStylePr>
    <w:tblStylePr w:type="swCell">
      <w:tblPr/>
      <w:tcPr>
        <w:tcBorders>
          <w:top w:val="double" w:sz="4" w:space="0" w:color="84ACB6" w:themeColor="accent5"/>
          <w:right w:val="nil"/>
        </w:tcBorders>
      </w:tcPr>
    </w:tblStylePr>
  </w:style>
  <w:style w:type="paragraph" w:styleId="Textonotaalfinal">
    <w:name w:val="endnote text"/>
    <w:basedOn w:val="Normal"/>
    <w:link w:val="TextonotaalfinalCar"/>
    <w:uiPriority w:val="99"/>
    <w:semiHidden/>
    <w:unhideWhenUsed/>
    <w:rsid w:val="008F7BE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F7BE4"/>
    <w:rPr>
      <w:rFonts w:ascii="Georgia Pro" w:hAnsi="Georgia Pro" w:cs="Segoe UI Symbol"/>
      <w:color w:val="000000"/>
      <w:sz w:val="20"/>
      <w:szCs w:val="20"/>
    </w:rPr>
  </w:style>
  <w:style w:type="character" w:styleId="Refdenotaalfinal">
    <w:name w:val="endnote reference"/>
    <w:basedOn w:val="Fuentedeprrafopredeter"/>
    <w:uiPriority w:val="99"/>
    <w:semiHidden/>
    <w:unhideWhenUsed/>
    <w:rsid w:val="008F7BE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961663">
      <w:bodyDiv w:val="1"/>
      <w:marLeft w:val="0"/>
      <w:marRight w:val="0"/>
      <w:marTop w:val="0"/>
      <w:marBottom w:val="0"/>
      <w:divBdr>
        <w:top w:val="none" w:sz="0" w:space="0" w:color="auto"/>
        <w:left w:val="none" w:sz="0" w:space="0" w:color="auto"/>
        <w:bottom w:val="none" w:sz="0" w:space="0" w:color="auto"/>
        <w:right w:val="none" w:sz="0" w:space="0" w:color="auto"/>
      </w:divBdr>
    </w:div>
    <w:div w:id="148716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9.png"/><Relationship Id="rId63" Type="http://schemas.microsoft.com/office/2011/relationships/commentsExtended" Target="commentsExtended.xml"/><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37.jpeg"/><Relationship Id="rId170" Type="http://schemas.openxmlformats.org/officeDocument/2006/relationships/image" Target="media/image148.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38.jpeg"/><Relationship Id="rId181" Type="http://schemas.openxmlformats.org/officeDocument/2006/relationships/image" Target="media/image159.png"/><Relationship Id="rId22" Type="http://schemas.openxmlformats.org/officeDocument/2006/relationships/image" Target="media/image12.png"/><Relationship Id="rId43" Type="http://schemas.microsoft.com/office/2007/relationships/hdphoto" Target="media/hdphoto4.wdp"/><Relationship Id="rId64" Type="http://schemas.microsoft.com/office/2016/09/relationships/commentsIds" Target="commentsIds.xml"/><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hyperlink" Target="https://frreutn-my.sharepoint.com/:w:/g/personal/ojedamariaj1569_ca_frre_utn_edu_ar/ER65P7d-zqtAj0I4egFTayIBfhGlAnc-1OzrJv8B7q3nEQ" TargetMode="External"/><Relationship Id="rId171" Type="http://schemas.openxmlformats.org/officeDocument/2006/relationships/image" Target="media/image149.png"/><Relationship Id="rId12" Type="http://schemas.openxmlformats.org/officeDocument/2006/relationships/image" Target="media/image2.svg"/><Relationship Id="rId33" Type="http://schemas.openxmlformats.org/officeDocument/2006/relationships/image" Target="media/image23.jpe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39.jpeg"/><Relationship Id="rId182" Type="http://schemas.openxmlformats.org/officeDocument/2006/relationships/image" Target="media/image16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0.jpeg"/><Relationship Id="rId65" Type="http://schemas.microsoft.com/office/2018/08/relationships/commentsExtensible" Target="commentsExtensible.xml"/><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0.jpg"/><Relationship Id="rId13" Type="http://schemas.openxmlformats.org/officeDocument/2006/relationships/image" Target="media/image3.png"/><Relationship Id="rId18" Type="http://schemas.openxmlformats.org/officeDocument/2006/relationships/image" Target="media/image8.jpeg"/><Relationship Id="rId39" Type="http://schemas.microsoft.com/office/2007/relationships/hdphoto" Target="media/hdphoto2.wdp"/><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jpeg"/><Relationship Id="rId167" Type="http://schemas.openxmlformats.org/officeDocument/2006/relationships/image" Target="media/image145.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0.jpeg"/><Relationship Id="rId183" Type="http://schemas.openxmlformats.org/officeDocument/2006/relationships/image" Target="media/image16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jpg"/><Relationship Id="rId66" Type="http://schemas.openxmlformats.org/officeDocument/2006/relationships/image" Target="media/image48.png"/><Relationship Id="rId87" Type="http://schemas.openxmlformats.org/officeDocument/2006/relationships/image" Target="media/image69.png"/><Relationship Id="rId110" Type="http://schemas.microsoft.com/office/2007/relationships/hdphoto" Target="NUL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5.jpeg"/><Relationship Id="rId178" Type="http://schemas.openxmlformats.org/officeDocument/2006/relationships/image" Target="media/image156.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microsoft.com/office/2007/relationships/hdphoto" Target="media/hdphoto1.wdp"/><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jpe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1.png"/><Relationship Id="rId184" Type="http://schemas.openxmlformats.org/officeDocument/2006/relationships/image" Target="media/image162.png"/><Relationship Id="rId189"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2.jp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6.jpeg"/><Relationship Id="rId20" Type="http://schemas.openxmlformats.org/officeDocument/2006/relationships/image" Target="media/image10.jpeg"/><Relationship Id="rId41" Type="http://schemas.microsoft.com/office/2007/relationships/hdphoto" Target="media/hdphoto3.wdp"/><Relationship Id="rId62" Type="http://schemas.openxmlformats.org/officeDocument/2006/relationships/comments" Target="comments.xm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jpeg"/><Relationship Id="rId153" Type="http://schemas.microsoft.com/office/2007/relationships/hdphoto" Target="media/hdphoto5.wdp"/><Relationship Id="rId174" Type="http://schemas.openxmlformats.org/officeDocument/2006/relationships/image" Target="media/image152.png"/><Relationship Id="rId179" Type="http://schemas.openxmlformats.org/officeDocument/2006/relationships/image" Target="media/image157.png"/><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jpe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2.jpeg"/><Relationship Id="rId169" Type="http://schemas.openxmlformats.org/officeDocument/2006/relationships/image" Target="media/image147.jpe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8.png"/><Relationship Id="rId26" Type="http://schemas.openxmlformats.org/officeDocument/2006/relationships/image" Target="media/image16.png"/><Relationship Id="rId47" Type="http://schemas.openxmlformats.org/officeDocument/2006/relationships/image" Target="media/image33.jpg"/><Relationship Id="rId68" Type="http://schemas.openxmlformats.org/officeDocument/2006/relationships/image" Target="media/image50.jp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jpeg"/><Relationship Id="rId154" Type="http://schemas.openxmlformats.org/officeDocument/2006/relationships/image" Target="media/image133.png"/><Relationship Id="rId175" Type="http://schemas.openxmlformats.org/officeDocument/2006/relationships/image" Target="media/image153.png"/><Relationship Id="rId16" Type="http://schemas.openxmlformats.org/officeDocument/2006/relationships/image" Target="media/image6.png"/><Relationship Id="rId37" Type="http://schemas.openxmlformats.org/officeDocument/2006/relationships/image" Target="media/image26.jp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7.png"/><Relationship Id="rId48" Type="http://schemas.openxmlformats.org/officeDocument/2006/relationships/image" Target="media/image34.jp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microsoft.com/office/2007/relationships/hdphoto" Target="media/hdphoto6.wdp"/><Relationship Id="rId176" Type="http://schemas.openxmlformats.org/officeDocument/2006/relationships/image" Target="media/image154.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jpeg"/><Relationship Id="rId166" Type="http://schemas.openxmlformats.org/officeDocument/2006/relationships/image" Target="media/image144.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jpe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4.jpeg"/><Relationship Id="rId177" Type="http://schemas.openxmlformats.org/officeDocument/2006/relationships/image" Target="media/image155.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Par</b:Tag>
    <b:SourceType>Book</b:SourceType>
    <b:Guid>{087F13CC-EB12-4419-8954-587A79CB4230}</b:Guid>
    <b:Title>ARQUITECTURA DE COMPUTADORAS DE LOS MICROPROCESADORES A LAS SUPERCOMPUTADORAS</b:Title>
    <b:Author>
      <b:Author>
        <b:NameList>
          <b:Person>
            <b:Last>Parhami</b:Last>
            <b:First>Behrooz</b:First>
          </b:Person>
        </b:NameList>
      </b:Author>
    </b:Author>
    <b:Publisher>McGRAW-HILL/INTERAMERICANA EDITORES, S.A. DE C.V</b:Publisher>
    <b:RefOrder>1</b:RefOrder>
  </b:Source>
  <b:Source>
    <b:Tag>Qui10</b:Tag>
    <b:SourceType>Book</b:SourceType>
    <b:Guid>{A4B95219-DBE4-4696-A198-DB2F7A53727C}</b:Guid>
    <b:Author>
      <b:Author>
        <b:NameList>
          <b:Person>
            <b:Last>Quiroga</b:Last>
            <b:First>Irma</b:First>
            <b:Middle>Patricia</b:Middle>
          </b:Person>
        </b:NameList>
      </b:Author>
    </b:Author>
    <b:Title>Arquitectura de computadoras. - 1a ed.</b:Title>
    <b:Year>2010</b:Year>
    <b:City>Buenos Aires</b:City>
    <b:Publisher>Alfaomega</b:Publisher>
    <b:RefOrder>2</b:RefOrder>
  </b:Source>
  <b:Source>
    <b:Tag>Jea</b:Tag>
    <b:SourceType>Book</b:SourceType>
    <b:Guid>{9B23F3AB-E96B-4DD9-AC6B-DC1FFD346AF4}</b:Guid>
    <b:Author>
      <b:Author>
        <b:NameList>
          <b:Person>
            <b:Last>Meinadier</b:Last>
            <b:First>Jean-Pierre</b:First>
          </b:Person>
        </b:NameList>
      </b:Author>
    </b:Author>
    <b:Title>Estructura y Funcionamiento de los Computadores Digitales</b:Title>
    <b:Publisher>Editorial AC</b:Publishe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B4B921A5F2407D4A9DB09A6D05F79B2C" ma:contentTypeVersion="13" ma:contentTypeDescription="Crear nuevo documento." ma:contentTypeScope="" ma:versionID="fa4f9c58146d6f07bb31389ac1f9510c">
  <xsd:schema xmlns:xsd="http://www.w3.org/2001/XMLSchema" xmlns:xs="http://www.w3.org/2001/XMLSchema" xmlns:p="http://schemas.microsoft.com/office/2006/metadata/properties" xmlns:ns3="f6a35367-f1dd-4863-bbae-cd60c759499a" xmlns:ns4="cefd2b18-4030-41a5-bd44-2da6feb17871" targetNamespace="http://schemas.microsoft.com/office/2006/metadata/properties" ma:root="true" ma:fieldsID="136e42fff433e7a5d20a327831ba4da5" ns3:_="" ns4:_="">
    <xsd:import namespace="f6a35367-f1dd-4863-bbae-cd60c759499a"/>
    <xsd:import namespace="cefd2b18-4030-41a5-bd44-2da6feb1787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a35367-f1dd-4863-bbae-cd60c759499a"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fd2b18-4030-41a5-bd44-2da6feb1787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3B1EE1-F885-4731-8B4D-6F43D601CEEA}">
  <ds:schemaRefs>
    <ds:schemaRef ds:uri="http://schemas.openxmlformats.org/officeDocument/2006/bibliography"/>
  </ds:schemaRefs>
</ds:datastoreItem>
</file>

<file path=customXml/itemProps2.xml><?xml version="1.0" encoding="utf-8"?>
<ds:datastoreItem xmlns:ds="http://schemas.openxmlformats.org/officeDocument/2006/customXml" ds:itemID="{567D0122-E770-4CAF-98C1-F7A624B3F8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a35367-f1dd-4863-bbae-cd60c759499a"/>
    <ds:schemaRef ds:uri="cefd2b18-4030-41a5-bd44-2da6feb178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77B976-2657-4775-8C9B-FFA6D3DAFDF6}">
  <ds:schemaRefs>
    <ds:schemaRef ds:uri="http://schemas.microsoft.com/sharepoint/v3/contenttype/forms"/>
  </ds:schemaRefs>
</ds:datastoreItem>
</file>

<file path=customXml/itemProps4.xml><?xml version="1.0" encoding="utf-8"?>
<ds:datastoreItem xmlns:ds="http://schemas.openxmlformats.org/officeDocument/2006/customXml" ds:itemID="{05FAF19D-D5BD-436C-A0E0-A84836E03330}">
  <ds:schemaRefs>
    <ds:schemaRef ds:uri="http://purl.org/dc/dcmitype/"/>
    <ds:schemaRef ds:uri="http://purl.org/dc/terms/"/>
    <ds:schemaRef ds:uri="http://schemas.microsoft.com/office/2006/metadata/properties"/>
    <ds:schemaRef ds:uri="http://purl.org/dc/elements/1.1/"/>
    <ds:schemaRef ds:uri="f6a35367-f1dd-4863-bbae-cd60c759499a"/>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cefd2b18-4030-41a5-bd44-2da6feb1787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30593</Words>
  <Characters>174381</Characters>
  <Application>Microsoft Office Word</Application>
  <DocSecurity>0</DocSecurity>
  <Lines>1453</Lines>
  <Paragraphs>409</Paragraphs>
  <ScaleCrop>false</ScaleCrop>
  <Company/>
  <LinksUpToDate>false</LinksUpToDate>
  <CharactersWithSpaces>204565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jose ojeda</dc:creator>
  <cp:keywords/>
  <dc:description/>
  <cp:lastModifiedBy>maria jose ojeda</cp:lastModifiedBy>
  <cp:revision>2</cp:revision>
  <cp:lastPrinted>2022-01-07T22:23:00Z</cp:lastPrinted>
  <dcterms:created xsi:type="dcterms:W3CDTF">2022-01-07T22:26:00Z</dcterms:created>
  <dcterms:modified xsi:type="dcterms:W3CDTF">2022-01-07T22:26:00Z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0x010100B4B921A5F2407D4A9DB09A6D05F79B2C</vt:lpwstr>
  </property>
</Properties>
</file>